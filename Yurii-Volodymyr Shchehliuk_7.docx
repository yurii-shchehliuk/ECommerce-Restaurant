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E2C75" w14:textId="6A348DC1" w:rsidR="0083386C" w:rsidRPr="00931C08" w:rsidRDefault="0083386C" w:rsidP="008D48DA">
      <w:pPr>
        <w:pStyle w:val="NoSpacing"/>
        <w:rPr>
          <w:rFonts w:eastAsia="Times New Roman"/>
          <w:sz w:val="22"/>
        </w:rPr>
      </w:pPr>
      <w:r w:rsidRPr="00931C08">
        <w:rPr>
          <w:noProof/>
        </w:rPr>
        <w:drawing>
          <wp:inline distT="0" distB="0" distL="0" distR="0" wp14:anchorId="58A46A11" wp14:editId="71D096C2">
            <wp:extent cx="4572000" cy="1463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5952" w14:textId="77777777" w:rsidR="0083386C" w:rsidRPr="00931C08" w:rsidRDefault="0083386C" w:rsidP="0083386C">
      <w:pPr>
        <w:jc w:val="center"/>
        <w:rPr>
          <w:b/>
          <w:sz w:val="32"/>
        </w:rPr>
      </w:pPr>
      <w:r w:rsidRPr="00931C08">
        <w:rPr>
          <w:b/>
          <w:sz w:val="32"/>
        </w:rPr>
        <w:t xml:space="preserve">KOLEGIUM INFORMATYKI </w:t>
      </w:r>
      <w:commentRangeStart w:id="0"/>
      <w:r w:rsidRPr="00931C08">
        <w:rPr>
          <w:b/>
          <w:sz w:val="32"/>
        </w:rPr>
        <w:t>STOSOWANEJ</w:t>
      </w:r>
      <w:commentRangeEnd w:id="0"/>
      <w:r w:rsidR="0068684A">
        <w:rPr>
          <w:rStyle w:val="CommentReference"/>
        </w:rPr>
        <w:commentReference w:id="0"/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Yurii-Volodymyr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4AFF724B" w:rsidR="00212519" w:rsidRDefault="00212519" w:rsidP="0083386C"/>
    <w:p w14:paraId="44D091CB" w14:textId="1075FDD4" w:rsidR="00212519" w:rsidRDefault="00212519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15193891" w14:textId="77777777" w:rsidR="0083386C" w:rsidRPr="00931C08" w:rsidRDefault="0083386C" w:rsidP="0083386C">
      <w:pPr>
        <w:jc w:val="center"/>
        <w:rPr>
          <w:b/>
          <w:bCs/>
          <w:sz w:val="28"/>
        </w:rPr>
      </w:pPr>
    </w:p>
    <w:p w14:paraId="039BE27A" w14:textId="43D21D56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 xml:space="preserve">Rzeszów </w:t>
      </w:r>
      <w:commentRangeStart w:id="1"/>
      <w:r w:rsidRPr="00931C08">
        <w:rPr>
          <w:b/>
          <w:bCs/>
          <w:sz w:val="28"/>
        </w:rPr>
        <w:t>202</w:t>
      </w:r>
      <w:r w:rsidR="00182573" w:rsidRPr="00931C08">
        <w:rPr>
          <w:b/>
          <w:bCs/>
          <w:sz w:val="28"/>
        </w:rPr>
        <w:t>2</w:t>
      </w:r>
      <w:commentRangeEnd w:id="1"/>
      <w:r w:rsidR="0068684A">
        <w:rPr>
          <w:rStyle w:val="CommentReference"/>
        </w:rPr>
        <w:commentReference w:id="1"/>
      </w:r>
    </w:p>
    <w:p w14:paraId="6EBC54C4" w14:textId="676A23DB" w:rsidR="00432ECF" w:rsidRDefault="00212519">
      <w:pPr>
        <w:spacing w:after="160" w:line="259" w:lineRule="auto"/>
        <w:jc w:val="left"/>
        <w:rPr>
          <w:ins w:id="2" w:author="Yurii Shchehliuk" w:date="2022-04-13T12:22:00Z"/>
          <w:b/>
          <w:bCs/>
          <w:sz w:val="28"/>
        </w:rPr>
      </w:pPr>
      <w:r>
        <w:rPr>
          <w:b/>
          <w:bCs/>
          <w:sz w:val="28"/>
        </w:rPr>
        <w:br w:type="page"/>
      </w:r>
      <w:ins w:id="3" w:author="Yurii Shchehliuk" w:date="2022-04-13T12:22:00Z">
        <w:r w:rsidR="00432ECF">
          <w:rPr>
            <w:b/>
            <w:bCs/>
            <w:sz w:val="28"/>
          </w:rPr>
          <w:lastRenderedPageBreak/>
          <w:br w:type="page"/>
        </w:r>
      </w:ins>
    </w:p>
    <w:p w14:paraId="6DEE6F0F" w14:textId="37B8DAB8" w:rsidR="00212519" w:rsidDel="00432ECF" w:rsidRDefault="00212519">
      <w:pPr>
        <w:spacing w:after="160" w:line="259" w:lineRule="auto"/>
        <w:jc w:val="left"/>
        <w:rPr>
          <w:del w:id="4" w:author="Yurii Shchehliuk" w:date="2022-04-13T12:22:00Z"/>
          <w:b/>
          <w:bCs/>
          <w:sz w:val="28"/>
        </w:rPr>
      </w:pPr>
    </w:p>
    <w:bookmarkStart w:id="5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5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9D142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9D142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9D142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9D142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9D142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9D142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9D142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9D142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9D142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9D142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9D142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9D142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6" w:name="_Toc100158844"/>
      <w:r w:rsidRPr="00931C08">
        <w:lastRenderedPageBreak/>
        <w:t>Wstęp</w:t>
      </w:r>
      <w:bookmarkEnd w:id="6"/>
    </w:p>
    <w:p w14:paraId="588B33CC" w14:textId="5515F49F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telefonu.</w:t>
      </w:r>
    </w:p>
    <w:p w14:paraId="5218413F" w14:textId="7226CD2E" w:rsidR="00B802E2" w:rsidRPr="00931C08" w:rsidRDefault="00DD3705" w:rsidP="00B802E2">
      <w:pPr>
        <w:pStyle w:val="commentcontentpara"/>
        <w:spacing w:before="0" w:beforeAutospacing="0" w:after="0" w:afterAutospacing="0"/>
        <w:ind w:firstLine="360"/>
        <w:jc w:val="both"/>
        <w:rPr>
          <w:moveTo w:id="7" w:author="Yurii Shchehliuk" w:date="2022-04-13T13:58:00Z"/>
          <w:lang w:val="pl-PL"/>
        </w:rPr>
      </w:pPr>
      <w:commentRangeStart w:id="8"/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del w:id="9" w:author="Yurii Shchehliuk" w:date="2022-04-13T12:28:00Z">
        <w:r w:rsidR="001D40A6" w:rsidDel="00921718">
          <w:rPr>
            <w:lang w:val="pl-PL"/>
          </w:rPr>
          <w:delText xml:space="preserve">na </w:delText>
        </w:r>
      </w:del>
      <w:del w:id="10" w:author="Yurii Shchehliuk" w:date="2022-04-13T12:27:00Z">
        <w:r w:rsidR="001D40A6" w:rsidDel="00D568C3">
          <w:rPr>
            <w:lang w:val="pl-PL"/>
          </w:rPr>
          <w:delText>jedną osobę</w:delText>
        </w:r>
      </w:del>
      <w:ins w:id="11" w:author="Yurii Shchehliuk" w:date="2022-04-13T12:27:00Z">
        <w:r w:rsidR="00D568C3">
          <w:rPr>
            <w:lang w:val="pl-PL"/>
          </w:rPr>
          <w:t>pracowników obsługują</w:t>
        </w:r>
      </w:ins>
      <w:ins w:id="12" w:author="Yurii Shchehliuk" w:date="2022-04-13T12:28:00Z">
        <w:r w:rsidR="00D568C3">
          <w:rPr>
            <w:lang w:val="pl-PL"/>
          </w:rPr>
          <w:t>cych klientów</w:t>
        </w:r>
      </w:ins>
      <w:del w:id="13" w:author="Yurii Shchehliuk" w:date="2022-04-13T12:28:00Z">
        <w:r w:rsidR="006C1548" w:rsidDel="00D568C3">
          <w:rPr>
            <w:lang w:val="uk-UA"/>
          </w:rPr>
          <w:delText xml:space="preserve"> </w:delText>
        </w:r>
        <w:r w:rsidR="00367170" w:rsidDel="00D568C3">
          <w:rPr>
            <w:lang w:val="pl-PL"/>
          </w:rPr>
          <w:delText>w</w:delText>
        </w:r>
      </w:del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commentRangeStart w:id="14"/>
      <w:del w:id="15" w:author="Yurii Shchehliuk" w:date="2022-04-13T12:23:00Z">
        <w:r w:rsidR="006C1548" w:rsidDel="003F386D">
          <w:rPr>
            <w:lang w:val="pl-PL"/>
          </w:rPr>
          <w:delText xml:space="preserve">sposobem </w:delText>
        </w:r>
      </w:del>
      <w:ins w:id="16" w:author="Yurii Shchehliuk" w:date="2022-04-13T12:23:00Z">
        <w:r w:rsidR="003F386D">
          <w:rPr>
            <w:lang w:val="pl-PL"/>
          </w:rPr>
          <w:t xml:space="preserve">poprzez </w:t>
        </w:r>
      </w:ins>
      <w:r w:rsidR="006C1548">
        <w:rPr>
          <w:lang w:val="pl-PL"/>
        </w:rPr>
        <w:t>przeniesieni</w:t>
      </w:r>
      <w:ins w:id="17" w:author="Yurii Shchehliuk" w:date="2022-04-13T12:23:00Z">
        <w:r w:rsidR="003F386D">
          <w:rPr>
            <w:lang w:val="pl-PL"/>
          </w:rPr>
          <w:t>e</w:t>
        </w:r>
      </w:ins>
      <w:del w:id="18" w:author="Yurii Shchehliuk" w:date="2022-04-13T12:23:00Z">
        <w:r w:rsidR="006C1548" w:rsidDel="003F386D">
          <w:rPr>
            <w:lang w:val="pl-PL"/>
          </w:rPr>
          <w:delText>a</w:delText>
        </w:r>
      </w:del>
      <w:r w:rsidR="006C1548">
        <w:rPr>
          <w:lang w:val="pl-PL"/>
        </w:rPr>
        <w:t xml:space="preserve"> </w:t>
      </w:r>
      <w:commentRangeEnd w:id="14"/>
      <w:r w:rsidR="00B3017F">
        <w:rPr>
          <w:rStyle w:val="CommentReference"/>
          <w:rFonts w:eastAsiaTheme="minorEastAsia" w:cstheme="minorBidi"/>
          <w:lang w:val="pl-PL" w:eastAsia="pl-PL"/>
        </w:rPr>
        <w:commentReference w:id="14"/>
      </w:r>
      <w:del w:id="19" w:author="Yurii Shchehliuk" w:date="2022-04-13T13:30:00Z">
        <w:r w:rsidR="006C1548" w:rsidDel="00FD7E36">
          <w:rPr>
            <w:lang w:val="pl-PL"/>
          </w:rPr>
          <w:delText xml:space="preserve">niektórych </w:delText>
        </w:r>
      </w:del>
      <w:ins w:id="20" w:author="Yurii Shchehliuk" w:date="2022-04-13T14:00:00Z">
        <w:r w:rsidR="00B802E2">
          <w:rPr>
            <w:lang w:val="pl-PL"/>
          </w:rPr>
          <w:t xml:space="preserve">z rzeczywistości takich </w:t>
        </w:r>
      </w:ins>
      <w:commentRangeStart w:id="21"/>
      <w:commentRangeStart w:id="22"/>
      <w:r w:rsidR="006C1548">
        <w:rPr>
          <w:lang w:val="pl-PL"/>
        </w:rPr>
        <w:t xml:space="preserve">funkcjonalności </w:t>
      </w:r>
      <w:del w:id="23" w:author="Yurii Shchehliuk" w:date="2022-04-13T13:51:00Z">
        <w:r w:rsidR="006C1548" w:rsidDel="00B802E2">
          <w:rPr>
            <w:lang w:val="pl-PL"/>
          </w:rPr>
          <w:delText xml:space="preserve">z rzeczywistości </w:delText>
        </w:r>
        <w:commentRangeEnd w:id="21"/>
        <w:r w:rsidR="00130E86" w:rsidDel="00B802E2">
          <w:rPr>
            <w:rStyle w:val="CommentReference"/>
            <w:rFonts w:eastAsiaTheme="minorEastAsia" w:cstheme="minorBidi"/>
            <w:lang w:val="pl-PL" w:eastAsia="pl-PL"/>
          </w:rPr>
          <w:commentReference w:id="21"/>
        </w:r>
        <w:commentRangeEnd w:id="22"/>
        <w:r w:rsidR="003F386D" w:rsidDel="00B802E2">
          <w:rPr>
            <w:rStyle w:val="CommentReference"/>
            <w:rFonts w:eastAsiaTheme="minorEastAsia" w:cstheme="minorBidi"/>
            <w:lang w:val="pl-PL" w:eastAsia="pl-PL"/>
          </w:rPr>
          <w:commentReference w:id="22"/>
        </w:r>
        <w:r w:rsidR="006C1548" w:rsidDel="00B802E2">
          <w:rPr>
            <w:lang w:val="pl-PL"/>
          </w:rPr>
          <w:delText>do aplikacji</w:delText>
        </w:r>
        <w:r w:rsidR="00A63571" w:rsidDel="00B802E2">
          <w:rPr>
            <w:lang w:val="pl-PL"/>
          </w:rPr>
          <w:delText xml:space="preserve"> mobilnej oraz webowej</w:delText>
        </w:r>
        <w:r w:rsidR="00C707AF" w:rsidDel="00B802E2">
          <w:rPr>
            <w:lang w:val="pl-PL"/>
          </w:rPr>
          <w:delText>,</w:delText>
        </w:r>
        <w:r w:rsidR="00A63571" w:rsidDel="00B802E2">
          <w:rPr>
            <w:lang w:val="pl-PL"/>
          </w:rPr>
          <w:delText xml:space="preserve"> </w:delText>
        </w:r>
      </w:del>
      <w:commentRangeStart w:id="24"/>
      <w:del w:id="25" w:author="Yurii Shchehliuk" w:date="2022-04-13T13:31:00Z">
        <w:r w:rsidR="00A63571" w:rsidDel="00356E84">
          <w:rPr>
            <w:lang w:val="pl-PL"/>
          </w:rPr>
          <w:delText>a mianowicie</w:delText>
        </w:r>
      </w:del>
      <w:del w:id="26" w:author="Yurii Shchehliuk" w:date="2022-04-13T13:51:00Z">
        <w:r w:rsidR="00A63571" w:rsidDel="00B802E2">
          <w:rPr>
            <w:lang w:val="pl-PL"/>
          </w:rPr>
          <w:delText xml:space="preserve"> </w:delText>
        </w:r>
      </w:del>
      <w:ins w:id="27" w:author="Yurii Shchehliuk" w:date="2022-04-13T13:51:00Z">
        <w:r w:rsidR="00B802E2">
          <w:rPr>
            <w:lang w:val="pl-PL"/>
          </w:rPr>
          <w:t xml:space="preserve">jak </w:t>
        </w:r>
      </w:ins>
      <w:r w:rsidR="00A63571">
        <w:rPr>
          <w:lang w:val="pl-PL"/>
        </w:rPr>
        <w:t>składanie zamówienia, rezerwacja miejsca w restauracji</w:t>
      </w:r>
      <w:ins w:id="28" w:author="Yurii Shchehliuk" w:date="2022-04-13T12:26:00Z">
        <w:r w:rsidR="003F386D">
          <w:rPr>
            <w:lang w:val="pl-PL"/>
          </w:rPr>
          <w:t xml:space="preserve"> oraz</w:t>
        </w:r>
      </w:ins>
      <w:r w:rsidR="00A63571">
        <w:rPr>
          <w:lang w:val="pl-PL"/>
        </w:rPr>
        <w:t xml:space="preserve"> czat</w:t>
      </w:r>
      <w:ins w:id="29" w:author="Yurii Shchehliuk" w:date="2022-04-13T15:03:00Z">
        <w:r w:rsidR="003F723B">
          <w:rPr>
            <w:lang w:val="pl-PL"/>
          </w:rPr>
          <w:t xml:space="preserve"> po opł</w:t>
        </w:r>
      </w:ins>
      <w:ins w:id="30" w:author="Yurii Shchehliuk" w:date="2022-04-13T15:04:00Z">
        <w:r w:rsidR="003F723B">
          <w:rPr>
            <w:lang w:val="pl-PL"/>
          </w:rPr>
          <w:t>acie</w:t>
        </w:r>
      </w:ins>
      <w:r w:rsidR="00A63571">
        <w:rPr>
          <w:lang w:val="pl-PL"/>
        </w:rPr>
        <w:t xml:space="preserve"> </w:t>
      </w:r>
      <w:del w:id="31" w:author="Yurii Shchehliuk" w:date="2022-04-13T15:01:00Z">
        <w:r w:rsidR="00A63571" w:rsidDel="0095166C">
          <w:rPr>
            <w:lang w:val="pl-PL"/>
          </w:rPr>
          <w:delText>z restauracją</w:delText>
        </w:r>
      </w:del>
      <w:ins w:id="32" w:author="Yurii Shchehliuk" w:date="2022-04-13T13:51:00Z">
        <w:r w:rsidR="00B802E2" w:rsidRPr="00B802E2">
          <w:rPr>
            <w:color w:val="000000" w:themeColor="text1"/>
            <w:lang w:val="pl-PL"/>
            <w:rPrChange w:id="33" w:author="Yurii Shchehliuk" w:date="2022-04-13T14:00:00Z">
              <w:rPr>
                <w:lang w:val="pl-PL"/>
              </w:rPr>
            </w:rPrChange>
          </w:rPr>
          <w:t>do aplikacji mobilnej oraz webowej</w:t>
        </w:r>
      </w:ins>
      <w:r w:rsidR="00A63571">
        <w:rPr>
          <w:lang w:val="pl-PL"/>
        </w:rPr>
        <w:t>.</w:t>
      </w:r>
      <w:commentRangeEnd w:id="24"/>
      <w:r w:rsidR="00473E9A">
        <w:rPr>
          <w:rStyle w:val="CommentReference"/>
          <w:rFonts w:eastAsiaTheme="minorEastAsia" w:cstheme="minorBidi"/>
          <w:lang w:val="pl-PL" w:eastAsia="pl-PL"/>
        </w:rPr>
        <w:commentReference w:id="24"/>
      </w:r>
      <w:r w:rsidR="00A63571">
        <w:rPr>
          <w:lang w:val="pl-PL"/>
        </w:rPr>
        <w:t xml:space="preserve"> Zostaną zaimplementowane też administratorskie narzędzia, takie jak </w:t>
      </w:r>
      <w:del w:id="34" w:author="Yurii Shchehliuk" w:date="2022-04-13T13:31:00Z">
        <w:r w:rsidR="00A63571" w:rsidDel="00E67D7E">
          <w:rPr>
            <w:lang w:val="pl-PL"/>
          </w:rPr>
          <w:delText xml:space="preserve">działanie </w:delText>
        </w:r>
      </w:del>
      <w:ins w:id="35" w:author="Yurii Shchehliuk" w:date="2022-04-13T13:31:00Z">
        <w:r w:rsidR="00E67D7E">
          <w:rPr>
            <w:lang w:val="pl-PL"/>
          </w:rPr>
          <w:t>zarządzanie</w:t>
        </w:r>
      </w:ins>
      <w:commentRangeStart w:id="36"/>
      <w:del w:id="37" w:author="Yurii Shchehliuk" w:date="2022-04-13T13:31:00Z">
        <w:r w:rsidR="00A63571" w:rsidDel="00E67D7E">
          <w:rPr>
            <w:lang w:val="pl-PL"/>
          </w:rPr>
          <w:delText>z</w:delText>
        </w:r>
      </w:del>
      <w:r w:rsidR="00A63571">
        <w:rPr>
          <w:lang w:val="pl-PL"/>
        </w:rPr>
        <w:t xml:space="preserve"> menu oraz </w:t>
      </w:r>
      <w:del w:id="38" w:author="Yurii Shchehliuk" w:date="2022-04-13T13:31:00Z">
        <w:r w:rsidR="00A63571" w:rsidDel="0077213B">
          <w:rPr>
            <w:lang w:val="pl-PL"/>
          </w:rPr>
          <w:delText xml:space="preserve">danymi zamówień w ciągu dnia </w:delText>
        </w:r>
        <w:commentRangeEnd w:id="36"/>
        <w:r w:rsidR="00130E86" w:rsidDel="0077213B">
          <w:rPr>
            <w:rStyle w:val="CommentReference"/>
            <w:rFonts w:eastAsiaTheme="minorEastAsia" w:cstheme="minorBidi"/>
            <w:lang w:val="pl-PL" w:eastAsia="pl-PL"/>
          </w:rPr>
          <w:commentReference w:id="36"/>
        </w:r>
        <w:r w:rsidR="00A63571" w:rsidDel="0077213B">
          <w:rPr>
            <w:lang w:val="pl-PL"/>
          </w:rPr>
          <w:delText xml:space="preserve">z możliwością ich </w:delText>
        </w:r>
      </w:del>
      <w:del w:id="39" w:author="Yurii Shchehliuk" w:date="2022-04-13T13:32:00Z">
        <w:r w:rsidR="00A63571" w:rsidDel="0077213B">
          <w:rPr>
            <w:lang w:val="pl-PL"/>
          </w:rPr>
          <w:delText xml:space="preserve">wyeksportowania </w:delText>
        </w:r>
      </w:del>
      <w:ins w:id="40" w:author="Yurii Shchehliuk" w:date="2022-04-13T13:32:00Z">
        <w:r w:rsidR="0077213B">
          <w:rPr>
            <w:lang w:val="pl-PL"/>
          </w:rPr>
          <w:t xml:space="preserve">przegląd </w:t>
        </w:r>
      </w:ins>
      <w:ins w:id="41" w:author="Yurii Shchehliuk" w:date="2022-04-13T13:31:00Z">
        <w:r w:rsidR="0077213B">
          <w:rPr>
            <w:lang w:val="pl-PL"/>
          </w:rPr>
          <w:t>dany</w:t>
        </w:r>
      </w:ins>
      <w:ins w:id="42" w:author="Yurii Shchehliuk" w:date="2022-04-13T13:32:00Z">
        <w:r w:rsidR="0077213B">
          <w:rPr>
            <w:lang w:val="pl-PL"/>
          </w:rPr>
          <w:t>ch</w:t>
        </w:r>
      </w:ins>
      <w:ins w:id="43" w:author="Yurii Shchehliuk" w:date="2022-04-13T13:31:00Z">
        <w:r w:rsidR="0077213B">
          <w:rPr>
            <w:lang w:val="pl-PL"/>
          </w:rPr>
          <w:t xml:space="preserve"> zamówień </w:t>
        </w:r>
      </w:ins>
      <w:ins w:id="44" w:author="Yurii Shchehliuk" w:date="2022-04-13T13:32:00Z">
        <w:r w:rsidR="0077213B">
          <w:rPr>
            <w:lang w:val="pl-PL"/>
          </w:rPr>
          <w:t>wybranego</w:t>
        </w:r>
      </w:ins>
      <w:ins w:id="45" w:author="Yurii Shchehliuk" w:date="2022-04-13T13:31:00Z">
        <w:r w:rsidR="0077213B">
          <w:rPr>
            <w:lang w:val="pl-PL"/>
          </w:rPr>
          <w:t xml:space="preserve"> dnia </w:t>
        </w:r>
        <w:commentRangeStart w:id="46"/>
        <w:commentRangeEnd w:id="46"/>
        <w:r w:rsidR="0077213B">
          <w:rPr>
            <w:rStyle w:val="CommentReference"/>
            <w:rFonts w:eastAsiaTheme="minorEastAsia" w:cstheme="minorBidi"/>
            <w:lang w:val="pl-PL" w:eastAsia="pl-PL"/>
          </w:rPr>
          <w:commentReference w:id="46"/>
        </w:r>
        <w:r w:rsidR="0077213B">
          <w:rPr>
            <w:lang w:val="pl-PL"/>
          </w:rPr>
          <w:t xml:space="preserve">z możliwością </w:t>
        </w:r>
      </w:ins>
      <w:ins w:id="47" w:author="Yurii Shchehliuk" w:date="2022-04-13T13:32:00Z">
        <w:r w:rsidR="002462CD">
          <w:rPr>
            <w:lang w:val="pl-PL"/>
          </w:rPr>
          <w:t xml:space="preserve">wyeksportowania </w:t>
        </w:r>
      </w:ins>
      <w:ins w:id="48" w:author="Yurii Shchehliuk" w:date="2022-04-13T13:31:00Z">
        <w:r w:rsidR="0077213B">
          <w:rPr>
            <w:lang w:val="pl-PL"/>
          </w:rPr>
          <w:t xml:space="preserve">ich </w:t>
        </w:r>
      </w:ins>
      <w:r w:rsidR="00A63571">
        <w:rPr>
          <w:lang w:val="pl-PL"/>
        </w:rPr>
        <w:t>do pliku</w:t>
      </w:r>
      <w:ins w:id="49" w:author="Yurii Shchehliuk" w:date="2022-04-13T14:01:00Z">
        <w:r w:rsidR="0004792B">
          <w:rPr>
            <w:lang w:val="pl-PL"/>
          </w:rPr>
          <w:t>, a dzięki</w:t>
        </w:r>
      </w:ins>
      <w:del w:id="50" w:author="Yurii Shchehliuk" w:date="2022-04-13T13:59:00Z">
        <w:r w:rsidR="006C1548" w:rsidDel="00B802E2">
          <w:rPr>
            <w:lang w:val="pl-PL"/>
          </w:rPr>
          <w:delText>.</w:delText>
        </w:r>
      </w:del>
      <w:moveToRangeStart w:id="51" w:author="Yurii Shchehliuk" w:date="2022-04-13T13:58:00Z" w:name="move100750755"/>
      <w:moveTo w:id="52" w:author="Yurii Shchehliuk" w:date="2022-04-13T13:58:00Z">
        <w:del w:id="53" w:author="Yurii Shchehliuk" w:date="2022-04-13T13:59:00Z">
          <w:r w:rsidR="00B802E2" w:rsidRPr="00931C08" w:rsidDel="00B802E2">
            <w:rPr>
              <w:lang w:val="pl-PL"/>
            </w:rPr>
            <w:delText>. Zostaną</w:delText>
          </w:r>
        </w:del>
        <w:r w:rsidR="00B802E2" w:rsidRPr="00931C08">
          <w:rPr>
            <w:lang w:val="pl-PL"/>
          </w:rPr>
          <w:t xml:space="preserve"> wykorzystan</w:t>
        </w:r>
      </w:moveTo>
      <w:ins w:id="54" w:author="Yurii Shchehliuk" w:date="2022-04-13T14:01:00Z">
        <w:r w:rsidR="0004792B">
          <w:rPr>
            <w:lang w:val="pl-PL"/>
          </w:rPr>
          <w:t>ym</w:t>
        </w:r>
      </w:ins>
      <w:moveTo w:id="55" w:author="Yurii Shchehliuk" w:date="2022-04-13T13:58:00Z">
        <w:del w:id="56" w:author="Yurii Shchehliuk" w:date="2022-04-13T14:00:00Z">
          <w:r w:rsidR="00B802E2" w:rsidRPr="00931C08" w:rsidDel="00B802E2">
            <w:rPr>
              <w:lang w:val="pl-PL"/>
            </w:rPr>
            <w:delText>e</w:delText>
          </w:r>
          <w:r w:rsidR="00B802E2" w:rsidRPr="00931C08" w:rsidDel="003D63F2">
            <w:rPr>
              <w:lang w:val="pl-PL"/>
            </w:rPr>
            <w:delText xml:space="preserve"> i</w:delText>
          </w:r>
        </w:del>
        <w:r w:rsidR="00B802E2" w:rsidRPr="00931C08">
          <w:rPr>
            <w:lang w:val="pl-PL"/>
          </w:rPr>
          <w:t xml:space="preserve"> </w:t>
        </w:r>
        <w:del w:id="57" w:author="Yurii Shchehliuk" w:date="2022-04-13T13:59:00Z">
          <w:r w:rsidR="00B802E2" w:rsidRPr="00931C08" w:rsidDel="00B802E2">
            <w:rPr>
              <w:lang w:val="pl-PL"/>
            </w:rPr>
            <w:delText xml:space="preserve">omówione </w:delText>
          </w:r>
        </w:del>
        <w:r w:rsidR="00B802E2" w:rsidRPr="00931C08">
          <w:rPr>
            <w:lang w:val="pl-PL"/>
          </w:rPr>
          <w:t>wzorc</w:t>
        </w:r>
      </w:moveTo>
      <w:ins w:id="58" w:author="Yurii Shchehliuk" w:date="2022-04-13T14:01:00Z">
        <w:r w:rsidR="0004792B">
          <w:rPr>
            <w:lang w:val="pl-PL"/>
          </w:rPr>
          <w:t>om</w:t>
        </w:r>
      </w:ins>
      <w:moveTo w:id="59" w:author="Yurii Shchehliuk" w:date="2022-04-13T13:58:00Z">
        <w:del w:id="60" w:author="Yurii Shchehliuk" w:date="2022-04-13T13:59:00Z">
          <w:r w:rsidR="00B802E2" w:rsidRPr="00931C08" w:rsidDel="00B802E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 architektoniczn</w:t>
        </w:r>
      </w:moveTo>
      <w:ins w:id="61" w:author="Yurii Shchehliuk" w:date="2022-04-13T14:01:00Z">
        <w:r w:rsidR="003D63F2">
          <w:rPr>
            <w:lang w:val="pl-PL"/>
          </w:rPr>
          <w:t>y</w:t>
        </w:r>
        <w:r w:rsidR="0004792B">
          <w:rPr>
            <w:lang w:val="pl-PL"/>
          </w:rPr>
          <w:t>m</w:t>
        </w:r>
      </w:ins>
      <w:moveTo w:id="62" w:author="Yurii Shchehliuk" w:date="2022-04-13T13:58:00Z">
        <w:del w:id="63" w:author="Yurii Shchehliuk" w:date="2022-04-13T14:01:00Z">
          <w:r w:rsidR="00B802E2" w:rsidRPr="00931C08" w:rsidDel="003D63F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 oraz projektow</w:t>
        </w:r>
      </w:moveTo>
      <w:ins w:id="64" w:author="Yurii Shchehliuk" w:date="2022-04-13T14:01:00Z">
        <w:r w:rsidR="003D63F2">
          <w:rPr>
            <w:lang w:val="pl-PL"/>
          </w:rPr>
          <w:t>y</w:t>
        </w:r>
        <w:r w:rsidR="0004792B">
          <w:rPr>
            <w:lang w:val="pl-PL"/>
          </w:rPr>
          <w:t>m</w:t>
        </w:r>
      </w:ins>
      <w:moveTo w:id="65" w:author="Yurii Shchehliuk" w:date="2022-04-13T13:58:00Z">
        <w:del w:id="66" w:author="Yurii Shchehliuk" w:date="2022-04-13T14:01:00Z">
          <w:r w:rsidR="00B802E2" w:rsidRPr="00931C08" w:rsidDel="003D63F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, </w:t>
        </w:r>
        <w:del w:id="67" w:author="Yurii Shchehliuk" w:date="2022-04-13T14:02:00Z">
          <w:r w:rsidR="00B802E2" w:rsidRPr="00931C08" w:rsidDel="0004792B">
            <w:rPr>
              <w:lang w:val="pl-PL"/>
            </w:rPr>
            <w:delText xml:space="preserve">dzięki którym </w:delText>
          </w:r>
        </w:del>
        <w:r w:rsidR="00B802E2" w:rsidRPr="00931C08">
          <w:rPr>
            <w:lang w:val="pl-PL"/>
          </w:rPr>
          <w:t>aplikacja będzie łatwo wspierana oraz rozbudowana</w:t>
        </w:r>
        <w:r w:rsidR="00B802E2">
          <w:rPr>
            <w:lang w:val="pl-PL"/>
          </w:rPr>
          <w:t xml:space="preserve"> w przyszłości</w:t>
        </w:r>
        <w:r w:rsidR="00B802E2" w:rsidRPr="00931C08">
          <w:rPr>
            <w:lang w:val="pl-PL"/>
          </w:rPr>
          <w:t xml:space="preserve">. </w:t>
        </w:r>
        <w:commentRangeStart w:id="68"/>
        <w:commentRangeEnd w:id="68"/>
        <w:r w:rsidR="00B802E2">
          <w:rPr>
            <w:rStyle w:val="CommentReference"/>
            <w:rFonts w:eastAsiaTheme="minorEastAsia" w:cstheme="minorBidi"/>
            <w:lang w:val="pl-PL" w:eastAsia="pl-PL"/>
          </w:rPr>
          <w:commentReference w:id="68"/>
        </w:r>
      </w:moveTo>
    </w:p>
    <w:moveToRangeEnd w:id="51"/>
    <w:p w14:paraId="38DA2ECE" w14:textId="18F7C02F" w:rsidR="00A63571" w:rsidRPr="00B57BD0" w:rsidDel="00B802E2" w:rsidRDefault="00A63571" w:rsidP="002A735F">
      <w:pPr>
        <w:pStyle w:val="commentcontentpara"/>
        <w:spacing w:before="0" w:beforeAutospacing="0" w:after="0" w:afterAutospacing="0"/>
        <w:ind w:firstLine="360"/>
        <w:jc w:val="both"/>
        <w:rPr>
          <w:del w:id="69" w:author="Yurii Shchehliuk" w:date="2022-04-13T13:59:00Z"/>
          <w:lang w:val="pl-PL"/>
        </w:rPr>
      </w:pPr>
    </w:p>
    <w:p w14:paraId="4CD91FC6" w14:textId="5A7364E4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Xamarin.Forms</w:t>
      </w:r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 API</w:t>
      </w:r>
      <w:r w:rsidRPr="00931C08">
        <w:rPr>
          <w:lang w:val="pl-PL"/>
        </w:rPr>
        <w:t xml:space="preserve"> oraz Angular</w:t>
      </w:r>
      <w:commentRangeEnd w:id="8"/>
      <w:r w:rsidR="00680776">
        <w:rPr>
          <w:rStyle w:val="CommentReference"/>
          <w:rFonts w:eastAsiaTheme="minorEastAsia" w:cstheme="minorBidi"/>
          <w:lang w:val="pl-PL" w:eastAsia="pl-PL"/>
        </w:rPr>
        <w:commentReference w:id="8"/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został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</w:t>
      </w:r>
      <w:commentRangeStart w:id="70"/>
      <w:commentRangeStart w:id="71"/>
      <w:del w:id="72" w:author="Yurii Shchehliuk" w:date="2022-04-13T13:44:00Z">
        <w:r w:rsidRPr="00931C08" w:rsidDel="00B57BD0">
          <w:rPr>
            <w:lang w:val="pl-PL"/>
          </w:rPr>
          <w:delText xml:space="preserve">wymaganych </w:delText>
        </w:r>
      </w:del>
      <w:ins w:id="73" w:author="Yurii Shchehliuk" w:date="2022-04-13T13:44:00Z">
        <w:r w:rsidR="00B57BD0">
          <w:rPr>
            <w:lang w:val="pl-PL"/>
          </w:rPr>
          <w:t>żądanych</w:t>
        </w:r>
        <w:r w:rsidR="00B57BD0" w:rsidRPr="00931C08">
          <w:rPr>
            <w:lang w:val="pl-PL"/>
          </w:rPr>
          <w:t xml:space="preserve"> </w:t>
        </w:r>
      </w:ins>
      <w:r w:rsidRPr="00931C08">
        <w:rPr>
          <w:lang w:val="pl-PL"/>
        </w:rPr>
        <w:t>usług</w:t>
      </w:r>
      <w:commentRangeEnd w:id="70"/>
      <w:r w:rsidR="00680776">
        <w:rPr>
          <w:rStyle w:val="CommentReference"/>
          <w:rFonts w:eastAsiaTheme="minorEastAsia" w:cstheme="minorBidi"/>
          <w:lang w:val="pl-PL" w:eastAsia="pl-PL"/>
        </w:rPr>
        <w:commentReference w:id="70"/>
      </w:r>
      <w:commentRangeEnd w:id="71"/>
      <w:r w:rsidR="00B57BD0">
        <w:rPr>
          <w:rStyle w:val="CommentReference"/>
          <w:rFonts w:eastAsiaTheme="minorEastAsia" w:cstheme="minorBidi"/>
          <w:lang w:val="pl-PL" w:eastAsia="pl-PL"/>
        </w:rPr>
        <w:commentReference w:id="71"/>
      </w:r>
      <w:r w:rsidRPr="00931C08">
        <w:rPr>
          <w:lang w:val="pl-PL"/>
        </w:rPr>
        <w:t xml:space="preserve"> 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iblioteka Xamarin.Forms umożliwia tworzenie krosplatformowych</w:t>
      </w:r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frameworku Angular została stworzona strona internetowa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 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Core 3.1 z wykorzystaniem mniejszych bibliotek, takich jak Swagger, AutoMapper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 czasu.</w:t>
      </w:r>
    </w:p>
    <w:p w14:paraId="07296AB8" w14:textId="4B7B531A" w:rsidR="00C42FDD" w:rsidRPr="00931C08" w:rsidDel="00C05790" w:rsidRDefault="00C05790" w:rsidP="002A247F">
      <w:pPr>
        <w:pStyle w:val="commentcontentpara"/>
        <w:spacing w:before="0" w:beforeAutospacing="0" w:after="0" w:afterAutospacing="0"/>
        <w:ind w:firstLine="360"/>
        <w:jc w:val="both"/>
        <w:rPr>
          <w:del w:id="74" w:author="Yurii Shchehliuk" w:date="2022-04-13T14:03:00Z"/>
          <w:lang w:val="pl-PL"/>
        </w:rPr>
      </w:pPr>
      <w:ins w:id="75" w:author="Yurii Shchehliuk" w:date="2022-04-13T14:04:00Z">
        <w:r>
          <w:rPr>
            <w:lang w:val="pl-PL"/>
          </w:rPr>
          <w:t xml:space="preserve">Praca została podzielona na trzy </w:t>
        </w:r>
      </w:ins>
      <w:ins w:id="76" w:author="Yurii Shchehliuk" w:date="2022-04-13T14:05:00Z">
        <w:r>
          <w:rPr>
            <w:lang w:val="pl-PL"/>
          </w:rPr>
          <w:t xml:space="preserve">rozdziały. </w:t>
        </w:r>
      </w:ins>
      <w:commentRangeStart w:id="77"/>
      <w:del w:id="78" w:author="Yurii Shchehliuk" w:date="2022-04-13T14:03:00Z">
        <w:r w:rsidR="00C61C89" w:rsidRPr="00931C08" w:rsidDel="00C05790">
          <w:rPr>
            <w:lang w:val="pl-PL"/>
          </w:rPr>
          <w:delText>Cel</w:delText>
        </w:r>
        <w:r w:rsidR="00CB3B8A" w:rsidDel="00C05790">
          <w:rPr>
            <w:lang w:val="pl-PL"/>
          </w:rPr>
          <w:delText>em</w:delText>
        </w:r>
        <w:r w:rsidR="00C61C89" w:rsidRPr="00931C08" w:rsidDel="00C05790">
          <w:rPr>
            <w:lang w:val="pl-PL"/>
          </w:rPr>
          <w:delText xml:space="preserve"> tworzenia programu </w:delText>
        </w:r>
        <w:r w:rsidR="00CB3B8A" w:rsidDel="00C05790">
          <w:rPr>
            <w:lang w:val="pl-PL"/>
          </w:rPr>
          <w:delText>jest</w:delText>
        </w:r>
        <w:r w:rsidR="00DD3705" w:rsidRPr="00931C08" w:rsidDel="00C05790">
          <w:rPr>
            <w:lang w:val="pl-PL"/>
          </w:rPr>
          <w:delText xml:space="preserve"> przeniesieni</w:delText>
        </w:r>
        <w:r w:rsidR="00CB3B8A" w:rsidDel="00C05790">
          <w:rPr>
            <w:lang w:val="pl-PL"/>
          </w:rPr>
          <w:delText>e</w:delText>
        </w:r>
        <w:r w:rsidR="00DD3705" w:rsidRPr="00931C08" w:rsidDel="00C05790">
          <w:rPr>
            <w:lang w:val="pl-PL"/>
          </w:rPr>
          <w:delText xml:space="preserve"> </w:delText>
        </w:r>
        <w:r w:rsidR="00480640" w:rsidRPr="00931C08" w:rsidDel="00C05790">
          <w:rPr>
            <w:lang w:val="pl-PL"/>
          </w:rPr>
          <w:delText xml:space="preserve">niektórych </w:delText>
        </w:r>
        <w:r w:rsidR="00A41895" w:rsidRPr="00931C08" w:rsidDel="00C05790">
          <w:rPr>
            <w:lang w:val="pl-PL"/>
          </w:rPr>
          <w:delText>funkcj</w:delText>
        </w:r>
        <w:r w:rsidR="00C63539" w:rsidDel="00C05790">
          <w:rPr>
            <w:lang w:val="pl-PL"/>
          </w:rPr>
          <w:delText>onalności</w:delText>
        </w:r>
        <w:r w:rsidR="00DD3705" w:rsidRPr="00931C08" w:rsidDel="00C05790">
          <w:rPr>
            <w:lang w:val="pl-PL"/>
          </w:rPr>
          <w:delText xml:space="preserve"> do aplikacji</w:delText>
        </w:r>
        <w:r w:rsidR="003B3D72" w:rsidRPr="00931C08" w:rsidDel="00C05790">
          <w:rPr>
            <w:lang w:val="pl-PL"/>
          </w:rPr>
          <w:delText>,</w:delText>
        </w:r>
        <w:r w:rsidR="00112A13" w:rsidRPr="00931C08" w:rsidDel="00C05790">
          <w:rPr>
            <w:lang w:val="pl-PL"/>
          </w:rPr>
          <w:delText xml:space="preserve"> </w:delText>
        </w:r>
        <w:r w:rsidR="00DD3705" w:rsidRPr="00931C08" w:rsidDel="00C05790">
          <w:rPr>
            <w:lang w:val="pl-PL"/>
          </w:rPr>
          <w:delText xml:space="preserve">by </w:delText>
        </w:r>
        <w:r w:rsidR="008A215D" w:rsidRPr="00931C08" w:rsidDel="00C05790">
          <w:rPr>
            <w:lang w:val="pl-PL"/>
          </w:rPr>
          <w:delText>z</w:delText>
        </w:r>
        <w:r w:rsidR="00DD3705" w:rsidRPr="00931C08" w:rsidDel="00C05790">
          <w:rPr>
            <w:lang w:val="pl-PL"/>
          </w:rPr>
          <w:delText>automatyz</w:delText>
        </w:r>
        <w:r w:rsidR="008A215D" w:rsidRPr="00931C08" w:rsidDel="00C05790">
          <w:rPr>
            <w:lang w:val="pl-PL"/>
          </w:rPr>
          <w:delText>ować procesy komunikacji z miejscem publicznym</w:delText>
        </w:r>
        <w:r w:rsidR="00462E9F" w:rsidRPr="00931C08" w:rsidDel="00C05790">
          <w:rPr>
            <w:lang w:val="pl-PL"/>
          </w:rPr>
          <w:delText>, na</w:delText>
        </w:r>
        <w:r w:rsidR="00780E3A" w:rsidRPr="00931C08" w:rsidDel="00C05790">
          <w:rPr>
            <w:lang w:val="pl-PL"/>
          </w:rPr>
          <w:delText xml:space="preserve"> </w:delText>
        </w:r>
        <w:r w:rsidR="00462E9F" w:rsidRPr="00931C08" w:rsidDel="00C05790">
          <w:rPr>
            <w:lang w:val="pl-PL"/>
          </w:rPr>
          <w:delText>przykład</w:delText>
        </w:r>
        <w:r w:rsidR="00DD3705" w:rsidRPr="00931C08" w:rsidDel="00C05790">
          <w:rPr>
            <w:lang w:val="pl-PL"/>
          </w:rPr>
          <w:delText xml:space="preserve"> </w:delText>
        </w:r>
        <w:r w:rsidR="00512966" w:rsidRPr="00931C08" w:rsidDel="00C05790">
          <w:rPr>
            <w:lang w:val="pl-PL"/>
          </w:rPr>
          <w:delText>restauracją oraz nauczeni</w:delText>
        </w:r>
        <w:r w:rsidR="00787483" w:rsidDel="00C05790">
          <w:rPr>
            <w:lang w:val="pl-PL"/>
          </w:rPr>
          <w:delText>e</w:delText>
        </w:r>
        <w:r w:rsidR="00512966" w:rsidRPr="00931C08" w:rsidDel="00C05790">
          <w:rPr>
            <w:lang w:val="pl-PL"/>
          </w:rPr>
          <w:delText xml:space="preserve"> się szczegół</w:delText>
        </w:r>
        <w:r w:rsidR="008833EE" w:rsidDel="00C05790">
          <w:rPr>
            <w:lang w:val="pl-PL"/>
          </w:rPr>
          <w:delText>ów</w:delText>
        </w:r>
        <w:r w:rsidR="00512966" w:rsidRPr="00931C08" w:rsidDel="00C05790">
          <w:rPr>
            <w:lang w:val="pl-PL"/>
          </w:rPr>
          <w:delText xml:space="preserve"> implementacji serwisów </w:delText>
        </w:r>
        <w:r w:rsidR="00C15E4C" w:rsidRPr="00931C08" w:rsidDel="00C05790">
          <w:rPr>
            <w:lang w:val="pl-PL"/>
          </w:rPr>
          <w:delText>wieloplatformowych</w:delText>
        </w:r>
      </w:del>
      <w:moveFromRangeStart w:id="79" w:author="Yurii Shchehliuk" w:date="2022-04-13T13:58:00Z" w:name="move100750755"/>
      <w:moveFrom w:id="80" w:author="Yurii Shchehliuk" w:date="2022-04-13T13:58:00Z">
        <w:del w:id="81" w:author="Yurii Shchehliuk" w:date="2022-04-13T14:03:00Z">
          <w:r w:rsidR="00DD3705" w:rsidRPr="00931C08" w:rsidDel="00C05790">
            <w:rPr>
              <w:lang w:val="pl-PL"/>
            </w:rPr>
            <w:delText>.</w:delText>
          </w:r>
          <w:r w:rsidR="00A05564" w:rsidRPr="00931C08" w:rsidDel="00C05790">
            <w:rPr>
              <w:lang w:val="pl-PL"/>
            </w:rPr>
            <w:delText xml:space="preserve"> </w:delText>
          </w:r>
          <w:r w:rsidR="00DD3705" w:rsidRPr="00931C08" w:rsidDel="00C05790">
            <w:rPr>
              <w:lang w:val="pl-PL"/>
            </w:rPr>
            <w:delText xml:space="preserve">Zostaną </w:delText>
          </w:r>
          <w:r w:rsidR="00C47712" w:rsidRPr="00931C08" w:rsidDel="00C05790">
            <w:rPr>
              <w:lang w:val="pl-PL"/>
            </w:rPr>
            <w:delText>wykorzystane</w:delText>
          </w:r>
          <w:r w:rsidR="008E6F29" w:rsidRPr="00931C08" w:rsidDel="00C05790">
            <w:rPr>
              <w:lang w:val="pl-PL"/>
            </w:rPr>
            <w:delText xml:space="preserve"> i </w:delText>
          </w:r>
          <w:r w:rsidR="001B625D" w:rsidRPr="00931C08" w:rsidDel="00C05790">
            <w:rPr>
              <w:lang w:val="pl-PL"/>
            </w:rPr>
            <w:delText xml:space="preserve">omówione </w:delText>
          </w:r>
          <w:r w:rsidR="00DD3705" w:rsidRPr="00931C08" w:rsidDel="00C05790">
            <w:rPr>
              <w:lang w:val="pl-PL"/>
            </w:rPr>
            <w:delText xml:space="preserve">wzorce architektoniczne </w:delText>
          </w:r>
          <w:r w:rsidR="00810D5F" w:rsidRPr="00931C08" w:rsidDel="00C05790">
            <w:rPr>
              <w:lang w:val="pl-PL"/>
            </w:rPr>
            <w:delText>oraz</w:delText>
          </w:r>
          <w:r w:rsidR="00DD3705" w:rsidRPr="00931C08" w:rsidDel="00C05790">
            <w:rPr>
              <w:lang w:val="pl-PL"/>
            </w:rPr>
            <w:delText xml:space="preserve"> projektowe</w:delText>
          </w:r>
          <w:r w:rsidR="00116108" w:rsidRPr="00931C08" w:rsidDel="00C05790">
            <w:rPr>
              <w:lang w:val="pl-PL"/>
            </w:rPr>
            <w:delText>,</w:delText>
          </w:r>
          <w:r w:rsidR="00DD3705" w:rsidRPr="00931C08" w:rsidDel="00C05790">
            <w:rPr>
              <w:lang w:val="pl-PL"/>
            </w:rPr>
            <w:delText xml:space="preserve"> dzięki którym </w:delText>
          </w:r>
          <w:r w:rsidR="00C47712" w:rsidRPr="00931C08" w:rsidDel="00C05790">
            <w:rPr>
              <w:lang w:val="pl-PL"/>
            </w:rPr>
            <w:delText>aplikacja</w:delText>
          </w:r>
          <w:r w:rsidR="00DD3705" w:rsidRPr="00931C08" w:rsidDel="00C05790">
            <w:rPr>
              <w:lang w:val="pl-PL"/>
            </w:rPr>
            <w:delText xml:space="preserve"> będzie łatwo wspieran</w:delText>
          </w:r>
          <w:r w:rsidR="00C47712" w:rsidRPr="00931C08" w:rsidDel="00C05790">
            <w:rPr>
              <w:lang w:val="pl-PL"/>
            </w:rPr>
            <w:delText>a</w:delText>
          </w:r>
          <w:r w:rsidR="00DD3705" w:rsidRPr="00931C08" w:rsidDel="00C05790">
            <w:rPr>
              <w:lang w:val="pl-PL"/>
            </w:rPr>
            <w:delText xml:space="preserve"> oraz rozbudowan</w:delText>
          </w:r>
          <w:r w:rsidR="00C47712" w:rsidRPr="00931C08" w:rsidDel="00C05790">
            <w:rPr>
              <w:lang w:val="pl-PL"/>
            </w:rPr>
            <w:delText>a</w:delText>
          </w:r>
          <w:r w:rsidR="00293A5E" w:rsidDel="00C05790">
            <w:rPr>
              <w:lang w:val="pl-PL"/>
            </w:rPr>
            <w:delText xml:space="preserve"> w przyszłości</w:delText>
          </w:r>
          <w:r w:rsidR="00DD3705" w:rsidRPr="00931C08" w:rsidDel="00C05790">
            <w:rPr>
              <w:lang w:val="pl-PL"/>
            </w:rPr>
            <w:delText>.</w:delText>
          </w:r>
          <w:r w:rsidR="00D53FB2" w:rsidRPr="00931C08" w:rsidDel="00C05790">
            <w:rPr>
              <w:lang w:val="pl-PL"/>
            </w:rPr>
            <w:delText xml:space="preserve"> </w:delText>
          </w:r>
          <w:commentRangeEnd w:id="77"/>
          <w:r w:rsidR="009C5CE3" w:rsidDel="00C05790">
            <w:rPr>
              <w:rStyle w:val="CommentReference"/>
              <w:rFonts w:eastAsiaTheme="minorEastAsia" w:cstheme="minorBidi"/>
              <w:lang w:val="pl-PL" w:eastAsia="pl-PL"/>
            </w:rPr>
            <w:commentReference w:id="77"/>
          </w:r>
        </w:del>
      </w:moveFrom>
      <w:moveFromRangeEnd w:id="79"/>
    </w:p>
    <w:p w14:paraId="4F75712C" w14:textId="1A68AEE0" w:rsidR="00C42FDD" w:rsidRPr="00931C08" w:rsidRDefault="006949F5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commentRangeStart w:id="82"/>
      <w:r w:rsidRPr="006949F5">
        <w:rPr>
          <w:color w:val="000000" w:themeColor="text1"/>
          <w:lang w:val="pl-PL"/>
        </w:rPr>
        <w:t>W</w:t>
      </w:r>
      <w:commentRangeEnd w:id="82"/>
      <w:r w:rsidR="009C5CE3">
        <w:rPr>
          <w:rStyle w:val="CommentReference"/>
          <w:rFonts w:eastAsiaTheme="minorEastAsia" w:cstheme="minorBidi"/>
          <w:lang w:val="pl-PL" w:eastAsia="pl-PL"/>
        </w:rPr>
        <w:commentReference w:id="82"/>
      </w:r>
      <w:r w:rsidRPr="006949F5">
        <w:rPr>
          <w:color w:val="000000" w:themeColor="text1"/>
          <w:lang w:val="pl-PL"/>
        </w:rPr>
        <w:t xml:space="preserve"> </w:t>
      </w:r>
      <w:commentRangeStart w:id="83"/>
      <w:r w:rsidRPr="006949F5">
        <w:rPr>
          <w:color w:val="000000" w:themeColor="text1"/>
          <w:lang w:val="pl-PL"/>
        </w:rPr>
        <w:t>pierwszej części pracy zosta</w:t>
      </w:r>
      <w:del w:id="84" w:author="Yurii Shchehliuk" w:date="2022-04-13T14:04:00Z">
        <w:r w:rsidRPr="006949F5" w:rsidDel="00C05790">
          <w:rPr>
            <w:color w:val="000000" w:themeColor="text1"/>
            <w:lang w:val="pl-PL"/>
          </w:rPr>
          <w:delText>ły</w:delText>
        </w:r>
      </w:del>
      <w:ins w:id="85" w:author="Yurii Shchehliuk" w:date="2022-04-13T14:05:00Z">
        <w:r w:rsidR="002E24E5">
          <w:rPr>
            <w:color w:val="000000" w:themeColor="text1"/>
            <w:lang w:val="pl-PL"/>
          </w:rPr>
          <w:t>ły</w:t>
        </w:r>
      </w:ins>
      <w:r w:rsidRPr="006949F5">
        <w:rPr>
          <w:color w:val="000000" w:themeColor="text1"/>
          <w:lang w:val="pl-PL"/>
        </w:rPr>
        <w:t xml:space="preserve"> przeanalizowane </w:t>
      </w:r>
      <w:ins w:id="86" w:author="Yurii Shchehliuk" w:date="2022-04-13T14:07:00Z">
        <w:r w:rsidR="00B074A7" w:rsidRPr="006949F5">
          <w:rPr>
            <w:color w:val="000000" w:themeColor="text1"/>
            <w:lang w:val="pl-PL"/>
          </w:rPr>
          <w:t>aplikacje</w:t>
        </w:r>
        <w:r w:rsidR="00B074A7">
          <w:rPr>
            <w:color w:val="000000" w:themeColor="text1"/>
            <w:lang w:val="pl-PL"/>
          </w:rPr>
          <w:t xml:space="preserve"> już </w:t>
        </w:r>
      </w:ins>
      <w:del w:id="87" w:author="Yurii Shchehliuk" w:date="2022-04-13T14:04:00Z">
        <w:r w:rsidRPr="006949F5" w:rsidDel="00C05790">
          <w:rPr>
            <w:color w:val="000000" w:themeColor="text1"/>
            <w:lang w:val="pl-PL"/>
          </w:rPr>
          <w:delText xml:space="preserve">już </w:delText>
        </w:r>
      </w:del>
      <w:r w:rsidRPr="006949F5">
        <w:rPr>
          <w:color w:val="000000" w:themeColor="text1"/>
          <w:lang w:val="pl-PL"/>
        </w:rPr>
        <w:t xml:space="preserve">istniejące </w:t>
      </w:r>
      <w:del w:id="88" w:author="Yurii Shchehliuk" w:date="2022-04-13T14:07:00Z">
        <w:r w:rsidRPr="006949F5" w:rsidDel="00B074A7">
          <w:rPr>
            <w:color w:val="000000" w:themeColor="text1"/>
            <w:lang w:val="pl-PL"/>
          </w:rPr>
          <w:delText>aplikacje</w:delText>
        </w:r>
      </w:del>
      <w:ins w:id="89" w:author="Yurii Shchehliuk" w:date="2022-04-13T14:04:00Z">
        <w:r w:rsidR="00C05790">
          <w:rPr>
            <w:color w:val="000000" w:themeColor="text1"/>
            <w:lang w:val="pl-PL"/>
          </w:rPr>
          <w:t>na rynku</w:t>
        </w:r>
      </w:ins>
      <w:r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Pr="006949F5">
        <w:rPr>
          <w:color w:val="000000" w:themeColor="text1"/>
          <w:lang w:val="pl-PL"/>
        </w:rPr>
        <w:t xml:space="preserve"> zosta</w:t>
      </w:r>
      <w:ins w:id="90" w:author="Yurii Shchehliuk" w:date="2022-04-13T14:07:00Z">
        <w:r w:rsidR="00794558">
          <w:rPr>
            <w:color w:val="000000" w:themeColor="text1"/>
            <w:lang w:val="pl-PL"/>
          </w:rPr>
          <w:t>ły</w:t>
        </w:r>
      </w:ins>
      <w:del w:id="91" w:author="Yurii Shchehliuk" w:date="2022-04-13T14:04:00Z">
        <w:r w:rsidRPr="006949F5" w:rsidDel="00C05790">
          <w:rPr>
            <w:color w:val="000000" w:themeColor="text1"/>
            <w:lang w:val="pl-PL"/>
          </w:rPr>
          <w:delText>ną</w:delText>
        </w:r>
      </w:del>
      <w:r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del w:id="92" w:author="Yurii Shchehliuk" w:date="2022-04-13T14:07:00Z">
        <w:r w:rsidR="002B1788" w:rsidDel="00794558">
          <w:rPr>
            <w:color w:val="000000" w:themeColor="text1"/>
            <w:lang w:val="pl-PL"/>
          </w:rPr>
          <w:delText xml:space="preserve">zostaną </w:delText>
        </w:r>
      </w:del>
      <w:ins w:id="93" w:author="Yurii Shchehliuk" w:date="2022-04-13T14:07:00Z">
        <w:r w:rsidR="00794558">
          <w:rPr>
            <w:color w:val="000000" w:themeColor="text1"/>
            <w:lang w:val="pl-PL"/>
          </w:rPr>
          <w:t xml:space="preserve">były </w:t>
        </w:r>
      </w:ins>
      <w:r w:rsidR="002B1788">
        <w:rPr>
          <w:color w:val="000000" w:themeColor="text1"/>
          <w:lang w:val="pl-PL"/>
        </w:rPr>
        <w:t>przeanalizowane</w:t>
      </w:r>
      <w:r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ins w:id="94" w:author="Yurii Shchehliuk" w:date="2022-04-13T14:06:00Z">
        <w:r w:rsidR="002E24E5">
          <w:rPr>
            <w:color w:val="000000" w:themeColor="text1"/>
            <w:lang w:val="pl-PL"/>
          </w:rPr>
          <w:t>poz</w:t>
        </w:r>
      </w:ins>
      <w:del w:id="95" w:author="Yurii Shchehliuk" w:date="2022-04-13T14:06:00Z">
        <w:r w:rsidR="00092F3D" w:rsidDel="002E24E5">
          <w:rPr>
            <w:color w:val="000000" w:themeColor="text1"/>
            <w:lang w:val="pl-PL"/>
          </w:rPr>
          <w:delText>z</w:delText>
        </w:r>
      </w:del>
      <w:r w:rsidRPr="006949F5">
        <w:rPr>
          <w:color w:val="000000" w:themeColor="text1"/>
          <w:lang w:val="pl-PL"/>
        </w:rPr>
        <w:t>osta</w:t>
      </w:r>
      <w:del w:id="96" w:author="Yurii Shchehliuk" w:date="2022-04-13T14:06:00Z">
        <w:r w:rsidRPr="006949F5" w:rsidDel="002E24E5">
          <w:rPr>
            <w:color w:val="000000" w:themeColor="text1"/>
            <w:lang w:val="pl-PL"/>
          </w:rPr>
          <w:delText>n</w:delText>
        </w:r>
      </w:del>
      <w:ins w:id="97" w:author="Yurii Shchehliuk" w:date="2022-04-13T14:06:00Z">
        <w:r w:rsidR="002E24E5">
          <w:rPr>
            <w:color w:val="000000" w:themeColor="text1"/>
            <w:lang w:val="pl-PL"/>
          </w:rPr>
          <w:t>ły</w:t>
        </w:r>
      </w:ins>
      <w:del w:id="98" w:author="Yurii Shchehliuk" w:date="2022-04-13T14:06:00Z">
        <w:r w:rsidR="002E6F73" w:rsidDel="002E24E5">
          <w:rPr>
            <w:color w:val="000000" w:themeColor="text1"/>
            <w:lang w:val="pl-PL"/>
          </w:rPr>
          <w:delText>ą</w:delText>
        </w:r>
      </w:del>
      <w:r w:rsidR="002E6F73">
        <w:rPr>
          <w:color w:val="000000" w:themeColor="text1"/>
          <w:lang w:val="pl-PL"/>
        </w:rPr>
        <w:t xml:space="preserve"> przedstawione prototypy interfejsu,</w:t>
      </w:r>
      <w:r w:rsidRPr="006949F5">
        <w:rPr>
          <w:color w:val="000000" w:themeColor="text1"/>
          <w:lang w:val="pl-PL"/>
        </w:rPr>
        <w:t xml:space="preserve"> 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commentRangeEnd w:id="83"/>
      <w:r w:rsidR="009C5CE3">
        <w:rPr>
          <w:rStyle w:val="CommentReference"/>
          <w:rFonts w:eastAsiaTheme="minorEastAsia" w:cstheme="minorBidi"/>
          <w:lang w:val="pl-PL" w:eastAsia="pl-PL"/>
        </w:rPr>
        <w:commentReference w:id="83"/>
      </w:r>
      <w:r w:rsidR="00C42FDD" w:rsidRPr="00931C08">
        <w:rPr>
          <w:lang w:val="pl-PL"/>
        </w:rPr>
        <w:br w:type="page"/>
      </w:r>
    </w:p>
    <w:p w14:paraId="5B0CBA8D" w14:textId="79D9AE10" w:rsidR="005A2D72" w:rsidRDefault="005A2D72" w:rsidP="005C32F1">
      <w:pPr>
        <w:pStyle w:val="Heading2"/>
        <w:ind w:left="360" w:hanging="360"/>
      </w:pPr>
      <w:bookmarkStart w:id="99" w:name="_Toc100158845"/>
      <w:r w:rsidRPr="00931C08">
        <w:lastRenderedPageBreak/>
        <w:t>Wprowadzenie do problemu</w:t>
      </w:r>
      <w:bookmarkEnd w:id="99"/>
    </w:p>
    <w:p w14:paraId="7BDC51F8" w14:textId="1B28E61B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>Z punktu widzenia marketingu, różne punkty, które można zdobyć przy zakupie też motywuj</w:t>
      </w:r>
      <w:commentRangeStart w:id="100"/>
      <w:r w:rsidRPr="00931C08">
        <w:t>ą</w:t>
      </w:r>
      <w:commentRangeEnd w:id="100"/>
      <w:r w:rsidR="001964EB">
        <w:rPr>
          <w:rStyle w:val="CommentReference"/>
        </w:rPr>
        <w:commentReference w:id="100"/>
      </w:r>
      <w:r w:rsidRPr="00931C08">
        <w:t xml:space="preserve"> </w:t>
      </w:r>
      <w:ins w:id="101" w:author="Yurii Shchehliuk" w:date="2022-04-13T14:07:00Z">
        <w:r w:rsidR="00224518">
          <w:t xml:space="preserve">aby </w:t>
        </w:r>
      </w:ins>
      <w:r w:rsidR="00E76C46">
        <w:t>wrócić</w:t>
      </w:r>
      <w:del w:id="102" w:author="Yurii Shchehliuk" w:date="2022-04-13T14:08:00Z">
        <w:r w:rsidR="00E76C46" w:rsidDel="00224518">
          <w:delText xml:space="preserve"> </w:delText>
        </w:r>
        <w:commentRangeStart w:id="103"/>
        <w:r w:rsidR="00306C59" w:rsidDel="00224518">
          <w:delText>się</w:delText>
        </w:r>
      </w:del>
      <w:r w:rsidR="00306C59">
        <w:t xml:space="preserve"> </w:t>
      </w:r>
      <w:commentRangeEnd w:id="103"/>
      <w:r w:rsidR="001964EB">
        <w:rPr>
          <w:rStyle w:val="CommentReference"/>
        </w:rPr>
        <w:commentReference w:id="103"/>
      </w:r>
      <w:r w:rsidR="00306C59">
        <w:t xml:space="preserve">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del w:id="104" w:author="Yurii Shchehliuk" w:date="2022-04-13T14:22:00Z">
        <w:r w:rsidR="007A5CF0" w:rsidDel="00EC3565">
          <w:delText>a</w:delText>
        </w:r>
      </w:del>
      <w:ins w:id="105" w:author="Yurii Shchehliuk" w:date="2022-04-13T14:22:00Z">
        <w:r w:rsidR="00EC3565">
          <w:t>ą</w:t>
        </w:r>
      </w:ins>
      <w:r w:rsidR="007A5CF0">
        <w:t>ś nagrodę</w:t>
      </w:r>
      <w:r w:rsidR="00805B4B">
        <w:t xml:space="preserve"> jak jest to w aplikacji McDonald</w:t>
      </w:r>
      <w:r w:rsidR="00FF6AA4">
        <w:t xml:space="preserve"> </w:t>
      </w:r>
      <w:r w:rsidR="00805B4B">
        <w:t>’s</w:t>
      </w:r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  <w:rPr>
          <w:ins w:id="106" w:author="Yurii Shchehliuk" w:date="2022-04-13T14:23:00Z"/>
        </w:rPr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1FE0B8FE" w:rsidR="00EC3565" w:rsidRPr="00EC3565" w:rsidRDefault="00EC3565" w:rsidP="00EC3565">
      <w:pPr>
        <w:pStyle w:val="Caption"/>
        <w:jc w:val="center"/>
        <w:rPr>
          <w:ins w:id="107" w:author="Yurii Shchehliuk" w:date="2022-04-13T14:23:00Z"/>
          <w:rStyle w:val="Hyperlink"/>
          <w:i w:val="0"/>
          <w:iCs w:val="0"/>
          <w:rPrChange w:id="108" w:author="Yurii Shchehliuk" w:date="2022-04-13T14:23:00Z">
            <w:rPr>
              <w:ins w:id="109" w:author="Yurii Shchehliuk" w:date="2022-04-13T14:23:00Z"/>
              <w:rStyle w:val="Hyperlink"/>
              <w:i w:val="0"/>
              <w:iCs w:val="0"/>
              <w:sz w:val="24"/>
              <w:szCs w:val="22"/>
            </w:rPr>
          </w:rPrChange>
        </w:rPr>
      </w:pPr>
      <w:ins w:id="110" w:author="Yurii Shchehliuk" w:date="2022-04-13T14:23:00Z">
        <w:r w:rsidRPr="00EC3565">
          <w:rPr>
            <w:i w:val="0"/>
            <w:iCs w:val="0"/>
            <w:rPrChange w:id="111" w:author="Yurii Shchehliuk" w:date="2022-04-13T14:23:00Z">
              <w:rPr>
                <w:color w:val="5F5F5F" w:themeColor="hyperlink"/>
                <w:u w:val="single"/>
              </w:rPr>
            </w:rPrChange>
          </w:rPr>
          <w:t xml:space="preserve">Rys. </w:t>
        </w:r>
        <w:r w:rsidRPr="00EC3565">
          <w:rPr>
            <w:i w:val="0"/>
            <w:iCs w:val="0"/>
            <w:rPrChange w:id="112" w:author="Yurii Shchehliuk" w:date="2022-04-13T14:23:00Z">
              <w:rPr/>
            </w:rPrChange>
          </w:rPr>
          <w:fldChar w:fldCharType="begin"/>
        </w:r>
        <w:r w:rsidRPr="00EC3565">
          <w:rPr>
            <w:i w:val="0"/>
            <w:iCs w:val="0"/>
            <w:rPrChange w:id="113" w:author="Yurii Shchehliuk" w:date="2022-04-13T14:23:00Z">
              <w:rPr/>
            </w:rPrChange>
          </w:rPr>
          <w:instrText xml:space="preserve"> SEQ Rys. \* ARABIC </w:instrText>
        </w:r>
      </w:ins>
      <w:r w:rsidRPr="00EC3565">
        <w:rPr>
          <w:i w:val="0"/>
          <w:iCs w:val="0"/>
          <w:rPrChange w:id="114" w:author="Yurii Shchehliuk" w:date="2022-04-13T14:23:00Z">
            <w:rPr/>
          </w:rPrChange>
        </w:rPr>
        <w:fldChar w:fldCharType="separate"/>
      </w:r>
      <w:ins w:id="115" w:author="Yurii Shchehliuk" w:date="2022-04-15T22:08:00Z">
        <w:r w:rsidR="00211706">
          <w:rPr>
            <w:i w:val="0"/>
            <w:iCs w:val="0"/>
            <w:noProof/>
          </w:rPr>
          <w:t>1</w:t>
        </w:r>
      </w:ins>
      <w:ins w:id="116" w:author="Yurii Shchehliuk" w:date="2022-04-13T14:23:00Z">
        <w:r w:rsidRPr="00EC3565">
          <w:rPr>
            <w:i w:val="0"/>
            <w:iCs w:val="0"/>
            <w:rPrChange w:id="117" w:author="Yurii Shchehliuk" w:date="2022-04-13T14:23:00Z">
              <w:rPr/>
            </w:rPrChange>
          </w:rPr>
          <w:fldChar w:fldCharType="end"/>
        </w:r>
        <w:r w:rsidRPr="00EC3565">
          <w:rPr>
            <w:i w:val="0"/>
            <w:iCs w:val="0"/>
            <w:rPrChange w:id="118" w:author="Yurii Shchehliuk" w:date="2022-04-13T14:23:00Z">
              <w:rPr/>
            </w:rPrChange>
          </w:rPr>
          <w:t xml:space="preserve"> </w:t>
        </w:r>
        <w:r w:rsidRPr="00EC3565">
          <w:rPr>
            <w:i w:val="0"/>
            <w:iCs w:val="0"/>
          </w:rPr>
          <w:t>Aplikacja mobilna McDonald</w:t>
        </w:r>
        <w:commentRangeStart w:id="119"/>
        <w:r w:rsidRPr="00EC3565">
          <w:rPr>
            <w:i w:val="0"/>
            <w:iCs w:val="0"/>
          </w:rPr>
          <w:t>‘</w:t>
        </w:r>
        <w:commentRangeEnd w:id="119"/>
        <w:r w:rsidRPr="00EC3565">
          <w:rPr>
            <w:rStyle w:val="CommentReference"/>
            <w:i w:val="0"/>
            <w:iCs w:val="0"/>
            <w:color w:val="auto"/>
          </w:rPr>
          <w:commentReference w:id="119"/>
        </w:r>
        <w:r w:rsidRPr="00EC3565">
          <w:rPr>
            <w:i w:val="0"/>
            <w:iCs w:val="0"/>
          </w:rPr>
          <w:t>s</w:t>
        </w:r>
        <w:r w:rsidRPr="00EC3565">
          <w:rPr>
            <w:i w:val="0"/>
            <w:iCs w:val="0"/>
          </w:rPr>
          <w:br/>
          <w:t xml:space="preserve">Źródło: </w:t>
        </w:r>
        <w:r w:rsidRPr="00EC3565">
          <w:rPr>
            <w:i w:val="0"/>
            <w:iCs w:val="0"/>
            <w:rPrChange w:id="120" w:author="Yurii Shchehliuk" w:date="2022-04-13T14:23:00Z">
              <w:rPr/>
            </w:rPrChange>
          </w:rPr>
          <w:fldChar w:fldCharType="begin"/>
        </w:r>
        <w:r w:rsidRPr="00EC3565">
          <w:rPr>
            <w:i w:val="0"/>
            <w:iCs w:val="0"/>
            <w:rPrChange w:id="121" w:author="Yurii Shchehliuk" w:date="2022-04-13T14:23:00Z">
              <w:rPr/>
            </w:rPrChange>
          </w:rPr>
          <w:instrText xml:space="preserve"> HYPERLINK "https://play.google.com/store/apps/details?id=com.mcdonalds.app&amp;hl=en_IN&amp;gl=US" </w:instrText>
        </w:r>
        <w:r w:rsidRPr="00EC3565">
          <w:rPr>
            <w:rPrChange w:id="122" w:author="Yurii Shchehliuk" w:date="2022-04-13T14:23:00Z">
              <w:rPr>
                <w:rStyle w:val="Hyperlink"/>
                <w:i w:val="0"/>
                <w:iCs w:val="0"/>
              </w:rPr>
            </w:rPrChange>
          </w:rPr>
          <w:fldChar w:fldCharType="separate"/>
        </w:r>
        <w:r w:rsidRPr="00EC3565">
          <w:rPr>
            <w:rStyle w:val="Hyperlink"/>
            <w:i w:val="0"/>
            <w:iCs w:val="0"/>
          </w:rPr>
          <w:t>https://play.google.com/store/apps/details?id=com.mcdonalds.app&amp;hl=en_IN&amp;gl=US</w:t>
        </w:r>
        <w:r w:rsidRPr="00EC3565">
          <w:rPr>
            <w:rStyle w:val="Hyperlink"/>
            <w:i w:val="0"/>
            <w:iCs w:val="0"/>
            <w:rPrChange w:id="123" w:author="Yurii Shchehliuk" w:date="2022-04-13T14:23:00Z">
              <w:rPr>
                <w:rStyle w:val="Hyperlink"/>
                <w:i w:val="0"/>
                <w:iCs w:val="0"/>
              </w:rPr>
            </w:rPrChange>
          </w:rPr>
          <w:fldChar w:fldCharType="end"/>
        </w:r>
      </w:ins>
    </w:p>
    <w:p w14:paraId="23D540D9" w14:textId="09B94F62" w:rsidR="00753349" w:rsidRPr="00931C08" w:rsidDel="00EC3565" w:rsidRDefault="00753349">
      <w:pPr>
        <w:pStyle w:val="Caption"/>
        <w:jc w:val="center"/>
        <w:rPr>
          <w:del w:id="124" w:author="Yurii Shchehliuk" w:date="2022-04-13T14:23:00Z"/>
        </w:rPr>
        <w:pPrChange w:id="125" w:author="Yurii Shchehliuk" w:date="2022-04-13T14:23:00Z">
          <w:pPr>
            <w:keepNext/>
            <w:spacing w:before="240"/>
            <w:jc w:val="center"/>
          </w:pPr>
        </w:pPrChange>
      </w:pPr>
    </w:p>
    <w:p w14:paraId="4725923C" w14:textId="1C8F386C" w:rsidR="00753349" w:rsidDel="00EC3565" w:rsidRDefault="00753349" w:rsidP="00753349">
      <w:pPr>
        <w:pStyle w:val="Caption"/>
        <w:jc w:val="center"/>
        <w:rPr>
          <w:del w:id="126" w:author="Yurii Shchehliuk" w:date="2022-04-13T14:23:00Z"/>
          <w:rStyle w:val="Hyperlink"/>
          <w:i w:val="0"/>
          <w:iCs w:val="0"/>
        </w:rPr>
      </w:pPr>
      <w:del w:id="127" w:author="Yurii Shchehliuk" w:date="2022-04-13T14:23:00Z">
        <w:r w:rsidRPr="00931C08" w:rsidDel="00EC3565">
          <w:rPr>
            <w:i w:val="0"/>
            <w:iCs w:val="0"/>
          </w:rPr>
          <w:delText xml:space="preserve">Rys. </w:delText>
        </w:r>
        <w:r w:rsidRPr="00931C08" w:rsidDel="00EC3565">
          <w:rPr>
            <w:i w:val="0"/>
            <w:iCs w:val="0"/>
          </w:rPr>
          <w:fldChar w:fldCharType="begin"/>
        </w:r>
        <w:r w:rsidRPr="00931C08" w:rsidDel="00EC3565">
          <w:rPr>
            <w:i w:val="0"/>
            <w:iCs w:val="0"/>
          </w:rPr>
          <w:delInstrText xml:space="preserve"> SEQ Rys._ \* ARABIC </w:delInstrText>
        </w:r>
        <w:r w:rsidRPr="00931C08" w:rsidDel="00EC3565">
          <w:rPr>
            <w:i w:val="0"/>
            <w:iCs w:val="0"/>
          </w:rPr>
          <w:fldChar w:fldCharType="separate"/>
        </w:r>
        <w:r w:rsidDel="00EC3565">
          <w:rPr>
            <w:i w:val="0"/>
            <w:iCs w:val="0"/>
            <w:noProof/>
          </w:rPr>
          <w:delText>11</w:delText>
        </w:r>
        <w:r w:rsidRPr="00931C08" w:rsidDel="00EC3565">
          <w:rPr>
            <w:i w:val="0"/>
            <w:iCs w:val="0"/>
          </w:rPr>
          <w:fldChar w:fldCharType="end"/>
        </w:r>
        <w:r w:rsidRPr="00931C08" w:rsidDel="00EC3565">
          <w:rPr>
            <w:i w:val="0"/>
            <w:iCs w:val="0"/>
          </w:rPr>
          <w:delText xml:space="preserve"> </w:delText>
        </w:r>
        <w:r w:rsidDel="00EC3565">
          <w:rPr>
            <w:i w:val="0"/>
            <w:iCs w:val="0"/>
          </w:rPr>
          <w:delText>A</w:delText>
        </w:r>
        <w:r w:rsidRPr="00931C08" w:rsidDel="00EC3565">
          <w:rPr>
            <w:i w:val="0"/>
            <w:iCs w:val="0"/>
          </w:rPr>
          <w:delText>plikacj</w:delText>
        </w:r>
        <w:r w:rsidDel="00EC3565">
          <w:rPr>
            <w:i w:val="0"/>
            <w:iCs w:val="0"/>
          </w:rPr>
          <w:delText>a</w:delText>
        </w:r>
        <w:r w:rsidRPr="00931C08" w:rsidDel="00EC3565">
          <w:rPr>
            <w:i w:val="0"/>
            <w:iCs w:val="0"/>
          </w:rPr>
          <w:delText xml:space="preserve"> </w:delText>
        </w:r>
        <w:r w:rsidDel="00EC3565">
          <w:rPr>
            <w:i w:val="0"/>
            <w:iCs w:val="0"/>
          </w:rPr>
          <w:delText xml:space="preserve">mobilna </w:delText>
        </w:r>
        <w:r w:rsidRPr="00931C08" w:rsidDel="00EC3565">
          <w:rPr>
            <w:i w:val="0"/>
            <w:iCs w:val="0"/>
          </w:rPr>
          <w:delText>McDonald</w:delText>
        </w:r>
      </w:del>
      <w:commentRangeStart w:id="128"/>
      <w:del w:id="129" w:author="Yurii Shchehliuk" w:date="2022-04-13T14:08:00Z">
        <w:r w:rsidRPr="00931C08" w:rsidDel="00DA46EF">
          <w:rPr>
            <w:i w:val="0"/>
            <w:iCs w:val="0"/>
          </w:rPr>
          <w:delText xml:space="preserve"> </w:delText>
        </w:r>
      </w:del>
      <w:del w:id="130" w:author="Yurii Shchehliuk" w:date="2022-04-13T14:23:00Z">
        <w:r w:rsidRPr="00931C08" w:rsidDel="00EC3565">
          <w:rPr>
            <w:i w:val="0"/>
            <w:iCs w:val="0"/>
          </w:rPr>
          <w:delText>‘</w:delText>
        </w:r>
        <w:commentRangeEnd w:id="128"/>
        <w:r w:rsidR="009C5CE3" w:rsidDel="00EC3565">
          <w:rPr>
            <w:rStyle w:val="CommentReference"/>
            <w:i w:val="0"/>
            <w:iCs w:val="0"/>
            <w:color w:val="auto"/>
          </w:rPr>
          <w:commentReference w:id="128"/>
        </w:r>
        <w:r w:rsidRPr="00931C08" w:rsidDel="00EC3565">
          <w:rPr>
            <w:i w:val="0"/>
            <w:iCs w:val="0"/>
          </w:rPr>
          <w:delText>s</w:delText>
        </w:r>
        <w:r w:rsidRPr="00931C08" w:rsidDel="00EC3565">
          <w:rPr>
            <w:i w:val="0"/>
            <w:iCs w:val="0"/>
          </w:rPr>
          <w:br/>
          <w:delText xml:space="preserve">Źródło: </w:delText>
        </w:r>
        <w:r w:rsidR="00000A73" w:rsidDel="00EC3565">
          <w:fldChar w:fldCharType="begin"/>
        </w:r>
        <w:r w:rsidR="00000A73" w:rsidDel="00EC3565">
          <w:delInstrText xml:space="preserve"> HYPERLINK "https://play.google.com/store/apps/details?id=com.mcdonalds.app&amp;hl=en_IN&amp;gl=US" </w:delInstrText>
        </w:r>
        <w:r w:rsidR="00000A73" w:rsidDel="00EC3565">
          <w:fldChar w:fldCharType="separate"/>
        </w:r>
        <w:r w:rsidRPr="00931C08" w:rsidDel="00EC3565">
          <w:rPr>
            <w:rStyle w:val="Hyperlink"/>
            <w:i w:val="0"/>
            <w:iCs w:val="0"/>
          </w:rPr>
          <w:delText>https://play.google.com/store/apps/details?id=com.mcdonalds.app&amp;hl=en_IN&amp;gl=US</w:delText>
        </w:r>
        <w:r w:rsidR="00000A73" w:rsidDel="00EC3565">
          <w:rPr>
            <w:rStyle w:val="Hyperlink"/>
            <w:i w:val="0"/>
            <w:iCs w:val="0"/>
          </w:rPr>
          <w:fldChar w:fldCharType="end"/>
        </w:r>
      </w:del>
    </w:p>
    <w:p w14:paraId="0767D3A1" w14:textId="6F38E9A5" w:rsidR="00753349" w:rsidRDefault="00753349" w:rsidP="00753349">
      <w:r w:rsidRPr="00931C08">
        <w:t xml:space="preserve">Aplikacja </w:t>
      </w:r>
      <w:r w:rsidR="00275D91">
        <w:t>S</w:t>
      </w:r>
      <w:r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  <w:rPr>
          <w:ins w:id="131" w:author="Yurii Shchehliuk" w:date="2022-04-13T14:23:00Z"/>
        </w:rPr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665DE" w14:textId="67A2E6D4" w:rsidR="00753349" w:rsidRPr="00453768" w:rsidDel="00453768" w:rsidRDefault="00453768">
      <w:pPr>
        <w:pStyle w:val="Caption"/>
        <w:jc w:val="center"/>
        <w:rPr>
          <w:del w:id="132" w:author="Yurii Shchehliuk" w:date="2022-04-13T14:23:00Z"/>
          <w:rPrChange w:id="133" w:author="Yurii Shchehliuk" w:date="2022-04-13T14:23:00Z">
            <w:rPr>
              <w:del w:id="134" w:author="Yurii Shchehliuk" w:date="2022-04-13T14:23:00Z"/>
            </w:rPr>
          </w:rPrChange>
        </w:rPr>
        <w:pPrChange w:id="135" w:author="Yurii Shchehliuk" w:date="2022-04-13T14:23:00Z">
          <w:pPr>
            <w:keepNext/>
            <w:jc w:val="center"/>
          </w:pPr>
        </w:pPrChange>
      </w:pPr>
      <w:ins w:id="136" w:author="Yurii Shchehliuk" w:date="2022-04-13T14:23:00Z">
        <w:r w:rsidRPr="00453768">
          <w:rPr>
            <w:rPrChange w:id="137" w:author="Yurii Shchehliuk" w:date="2022-04-13T14:23:00Z">
              <w:rPr/>
            </w:rPrChange>
          </w:rPr>
          <w:t xml:space="preserve">Rys. </w:t>
        </w:r>
        <w:r w:rsidRPr="00453768">
          <w:rPr>
            <w:rPrChange w:id="138" w:author="Yurii Shchehliuk" w:date="2022-04-13T14:23:00Z">
              <w:rPr/>
            </w:rPrChange>
          </w:rPr>
          <w:fldChar w:fldCharType="begin"/>
        </w:r>
        <w:r w:rsidRPr="00453768">
          <w:rPr>
            <w:rPrChange w:id="139" w:author="Yurii Shchehliuk" w:date="2022-04-13T14:23:00Z">
              <w:rPr/>
            </w:rPrChange>
          </w:rPr>
          <w:instrText xml:space="preserve"> SEQ Rys. \* ARABIC </w:instrText>
        </w:r>
      </w:ins>
      <w:r w:rsidRPr="00453768">
        <w:rPr>
          <w:rPrChange w:id="140" w:author="Yurii Shchehliuk" w:date="2022-04-13T14:23:00Z">
            <w:rPr/>
          </w:rPrChange>
        </w:rPr>
        <w:fldChar w:fldCharType="separate"/>
      </w:r>
      <w:ins w:id="141" w:author="Yurii Shchehliuk" w:date="2022-04-15T22:08:00Z">
        <w:r w:rsidR="00211706">
          <w:rPr>
            <w:noProof/>
          </w:rPr>
          <w:t>2</w:t>
        </w:r>
      </w:ins>
      <w:ins w:id="142" w:author="Yurii Shchehliuk" w:date="2022-04-13T14:23:00Z">
        <w:r w:rsidRPr="00453768">
          <w:rPr>
            <w:rPrChange w:id="143" w:author="Yurii Shchehliuk" w:date="2022-04-13T14:23:00Z">
              <w:rPr/>
            </w:rPrChange>
          </w:rPr>
          <w:fldChar w:fldCharType="end"/>
        </w:r>
      </w:ins>
    </w:p>
    <w:p w14:paraId="6E4EC7C4" w14:textId="2C659047" w:rsidR="00753349" w:rsidRPr="00931C08" w:rsidRDefault="00753349" w:rsidP="00753349">
      <w:pPr>
        <w:pStyle w:val="Caption"/>
        <w:jc w:val="center"/>
        <w:rPr>
          <w:i w:val="0"/>
          <w:iCs w:val="0"/>
        </w:rPr>
      </w:pPr>
      <w:del w:id="144" w:author="Yurii Shchehliuk" w:date="2022-04-13T14:23:00Z">
        <w:r w:rsidRPr="00931C08" w:rsidDel="00453768">
          <w:rPr>
            <w:i w:val="0"/>
            <w:iCs w:val="0"/>
          </w:rPr>
          <w:delText xml:space="preserve">Rys. </w:delText>
        </w:r>
        <w:r w:rsidRPr="00931C08" w:rsidDel="00453768">
          <w:rPr>
            <w:i w:val="0"/>
            <w:iCs w:val="0"/>
          </w:rPr>
          <w:fldChar w:fldCharType="begin"/>
        </w:r>
        <w:r w:rsidRPr="00931C08" w:rsidDel="00453768">
          <w:rPr>
            <w:i w:val="0"/>
            <w:iCs w:val="0"/>
          </w:rPr>
          <w:delInstrText xml:space="preserve"> SEQ Rys._ \* ARABIC </w:delInstrText>
        </w:r>
        <w:r w:rsidRPr="00931C08" w:rsidDel="00453768">
          <w:rPr>
            <w:i w:val="0"/>
            <w:iCs w:val="0"/>
          </w:rPr>
          <w:fldChar w:fldCharType="separate"/>
        </w:r>
        <w:r w:rsidDel="00453768">
          <w:rPr>
            <w:i w:val="0"/>
            <w:iCs w:val="0"/>
            <w:noProof/>
          </w:rPr>
          <w:delText>12</w:delText>
        </w:r>
        <w:r w:rsidRPr="00931C08" w:rsidDel="00453768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Aplikacja </w:t>
      </w:r>
      <w:r>
        <w:rPr>
          <w:i w:val="0"/>
          <w:iCs w:val="0"/>
        </w:rPr>
        <w:t>mobilna S</w:t>
      </w:r>
      <w:r w:rsidRPr="00931C08">
        <w:rPr>
          <w:i w:val="0"/>
          <w:iCs w:val="0"/>
        </w:rPr>
        <w:t>ubway</w:t>
      </w:r>
      <w:r w:rsidRPr="00931C08">
        <w:rPr>
          <w:i w:val="0"/>
          <w:iCs w:val="0"/>
        </w:rPr>
        <w:br/>
        <w:t xml:space="preserve">Źródło: </w:t>
      </w:r>
      <w:hyperlink r:id="rId15" w:history="1">
        <w:r w:rsidRPr="00931C08">
          <w:rPr>
            <w:rStyle w:val="Hyperlink"/>
            <w:i w:val="0"/>
            <w:iCs w:val="0"/>
          </w:rPr>
          <w:t>https://www.appstoreapps.com/app/subway/</w:t>
        </w:r>
      </w:hyperlink>
    </w:p>
    <w:p w14:paraId="1E4C9D52" w14:textId="515DE0E9" w:rsidR="006E69E2" w:rsidRDefault="005A2D72" w:rsidP="00861617">
      <w:pPr>
        <w:ind w:firstLine="360"/>
      </w:pPr>
      <w:commentRangeStart w:id="145"/>
      <w:commentRangeStart w:id="146"/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potrzeb.</w:t>
      </w:r>
      <w:r w:rsidR="006E69E2">
        <w:t xml:space="preserve"> </w:t>
      </w:r>
      <w:ins w:id="147" w:author="Yurii Shchehliuk" w:date="2022-04-13T14:11:00Z">
        <w:r w:rsidR="00531474">
          <w:t xml:space="preserve">Robiąc wnioski z powyższych aplikacji, </w:t>
        </w:r>
      </w:ins>
      <w:del w:id="148" w:author="Yurii Shchehliuk" w:date="2022-04-13T14:11:00Z">
        <w:r w:rsidR="00247965" w:rsidDel="00531474">
          <w:delText>K</w:delText>
        </w:r>
      </w:del>
      <w:ins w:id="149" w:author="Yurii Shchehliuk" w:date="2022-04-13T14:11:00Z">
        <w:r w:rsidR="00531474">
          <w:t>k</w:t>
        </w:r>
      </w:ins>
      <w:r w:rsidR="00247965">
        <w:t>orzystanie</w:t>
      </w:r>
      <w:r w:rsidRPr="00931C08">
        <w:t xml:space="preserve"> z </w:t>
      </w:r>
      <w:del w:id="150" w:author="Yurii Shchehliuk" w:date="2022-04-13T14:11:00Z">
        <w:r w:rsidRPr="00931C08" w:rsidDel="00B2578D">
          <w:delText>aplikacj</w:delText>
        </w:r>
        <w:r w:rsidR="00247965" w:rsidDel="00B2578D">
          <w:delText>i</w:delText>
        </w:r>
        <w:r w:rsidRPr="00931C08" w:rsidDel="00B2578D">
          <w:delText xml:space="preserve"> </w:delText>
        </w:r>
      </w:del>
      <w:ins w:id="151" w:author="Yurii Shchehliuk" w:date="2022-04-13T14:11:00Z">
        <w:r w:rsidR="00B2578D">
          <w:t xml:space="preserve">programu </w:t>
        </w:r>
      </w:ins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składnia wizualna musi być </w:t>
      </w:r>
      <w:r w:rsidRPr="00931C08">
        <w:t>intuicyjn</w:t>
      </w:r>
      <w:r w:rsidR="00D17741">
        <w:t>a,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 wspieraniu i rozwoju ze strony deweloperów.</w:t>
      </w:r>
      <w:r w:rsidR="006E69E2">
        <w:t xml:space="preserve"> Przed wyborem technologii do implementacji aplikacji warto zwrócić uwagę na docelow</w:t>
      </w:r>
      <w:ins w:id="152" w:author="Yurii Shchehliuk" w:date="2022-04-13T14:12:00Z">
        <w:r w:rsidR="00656B8E">
          <w:t>e</w:t>
        </w:r>
      </w:ins>
      <w:del w:id="153" w:author="Yurii Shchehliuk" w:date="2022-04-13T14:12:00Z">
        <w:r w:rsidR="006E69E2" w:rsidDel="00656B8E">
          <w:delText>y</w:delText>
        </w:r>
      </w:del>
      <w:r w:rsidR="006E69E2">
        <w:t xml:space="preserve"> system</w:t>
      </w:r>
      <w:ins w:id="154" w:author="Yurii Shchehliuk" w:date="2022-04-13T14:12:00Z">
        <w:r w:rsidR="00656B8E">
          <w:t>y</w:t>
        </w:r>
      </w:ins>
      <w:r w:rsidR="006E69E2">
        <w:t xml:space="preserve"> operacyjn</w:t>
      </w:r>
      <w:ins w:id="155" w:author="Yurii Shchehliuk" w:date="2022-04-13T14:12:00Z">
        <w:r w:rsidR="00656B8E">
          <w:t>e</w:t>
        </w:r>
      </w:ins>
      <w:del w:id="156" w:author="Yurii Shchehliuk" w:date="2022-04-13T14:12:00Z">
        <w:r w:rsidR="006E69E2" w:rsidDel="00656B8E">
          <w:delText>y</w:delText>
        </w:r>
      </w:del>
      <w:r w:rsidR="006E69E2">
        <w:t>.</w:t>
      </w:r>
      <w:commentRangeEnd w:id="145"/>
      <w:r w:rsidR="009C5CE3">
        <w:rPr>
          <w:rStyle w:val="CommentReference"/>
        </w:rPr>
        <w:commentReference w:id="145"/>
      </w:r>
      <w:commentRangeEnd w:id="146"/>
      <w:r w:rsidR="00535E8C">
        <w:rPr>
          <w:rStyle w:val="CommentReference"/>
        </w:rPr>
        <w:commentReference w:id="146"/>
      </w:r>
    </w:p>
    <w:p w14:paraId="254A778F" w14:textId="7F1C4578" w:rsidR="00683383" w:rsidRPr="00931C08" w:rsidRDefault="00683383" w:rsidP="005E3C59">
      <w:pPr>
        <w:pStyle w:val="ListParagraph"/>
        <w:numPr>
          <w:ilvl w:val="0"/>
          <w:numId w:val="6"/>
        </w:numPr>
      </w:pPr>
      <w:r w:rsidRPr="00931C08">
        <w:br w:type="page"/>
      </w:r>
    </w:p>
    <w:p w14:paraId="60B721FD" w14:textId="7AA20FB7" w:rsidR="0047680B" w:rsidRDefault="00B073A8" w:rsidP="005C32F1">
      <w:pPr>
        <w:pStyle w:val="Heading2"/>
        <w:ind w:left="360" w:hanging="360"/>
      </w:pPr>
      <w:bookmarkStart w:id="157" w:name="_Toc100158846"/>
      <w:r w:rsidRPr="00931C08">
        <w:lastRenderedPageBreak/>
        <w:t>Część teoretyczna</w:t>
      </w:r>
      <w:bookmarkEnd w:id="157"/>
    </w:p>
    <w:p w14:paraId="4E6EDC8F" w14:textId="018933B0" w:rsidR="00861617" w:rsidRPr="00931C08" w:rsidRDefault="00861617" w:rsidP="00A269F0">
      <w:r w:rsidRPr="00931C08">
        <w:t xml:space="preserve">Najpopularniejszym </w:t>
      </w:r>
      <w:r>
        <w:t xml:space="preserve">mobilnym </w:t>
      </w:r>
      <w:r w:rsidRPr="00931C08">
        <w:t xml:space="preserve">systemem operacyjnym na świecie, który pojawił się jako projekt open-source </w:t>
      </w:r>
      <w:r w:rsidR="005C32F1">
        <w:t xml:space="preserve">na </w:t>
      </w:r>
      <w:r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Pr="00931C08">
        <w:t xml:space="preserve"> a od iOS jest popularniejszy 2 razy. Android</w:t>
      </w:r>
      <w:r>
        <w:t>, który jest najpopularniejszy</w:t>
      </w:r>
      <w:r w:rsidRPr="00931C08">
        <w:t xml:space="preserve"> stanowi 39.75%, 32.44% </w:t>
      </w:r>
      <w:r w:rsidR="000F5F0D">
        <w:t xml:space="preserve">rynku zajmuje </w:t>
      </w:r>
      <w:r w:rsidRPr="00931C08">
        <w:t xml:space="preserve">Windows oraz 16.7% iOS i inne. System został </w:t>
      </w:r>
      <w:r w:rsidR="007C06F3">
        <w:t>s</w:t>
      </w:r>
      <w:r w:rsidRPr="00931C08">
        <w:t xml:space="preserve">tworzony przez Android Inc., który następnie został kupiony przez Google w 2005. We wrześniu 2008 </w:t>
      </w:r>
      <w:r w:rsidRPr="00931C08">
        <w:rPr>
          <w:color w:val="000000" w:themeColor="text1"/>
        </w:rPr>
        <w:t xml:space="preserve">była przedstawiona pierwsza wersja systemu. W 2009 roku została wydana aktualizacja pod </w:t>
      </w:r>
      <w:r w:rsidRPr="00931C08">
        <w:rPr>
          <w:rFonts w:asciiTheme="majorHAnsi" w:hAnsiTheme="majorHAnsi" w:cstheme="majorHAnsi"/>
          <w:color w:val="000000" w:themeColor="text1"/>
        </w:rPr>
        <w:t xml:space="preserve">nazwą Cupcake i wszystkie </w:t>
      </w:r>
      <w:r>
        <w:rPr>
          <w:rFonts w:asciiTheme="majorHAnsi" w:hAnsiTheme="majorHAnsi" w:cstheme="majorHAnsi"/>
          <w:color w:val="000000" w:themeColor="text1"/>
        </w:rPr>
        <w:t>następne w</w:t>
      </w:r>
      <w:r w:rsidRPr="00931C08">
        <w:rPr>
          <w:rFonts w:asciiTheme="majorHAnsi" w:hAnsiTheme="majorHAnsi" w:cstheme="majorHAnsi"/>
          <w:color w:val="000000" w:themeColor="text1"/>
        </w:rPr>
        <w:t>ersje zaczyna</w:t>
      </w:r>
      <w:r>
        <w:rPr>
          <w:rFonts w:asciiTheme="majorHAnsi" w:hAnsiTheme="majorHAnsi" w:cstheme="majorHAnsi"/>
          <w:color w:val="000000" w:themeColor="text1"/>
        </w:rPr>
        <w:t>ły</w:t>
      </w:r>
      <w:r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1.6 Donut, 2.0/2.1 Eclair i tak do wersji 9.0 Pie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a 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Pr="00931C08">
        <w:t xml:space="preserve">konkurentów </w:t>
      </w:r>
      <w:r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Pr="00931C08">
        <w:rPr>
          <w:rFonts w:asciiTheme="majorHAnsi" w:hAnsiTheme="majorHAnsi" w:cstheme="majorHAnsi"/>
        </w:rPr>
        <w:t xml:space="preserve"> oraz Symbian</w:t>
      </w:r>
      <w:r>
        <w:rPr>
          <w:rFonts w:asciiTheme="majorHAnsi" w:hAnsiTheme="majorHAnsi" w:cstheme="majorHAnsi"/>
        </w:rPr>
        <w:t xml:space="preserve"> firmy Nokia</w:t>
      </w:r>
      <w:r w:rsidRPr="00931C08">
        <w:rPr>
          <w:rFonts w:asciiTheme="majorHAnsi" w:hAnsiTheme="majorHAnsi" w:cstheme="majorHAnsi"/>
        </w:rPr>
        <w:t>. Wśród</w:t>
      </w:r>
      <w:r w:rsidRPr="00931C08">
        <w:t xml:space="preserve"> mobilnych systemów operacyjnych obecnie jedynym konkurentem tego systemu Linuxowego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FaceID, Siri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Pixel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>Android - system operacyjny też dla tabletów, e-booków, odtwarzaczy cyfrowych, zegarków i notebooków. Oparty na jądrze Linux. Po nabyciu praw, Google utworzyło organizację Open Handset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>iOS (iPhone OS do 24 czerwca 2010) to mobilny system operacyjny, opracowany i produkowany przez amerykańską firmę Apple. Został wydany w 2007 roku; początkowo dla iPhone ‘a i iPoda Touch a później dla urządzeń takich jak iPad i Apple TV. W przeciwieństwie do Google Android, jest on dostępny tylko dla urządzeń firmy Apple;</w:t>
      </w:r>
    </w:p>
    <w:p w14:paraId="599A497A" w14:textId="60D98BA6" w:rsidR="005A1272" w:rsidRPr="00931C08" w:rsidRDefault="000E79ED" w:rsidP="005357A4">
      <w:pPr>
        <w:spacing w:before="240"/>
        <w:ind w:firstLine="360"/>
      </w:pPr>
      <w:r>
        <w:t>W następnym 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1AC40B2B" w:rsidR="00FF1877" w:rsidRDefault="0014037C" w:rsidP="0043642C">
      <w:pPr>
        <w:pStyle w:val="Heading3"/>
        <w:ind w:left="720"/>
      </w:pPr>
      <w:bookmarkStart w:id="158" w:name="_Toc100158847"/>
      <w:r w:rsidRPr="00931C08">
        <w:t>Porównywanie narzędzi i technologii mobiln</w:t>
      </w:r>
      <w:r w:rsidR="00377970" w:rsidRPr="00931C08">
        <w:t>ych</w:t>
      </w:r>
      <w:bookmarkEnd w:id="158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16DB5A8E" w:rsidR="00033725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„Multiplatform”,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</w:t>
      </w:r>
      <w:r w:rsidR="004A4432" w:rsidRPr="00931C08">
        <w:lastRenderedPageBreak/>
        <w:t>aparatu,</w:t>
      </w:r>
      <w:r w:rsidR="008D12A6" w:rsidRPr="00931C08">
        <w:t xml:space="preserve"> GPS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React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>ączy elementy natywnego programowanie z React</w:t>
      </w:r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framework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116C63CB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r w:rsidRPr="00931C08">
        <w:t>Xamarin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 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>. W 2016 roku Microsoft kupiła Xamarin, czyli projekt Mono za $400 mln i zrobiła go darmowym</w:t>
      </w:r>
      <w:r w:rsidR="008E6F29" w:rsidRPr="00931C08">
        <w:t xml:space="preserve"> i </w:t>
      </w:r>
      <w:r w:rsidRPr="00931C08">
        <w:t>open-source</w:t>
      </w:r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 xml:space="preserve">tter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r w:rsidRPr="006D1C8B">
        <w:rPr>
          <w:rFonts w:asciiTheme="majorHAnsi" w:hAnsiTheme="majorHAnsi" w:cstheme="majorHAnsi"/>
        </w:rPr>
        <w:t>Statista</w:t>
      </w:r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frameworkiem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>hot reload.</w:t>
      </w:r>
    </w:p>
    <w:p w14:paraId="5D6F21BB" w14:textId="7A376D99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open-source'owy, cross-platformowy framework do tworzenia natywnych aplikacji mobilnych i desktopowych za pomocą XAML i C#</w:t>
      </w:r>
      <w:r w:rsidR="00E36B51" w:rsidRPr="00931C08">
        <w:t xml:space="preserve"> docelowo na .NET 6</w:t>
      </w:r>
      <w:r w:rsidR="0005438B" w:rsidRPr="00931C08">
        <w:t xml:space="preserve">. </w:t>
      </w:r>
      <w:r w:rsidR="009F67B6" w:rsidRPr="00931C08">
        <w:t>Pierwszy release odbył się w listopadzie 2021</w:t>
      </w:r>
      <w:r w:rsidR="0005438B" w:rsidRPr="00931C08">
        <w:t>, twierdząc, że jest to ewolucja ich wcześniej znanego hybrydowego framework</w:t>
      </w:r>
      <w:r w:rsidR="003A019C">
        <w:t xml:space="preserve">u </w:t>
      </w:r>
      <w:r w:rsidR="0005438B" w:rsidRPr="00931C08">
        <w:t>aplikacji mobilnych o nazwie Xamarin. .NET MAUI dodał do tego zestawu wsparcie dla rozwoju aplikacji desktopowych. Zestaw narzędzi .NET MAUI zastąpił tradycyjne zestawy narzędzi Xamarin.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048B6BD3" w:rsidR="00810953" w:rsidRPr="00931C08" w:rsidRDefault="00810953" w:rsidP="009A7011">
      <w:pPr>
        <w:pStyle w:val="Heading3"/>
        <w:ind w:left="720"/>
      </w:pPr>
      <w:bookmarkStart w:id="159" w:name="_Toc100158848"/>
      <w:r w:rsidRPr="00931C08">
        <w:t>Platforma Xamarin</w:t>
      </w:r>
      <w:bookmarkEnd w:id="159"/>
    </w:p>
    <w:p w14:paraId="73B42630" w14:textId="20CC011D" w:rsidR="001717BE" w:rsidRPr="00931C08" w:rsidRDefault="001717BE" w:rsidP="009A7011">
      <w:pPr>
        <w:pStyle w:val="Heading4"/>
        <w:ind w:left="720" w:hanging="720"/>
      </w:pPr>
      <w:r w:rsidRPr="00931C08">
        <w:t>Składnia Xamarin</w:t>
      </w:r>
    </w:p>
    <w:p w14:paraId="3FF71B11" w14:textId="3FFE3636" w:rsidR="00810953" w:rsidRPr="00931C08" w:rsidRDefault="001354B2">
      <w:pPr>
        <w:spacing w:line="259" w:lineRule="auto"/>
        <w:pPrChange w:id="160" w:author="Yurii Shchehliuk" w:date="2022-04-13T15:05:00Z">
          <w:pPr>
            <w:spacing w:after="160" w:line="259" w:lineRule="auto"/>
          </w:pPr>
        </w:pPrChange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r w:rsidR="008A1DC1" w:rsidRPr="00931C08">
        <w:t xml:space="preserve">multiplatformową </w:t>
      </w:r>
      <w:r w:rsidR="00810953" w:rsidRPr="00931C08">
        <w:t>implementację zaawansowanych funkcji Microsoft .NET Framework</w:t>
      </w:r>
      <w:r w:rsidR="00D54F04">
        <w:t xml:space="preserve"> dla Xamarin</w:t>
      </w:r>
    </w:p>
    <w:p w14:paraId="3DF22FC7" w14:textId="6D2CF7D8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Kompilator - </w:t>
      </w:r>
      <w:r w:rsidR="003941E9" w:rsidRPr="00931C08">
        <w:t xml:space="preserve">W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runtime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Narzędzia IDE - Visual Studio na Mac i Windows pozwala na tworzenie, budowanie i wdrażanie projektów Xamarin.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lastRenderedPageBreak/>
        <w:t>Chociaż Xamarin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658AF03E" w:rsidR="003A303B" w:rsidRPr="00931C08" w:rsidRDefault="001717BE" w:rsidP="009A7011">
      <w:pPr>
        <w:pStyle w:val="Heading4"/>
        <w:ind w:left="720" w:hanging="720"/>
      </w:pPr>
      <w:r w:rsidRPr="00931C08">
        <w:t>Wady</w:t>
      </w:r>
      <w:r w:rsidR="008E6F29" w:rsidRPr="00931C08">
        <w:t xml:space="preserve"> i </w:t>
      </w:r>
      <w:r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r w:rsidRPr="00931C08">
        <w:t>Xamarin</w:t>
      </w:r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r w:rsidRPr="00931C08">
        <w:t>Xamarin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Xamarin nie wymaga również przełączania się pomiędzy środowiskami programistycznymi: wszystkie aplikacje Xamarin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  <w:rPr>
          <w:ins w:id="161" w:author="Yurii Shchehliuk" w:date="2022-04-13T14:46:00Z"/>
        </w:rPr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7C3D" w14:textId="3C8F01B4" w:rsidR="002770F1" w:rsidRPr="00072D35" w:rsidDel="00072D35" w:rsidRDefault="00072D35">
      <w:pPr>
        <w:pStyle w:val="Caption"/>
        <w:jc w:val="center"/>
        <w:rPr>
          <w:del w:id="162" w:author="Yurii Shchehliuk" w:date="2022-04-13T14:46:00Z"/>
          <w:rPrChange w:id="163" w:author="Yurii Shchehliuk" w:date="2022-04-13T14:46:00Z">
            <w:rPr>
              <w:del w:id="164" w:author="Yurii Shchehliuk" w:date="2022-04-13T14:46:00Z"/>
            </w:rPr>
          </w:rPrChange>
        </w:rPr>
        <w:pPrChange w:id="165" w:author="Yurii Shchehliuk" w:date="2022-04-13T14:46:00Z">
          <w:pPr>
            <w:keepNext/>
            <w:spacing w:before="240"/>
            <w:jc w:val="center"/>
          </w:pPr>
        </w:pPrChange>
      </w:pPr>
      <w:ins w:id="166" w:author="Yurii Shchehliuk" w:date="2022-04-13T14:46:00Z">
        <w:r w:rsidRPr="00072D35">
          <w:rPr>
            <w:rPrChange w:id="167" w:author="Yurii Shchehliuk" w:date="2022-04-13T14:46:00Z">
              <w:rPr/>
            </w:rPrChange>
          </w:rPr>
          <w:t xml:space="preserve">Rys. </w:t>
        </w:r>
        <w:r w:rsidRPr="00072D35">
          <w:rPr>
            <w:rPrChange w:id="168" w:author="Yurii Shchehliuk" w:date="2022-04-13T14:46:00Z">
              <w:rPr/>
            </w:rPrChange>
          </w:rPr>
          <w:fldChar w:fldCharType="begin"/>
        </w:r>
        <w:r w:rsidRPr="00072D35">
          <w:rPr>
            <w:rPrChange w:id="169" w:author="Yurii Shchehliuk" w:date="2022-04-13T14:46:00Z">
              <w:rPr/>
            </w:rPrChange>
          </w:rPr>
          <w:instrText xml:space="preserve"> SEQ Rys. \* ARABIC </w:instrText>
        </w:r>
      </w:ins>
      <w:r w:rsidRPr="00072D35">
        <w:rPr>
          <w:rPrChange w:id="170" w:author="Yurii Shchehliuk" w:date="2022-04-13T14:46:00Z">
            <w:rPr/>
          </w:rPrChange>
        </w:rPr>
        <w:fldChar w:fldCharType="separate"/>
      </w:r>
      <w:ins w:id="171" w:author="Yurii Shchehliuk" w:date="2022-04-15T22:08:00Z">
        <w:r w:rsidR="00211706">
          <w:rPr>
            <w:noProof/>
          </w:rPr>
          <w:t>3</w:t>
        </w:r>
      </w:ins>
      <w:ins w:id="172" w:author="Yurii Shchehliuk" w:date="2022-04-13T14:46:00Z">
        <w:r w:rsidRPr="00072D35">
          <w:rPr>
            <w:rPrChange w:id="173" w:author="Yurii Shchehliuk" w:date="2022-04-13T14:46:00Z">
              <w:rPr/>
            </w:rPrChange>
          </w:rPr>
          <w:fldChar w:fldCharType="end"/>
        </w:r>
      </w:ins>
    </w:p>
    <w:p w14:paraId="027D2246" w14:textId="3FD1EBB9" w:rsidR="00F81E7D" w:rsidRDefault="002770F1" w:rsidP="00231452">
      <w:pPr>
        <w:pStyle w:val="Caption"/>
        <w:jc w:val="center"/>
        <w:rPr>
          <w:i w:val="0"/>
          <w:iCs w:val="0"/>
        </w:rPr>
      </w:pPr>
      <w:del w:id="174" w:author="Yurii Shchehliuk" w:date="2022-04-13T14:46:00Z">
        <w:r w:rsidRPr="00072D35" w:rsidDel="00072D35">
          <w:rPr>
            <w:i w:val="0"/>
            <w:iCs w:val="0"/>
          </w:rPr>
          <w:delText xml:space="preserve">Rys. </w:delText>
        </w:r>
        <w:r w:rsidRPr="00072D35" w:rsidDel="00072D35">
          <w:rPr>
            <w:i w:val="0"/>
            <w:iCs w:val="0"/>
            <w:rPrChange w:id="175" w:author="Yurii Shchehliuk" w:date="2022-04-13T14:46:00Z">
              <w:rPr>
                <w:i w:val="0"/>
                <w:iCs w:val="0"/>
              </w:rPr>
            </w:rPrChange>
          </w:rPr>
          <w:fldChar w:fldCharType="begin"/>
        </w:r>
        <w:r w:rsidRPr="00072D35" w:rsidDel="00072D35">
          <w:rPr>
            <w:i w:val="0"/>
            <w:iCs w:val="0"/>
          </w:rPr>
          <w:delInstrText xml:space="preserve"> SEQ Rys._ \* ARABIC </w:delInstrText>
        </w:r>
        <w:r w:rsidRPr="00072D35" w:rsidDel="00072D35">
          <w:rPr>
            <w:i w:val="0"/>
            <w:iCs w:val="0"/>
            <w:rPrChange w:id="176" w:author="Yurii Shchehliuk" w:date="2022-04-13T14:46:00Z">
              <w:rPr>
                <w:i w:val="0"/>
                <w:iCs w:val="0"/>
              </w:rPr>
            </w:rPrChange>
          </w:rPr>
          <w:fldChar w:fldCharType="separate"/>
        </w:r>
        <w:r w:rsidR="002E101F" w:rsidRPr="00072D35" w:rsidDel="00072D35">
          <w:rPr>
            <w:i w:val="0"/>
            <w:iCs w:val="0"/>
            <w:noProof/>
          </w:rPr>
          <w:delText>1</w:delText>
        </w:r>
        <w:r w:rsidRPr="00072D35" w:rsidDel="00072D35">
          <w:rPr>
            <w:i w:val="0"/>
            <w:iCs w:val="0"/>
            <w:rPrChange w:id="177" w:author="Yurii Shchehliuk" w:date="2022-04-13T14:46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Działanie aplikacji krosplatformowe</w:t>
      </w:r>
      <w:r w:rsidR="00BE52EB">
        <w:rPr>
          <w:i w:val="0"/>
          <w:iCs w:val="0"/>
        </w:rPr>
        <w:t>j</w:t>
      </w:r>
      <w:r w:rsidRPr="00931C08">
        <w:rPr>
          <w:i w:val="0"/>
          <w:iCs w:val="0"/>
        </w:rPr>
        <w:t xml:space="preserve"> na bazie .NET</w:t>
      </w:r>
      <w:r w:rsidRPr="00931C08">
        <w:rPr>
          <w:i w:val="0"/>
          <w:iCs w:val="0"/>
        </w:rPr>
        <w:br/>
        <w:t>Źródło</w:t>
      </w:r>
      <w:r w:rsidR="00F81E7D" w:rsidRPr="00931C08">
        <w:rPr>
          <w:i w:val="0"/>
          <w:iCs w:val="0"/>
        </w:rPr>
        <w:t xml:space="preserve"> </w:t>
      </w:r>
      <w:r w:rsidRPr="00931C08">
        <w:rPr>
          <w:i w:val="0"/>
          <w:iCs w:val="0"/>
        </w:rPr>
        <w:t>[</w:t>
      </w:r>
      <w:hyperlink r:id="rId17" w:history="1">
        <w:r w:rsidRPr="00931C08">
          <w:rPr>
            <w:rStyle w:val="Hyperlink"/>
            <w:i w:val="0"/>
            <w:iCs w:val="0"/>
          </w:rPr>
          <w:t>https://www.nexgendesign.com/xamarin-troubles</w:t>
        </w:r>
      </w:hyperlink>
      <w:r w:rsidRPr="00931C08">
        <w:rPr>
          <w:i w:val="0"/>
          <w:iCs w:val="0"/>
        </w:rPr>
        <w:t>]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Xamarin można zakwalifikować jako natywne, w przeciwieństwie do tradycyjnych hybrydowych rozwiązań webowych. Metryki wydajności są porównywalne z Javą dla Androida i Objective-C </w:t>
      </w:r>
      <w:r w:rsidR="00EB408B" w:rsidRPr="00931C08">
        <w:t>oraz</w:t>
      </w:r>
      <w:r w:rsidRPr="00931C08">
        <w:t xml:space="preserve"> Swift dla rozwoju aplikacji iOS. Co więcej metryki wydajności Xamarin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Xamarin oferuje kompleksowe rozwiązanie do testowania i śledzenia wydajności aplikacji: </w:t>
      </w:r>
      <w:r w:rsidR="003A019C">
        <w:t>„</w:t>
      </w:r>
      <w:r w:rsidRPr="00931C08">
        <w:t>Xamarin Test Cloud</w:t>
      </w:r>
      <w:r w:rsidR="003A019C">
        <w:t>”</w:t>
      </w:r>
      <w:r w:rsidRPr="00931C08">
        <w:t xml:space="preserve"> w połączeniu z narzędziem Xamarin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>Używając elementów UI zależnych od platformy Xamarin pozwala na stworzenie interfejsu. Zalecane jest używanie Xamarin.iOS i Xamarin.Android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lastRenderedPageBreak/>
        <w:t>Kompatybilność sprzętu</w:t>
      </w:r>
      <w:r w:rsidR="00FB5B57">
        <w:t xml:space="preserve">. </w:t>
      </w:r>
      <w:r w:rsidR="001717BE" w:rsidRPr="00931C08">
        <w:t xml:space="preserve">Xamarin eliminuje problemy związane z kompatybilnością sprzętową poprzez wykorzystanie </w:t>
      </w:r>
      <w:r w:rsidR="00FB5B57">
        <w:t>plaginów</w:t>
      </w:r>
      <w:r w:rsidR="001717BE" w:rsidRPr="00931C08">
        <w:t xml:space="preserve"> i różnych API do obsługi wspólnych funkcji urządzeń na wszystkich platformach. Wraz z dostępem do API specyficznych dla danej platformy Xamarin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C0229E5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Xamarin ułatwia </w:t>
      </w:r>
      <w:r w:rsidR="00E46362" w:rsidRPr="00931C08">
        <w:t xml:space="preserve">właśnie </w:t>
      </w:r>
      <w:r w:rsidRPr="00931C08">
        <w:t xml:space="preserve">wsparcie i 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>także wspólnego kodu dla aplikacji Xamarin.iOS i Xamarin.Android.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r w:rsidRPr="00931C08">
        <w:t>Xamarin w jednym pakiecie zawiera pełen zestaw narzędzi deweloperskich: natywne IDE (Visual Studio), Xamarin SDK, testowanie (Xamarin Test Cloud), dystrybucję i analitykę (Hockeyapp i Xamarin.Insights). Nie ma więc potrzeby inwestowania w dodatkowe narzędzia lub integrowania innych aplikacji do tworzenia, testowania i wdrażania aplikacji Xamarin.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6B090ADD" w:rsidR="00F873C9" w:rsidRPr="00931C08" w:rsidRDefault="00F873C9" w:rsidP="00E63E40">
      <w:r w:rsidRPr="00931C08"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4A3BF7">
        <w:t>aplikacje</w:t>
      </w:r>
      <w:r w:rsidR="0043642C">
        <w:t xml:space="preserve"> </w:t>
      </w:r>
      <w:r w:rsidR="004A3BF7">
        <w:t xml:space="preserve">na </w:t>
      </w:r>
      <w:r w:rsidR="001717BE" w:rsidRPr="00931C08">
        <w:t>Xamarin</w:t>
      </w:r>
      <w:r w:rsidR="008B64A2">
        <w:t>ie</w:t>
      </w:r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 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open-source</w:t>
      </w:r>
      <w:r w:rsidR="002166FE">
        <w:t xml:space="preserve">. </w:t>
      </w:r>
      <w:r w:rsidR="00182FB7" w:rsidRPr="00931C08">
        <w:t xml:space="preserve">Natywny rozwój szeroko wykorzystuje technologie open source. </w:t>
      </w:r>
      <w:r w:rsidR="0062469B" w:rsidRPr="00931C08">
        <w:t>Z</w:t>
      </w:r>
      <w:r w:rsidR="00182FB7" w:rsidRPr="00931C08">
        <w:t xml:space="preserve"> Xamarin</w:t>
      </w:r>
      <w:r w:rsidR="0062469B" w:rsidRPr="00931C08">
        <w:t>em</w:t>
      </w:r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>Android, ale komponenty Xamarin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r w:rsidR="00182FB7" w:rsidRPr="00931C08">
        <w:t>Stripe, obsługę sygnałów nawigacyjnych</w:t>
      </w:r>
      <w:r w:rsidR="00DA67B1">
        <w:t>,</w:t>
      </w:r>
      <w:r w:rsidR="00182FB7" w:rsidRPr="00931C08">
        <w:t xml:space="preserve"> usługi powiadomień Push,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r w:rsidRPr="00931C08">
        <w:t>Xamarin</w:t>
      </w:r>
      <w:r w:rsidR="00CF6122" w:rsidRPr="00931C08">
        <w:t>a</w:t>
      </w:r>
      <w:r w:rsidRPr="00931C08">
        <w:t>. Mimo</w:t>
      </w:r>
      <w:r w:rsidR="00F55E15" w:rsidRPr="00931C08">
        <w:t xml:space="preserve"> to</w:t>
      </w:r>
      <w:r w:rsidRPr="00931C08">
        <w:t>, że Xamarin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Xamarin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Xamarin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Xamarin stanowi 10% całej społeczności programistów mobilnych. Choć liczba inżynierów Xamarin nie jest porównywalna z liczbą specjalistów</w:t>
      </w:r>
      <w:r w:rsidR="001C6B6E" w:rsidRPr="00931C08">
        <w:t xml:space="preserve"> iOS </w:t>
      </w:r>
      <w:r w:rsidRPr="00931C08">
        <w:t>czy Android, twórcy platformy zapewniają wsparcie dla swoich specjalistów. Na przykład istnieje dedykowana instytucja edukacyjna Xamarin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Xamarin nie nadaje się do aplikacji z wysokowydajną grafiką</w:t>
      </w:r>
      <w:r w:rsidR="00584439">
        <w:t xml:space="preserve">. </w:t>
      </w:r>
      <w:r w:rsidRPr="00931C08">
        <w:t xml:space="preserve">Główną zaletą Xamarin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Xamarin, ale </w:t>
      </w:r>
      <w:r w:rsidRPr="00931C08">
        <w:lastRenderedPageBreak/>
        <w:t>bogate UI lub złożone animacje z niewielką ilością kodu generycznego sprawiają, że Xamarin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Xamarin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69D36113" w14:textId="77777777" w:rsidR="00F873C9" w:rsidRPr="00931C08" w:rsidRDefault="00F873C9" w:rsidP="00E63E40"/>
    <w:p w14:paraId="2284BB15" w14:textId="77777777" w:rsidR="00216CA7" w:rsidRPr="00931C08" w:rsidRDefault="002800E9" w:rsidP="009A7011">
      <w:pPr>
        <w:pStyle w:val="Heading4"/>
        <w:ind w:left="720" w:hanging="720"/>
      </w:pPr>
      <w:r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67F5535C" w:rsidR="00847AB0" w:rsidRPr="00931C08" w:rsidRDefault="00847AB0">
      <w:pPr>
        <w:pStyle w:val="ListParagraph"/>
        <w:numPr>
          <w:ilvl w:val="0"/>
          <w:numId w:val="8"/>
        </w:numPr>
        <w:spacing w:line="259" w:lineRule="auto"/>
        <w:pPrChange w:id="178" w:author="Yurii Shchehliuk" w:date="2022-04-13T15:06:00Z">
          <w:pPr>
            <w:pStyle w:val="ListParagraph"/>
            <w:numPr>
              <w:numId w:val="8"/>
            </w:numPr>
            <w:spacing w:after="160" w:line="259" w:lineRule="auto"/>
            <w:ind w:hanging="360"/>
          </w:pPr>
        </w:pPrChange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Intermediate Language i budowany z MonoVM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a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1559614E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r w:rsidRPr="00502B30">
        <w:rPr>
          <w:lang w:val="en-US"/>
        </w:rPr>
        <w:t>języka</w:t>
      </w:r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CocoaTouch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r w:rsidR="00434CBA" w:rsidRPr="00931C08">
        <w:t>Xamarin</w:t>
      </w:r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DC6FCD" w:rsidRPr="00931C08">
        <w:t>.</w:t>
      </w:r>
    </w:p>
    <w:p w14:paraId="385D1FEA" w14:textId="0DCB32DA" w:rsidR="00C5332D" w:rsidRPr="00931C08" w:rsidRDefault="0004362D" w:rsidP="009A7011">
      <w:pPr>
        <w:pStyle w:val="Heading3"/>
        <w:ind w:left="720"/>
      </w:pPr>
      <w:bookmarkStart w:id="179" w:name="_Toc100158849"/>
      <w:r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179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>ang. Application programming interface</w:t>
      </w:r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r w:rsidR="002B7FF4" w:rsidRPr="00931C08">
        <w:t>Protocol Buffers i Thrift</w:t>
      </w:r>
      <w:r w:rsidR="009052FD">
        <w:t>.</w:t>
      </w:r>
    </w:p>
    <w:p w14:paraId="26C09C8A" w14:textId="782AB8F8" w:rsidR="0004362D" w:rsidRPr="00931C08" w:rsidRDefault="0004362D" w:rsidP="009A7011">
      <w:pPr>
        <w:pStyle w:val="Heading4"/>
        <w:ind w:left="720" w:hanging="720"/>
      </w:pPr>
      <w:r w:rsidRPr="00931C08">
        <w:t>SOAP</w:t>
      </w:r>
    </w:p>
    <w:p w14:paraId="3592CB2F" w14:textId="1E1CCA90" w:rsidR="00687853" w:rsidRPr="00931C08" w:rsidRDefault="007F10DD" w:rsidP="00E63E40">
      <w:r w:rsidRPr="00931C08">
        <w:t>Simple Object Access Protocol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>ang. Extensible Markup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r w:rsidR="00584697" w:rsidRPr="00931C08">
        <w:rPr>
          <w:i/>
          <w:iCs/>
        </w:rPr>
        <w:t>angl. Web Services Description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</w:t>
      </w:r>
      <w:r w:rsidRPr="00931C08">
        <w:lastRenderedPageBreak/>
        <w:t>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BE2552"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5313DB3B" w14:textId="13939A44" w:rsidR="00EC1E28" w:rsidRDefault="00EC1E28" w:rsidP="003D6E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2091E6F7" w14:textId="6AF04C4E" w:rsidR="00BE2552" w:rsidRPr="00931C08" w:rsidRDefault="00BE2552" w:rsidP="00AB1E4F"/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r w:rsidR="0042496F" w:rsidRPr="00931C08">
        <w:t>eksponencjalnego</w:t>
      </w:r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Python i C#, podczas gdy SOAP </w:t>
      </w:r>
      <w:r w:rsidR="000127C1">
        <w:t>przez</w:t>
      </w:r>
      <w:r w:rsidRPr="00931C08">
        <w:t xml:space="preserve"> Go/Rust/PHP/Elixir </w:t>
      </w:r>
      <w:r w:rsidR="000127C1">
        <w:t>nie jest obsługiwany,</w:t>
      </w:r>
    </w:p>
    <w:p w14:paraId="1AD25DB0" w14:textId="74055CDB" w:rsidR="0004362D" w:rsidRPr="00931C08" w:rsidRDefault="0004362D" w:rsidP="009A7011">
      <w:pPr>
        <w:pStyle w:val="Heading4"/>
        <w:ind w:left="720" w:hanging="720"/>
      </w:pPr>
      <w:r w:rsidRPr="00931C08">
        <w:t>gRPC</w:t>
      </w:r>
    </w:p>
    <w:p w14:paraId="1F63F35D" w14:textId="0D483C51" w:rsidR="00CE7F4A" w:rsidRPr="00931C08" w:rsidRDefault="001562FD" w:rsidP="0043642C">
      <w:r w:rsidRPr="00931C08">
        <w:t>gRPC</w:t>
      </w:r>
      <w:r w:rsidR="00DB62B3">
        <w:t>, czyli</w:t>
      </w:r>
      <w:r w:rsidRPr="00931C08">
        <w:t xml:space="preserve"> Remote Procedure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>elem gRPC jest umożliwienie wywoływania procedur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14EE12B7" w14:textId="0C50AD8E" w:rsidR="005C0002" w:rsidRPr="00931C08" w:rsidRDefault="005C0002" w:rsidP="00E63E40"/>
    <w:p w14:paraId="0E1EE779" w14:textId="0EC475CE" w:rsidR="005C0002" w:rsidRPr="00931C08" w:rsidRDefault="005C0002" w:rsidP="00E63E40"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34F59FA3" w14:textId="4B63C8A5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4DF9EFD4" w14:textId="77777777" w:rsidR="005C0002" w:rsidRPr="00931C08" w:rsidRDefault="005C0002" w:rsidP="00E63E40"/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Trudny do debugowania, ponieważ komunikaty są binarne i nie są czytelne dla człowieka. Chociaż jest obsługiwany we wszystkich językach, niektóre mają ograniczenia (np. nie można mieć serwerów PHP gRPC, tylko klientów),</w:t>
      </w:r>
      <w:r w:rsidR="008E6F29" w:rsidRPr="00931C08">
        <w:t xml:space="preserve"> i </w:t>
      </w:r>
      <w:r w:rsidRPr="00931C08">
        <w:t>ze względu na naturę HTTP/2 nie ma wsparcia (obecnie) bezpośrednio w aplikacjach frontendowych.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>ang. Certificate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2862266D" w:rsidR="0004362D" w:rsidRPr="00931C08" w:rsidRDefault="0004362D" w:rsidP="009A7011">
      <w:pPr>
        <w:pStyle w:val="Heading4"/>
        <w:ind w:left="720" w:hanging="720"/>
      </w:pPr>
      <w:r w:rsidRPr="00931C08">
        <w:lastRenderedPageBreak/>
        <w:t>GraphQL</w:t>
      </w:r>
    </w:p>
    <w:p w14:paraId="42FB4283" w14:textId="3A6D3BBF" w:rsidR="000466DC" w:rsidRPr="00931C08" w:rsidRDefault="000466DC" w:rsidP="00E63E40">
      <w:r w:rsidRPr="00931C08">
        <w:t>GraphQL</w:t>
      </w:r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r w:rsidRPr="00931C08">
        <w:t>gRPC.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3C33702F" w14:textId="77777777" w:rsidR="000466DC" w:rsidRPr="00931C08" w:rsidRDefault="000466DC" w:rsidP="00E63E40"/>
    <w:p w14:paraId="1C6397B0" w14:textId="0A87C372" w:rsidR="000466DC" w:rsidRPr="00931C08" w:rsidRDefault="007E5177" w:rsidP="00E63E40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41B8888E" w14:textId="77777777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Posiada walidację schematu i typowanie, więc w tym sensie jest nieco zbliżony do tego, jak gRPC definiuje rzeczy.</w:t>
      </w:r>
    </w:p>
    <w:p w14:paraId="5F5B8BAC" w14:textId="77777777" w:rsidR="000466DC" w:rsidRPr="00931C08" w:rsidRDefault="000466DC" w:rsidP="00E63E40"/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B75D46">
      <w:pPr>
        <w:pStyle w:val="ListParagraph"/>
        <w:numPr>
          <w:ilvl w:val="0"/>
          <w:numId w:val="19"/>
        </w:numPr>
        <w:ind w:hanging="360"/>
      </w:pPr>
      <w:r w:rsidRPr="00931C08">
        <w:t>Nie ma dużo informacji o tworzeniu serwisów na podstawie tego API.</w:t>
      </w:r>
    </w:p>
    <w:p w14:paraId="7639A625" w14:textId="33E83491" w:rsidR="0004362D" w:rsidRPr="00931C08" w:rsidRDefault="0004362D" w:rsidP="009A7011">
      <w:pPr>
        <w:pStyle w:val="Heading4"/>
        <w:ind w:left="720" w:hanging="720"/>
      </w:pPr>
      <w:r w:rsidRPr="00931C08">
        <w:t>REST</w:t>
      </w:r>
    </w:p>
    <w:p w14:paraId="13556B8F" w14:textId="37D09F8E" w:rsidR="00ED652F" w:rsidRPr="00931C08" w:rsidRDefault="00C22CC7" w:rsidP="00E63E40">
      <w:r w:rsidRPr="00107C9A">
        <w:t>REST jest akronimem od Representational State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"Content-Type: application/json-patch+json"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application/problem+json;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"access_token":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"token_type":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"user_Id":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"user_name":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"expires_in":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"creation_Time":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"expiration_Time":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r w:rsidRPr="00502B30">
        <w:rPr>
          <w:lang w:val="en-US"/>
        </w:rPr>
        <w:t>Zalety</w:t>
      </w:r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JSON sprawia, że REST jest szczególnie prosty w użyciu dla usług frontendowych, gdzie JS jest wszechobecny, tak że tłumaczenie danych na obiekty jest natychmiastowe.</w:t>
      </w:r>
    </w:p>
    <w:p w14:paraId="0FB2E036" w14:textId="6750FD2F" w:rsidR="001562FD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42D36C77" w14:textId="77777777" w:rsidR="009772FB" w:rsidRPr="00931C08" w:rsidRDefault="009772FB" w:rsidP="00B66708">
      <w:pPr>
        <w:pStyle w:val="ListParagraph"/>
        <w:tabs>
          <w:tab w:val="left" w:pos="0"/>
          <w:tab w:val="left" w:pos="90"/>
        </w:tabs>
        <w:spacing w:before="240"/>
        <w:ind w:left="0"/>
      </w:pP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r w:rsidRPr="003A53F8">
        <w:t>RESTful</w:t>
      </w:r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lastRenderedPageBreak/>
        <w:t xml:space="preserve">Właśnie w tym projekcie będzie wykorzystywany REST API napisany </w:t>
      </w:r>
      <w:r w:rsidR="00973D0E">
        <w:t>tworzony w</w:t>
      </w:r>
      <w:r w:rsidRPr="00931C08">
        <w:t xml:space="preserve"> .NET Core</w:t>
      </w:r>
      <w:r w:rsidR="00902851" w:rsidRPr="00931C08">
        <w:t xml:space="preserve"> do komunikacji z aplikacją na Xamarinie</w:t>
      </w:r>
      <w:r w:rsidR="00FC11DF" w:rsidRPr="00931C08">
        <w:t xml:space="preserve"> i Angularze</w:t>
      </w:r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3DA7BCF6" w:rsidR="00B07703" w:rsidRPr="00931C08" w:rsidRDefault="00B07703" w:rsidP="009A7011">
      <w:pPr>
        <w:pStyle w:val="Heading3"/>
        <w:ind w:left="720"/>
      </w:pPr>
      <w:bookmarkStart w:id="180" w:name="_Toc100158850"/>
      <w:r w:rsidRPr="00931C08">
        <w:t>JWT</w:t>
      </w:r>
      <w:bookmarkEnd w:id="180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>nie mają dobrze zdefiniowanego protokołu bezpieczeństwa, JSON Web Tokens (JWTs)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>JWT tokeny (</w:t>
      </w:r>
      <w:r w:rsidR="00437423" w:rsidRPr="00931C08">
        <w:rPr>
          <w:i/>
          <w:iCs/>
        </w:rPr>
        <w:t xml:space="preserve">ang </w:t>
      </w:r>
      <w:r w:rsidRPr="00931C08">
        <w:rPr>
          <w:i/>
          <w:iCs/>
        </w:rPr>
        <w:t>JSON Web Token</w:t>
      </w:r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4C2EDC3A" w:rsidR="00ED652F" w:rsidRPr="00931C08" w:rsidRDefault="00ED652F" w:rsidP="009A7011">
      <w:pPr>
        <w:pStyle w:val="Heading3"/>
        <w:ind w:left="720"/>
      </w:pPr>
      <w:bookmarkStart w:id="181" w:name="_Toc100158851"/>
      <w:r w:rsidRPr="00931C08">
        <w:t>Postman</w:t>
      </w:r>
      <w:bookmarkEnd w:id="181"/>
    </w:p>
    <w:p w14:paraId="3CC37C3B" w14:textId="65F72594" w:rsidR="000B7888" w:rsidRPr="00931C08" w:rsidRDefault="000B7888" w:rsidP="00E63E40">
      <w:r w:rsidRPr="00931C08">
        <w:t>Jest klient HTTP używany do tworzenia, testowania, udostępniania i dokumentowania interfejsów API wykorzystując graficzny interfejs użytkownika. Służy do testowania backendu,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r w:rsidR="0043642C">
        <w:t>Core</w:t>
      </w:r>
      <w:r w:rsidR="0043642C" w:rsidRPr="00931C08">
        <w:t>, które się łączą z aplikacją.</w:t>
      </w:r>
    </w:p>
    <w:p w14:paraId="73876445" w14:textId="77777777" w:rsidR="00EE4409" w:rsidRDefault="00834692">
      <w:pPr>
        <w:keepNext/>
        <w:spacing w:before="240"/>
        <w:rPr>
          <w:ins w:id="182" w:author="Yurii Shchehliuk" w:date="2022-04-13T14:46:00Z"/>
        </w:rPr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F4B6" w14:textId="337818FE" w:rsidR="00834692" w:rsidRPr="00EE4409" w:rsidDel="00EE4409" w:rsidRDefault="00EE4409">
      <w:pPr>
        <w:pStyle w:val="Caption"/>
        <w:jc w:val="center"/>
        <w:rPr>
          <w:del w:id="183" w:author="Yurii Shchehliuk" w:date="2022-04-13T14:46:00Z"/>
          <w:rPrChange w:id="184" w:author="Yurii Shchehliuk" w:date="2022-04-13T14:46:00Z">
            <w:rPr>
              <w:del w:id="185" w:author="Yurii Shchehliuk" w:date="2022-04-13T14:46:00Z"/>
            </w:rPr>
          </w:rPrChange>
        </w:rPr>
        <w:pPrChange w:id="186" w:author="Yurii Shchehliuk" w:date="2022-04-13T14:46:00Z">
          <w:pPr>
            <w:keepNext/>
            <w:spacing w:before="240"/>
          </w:pPr>
        </w:pPrChange>
      </w:pPr>
      <w:ins w:id="187" w:author="Yurii Shchehliuk" w:date="2022-04-13T14:46:00Z">
        <w:r w:rsidRPr="00EE4409">
          <w:rPr>
            <w:rPrChange w:id="188" w:author="Yurii Shchehliuk" w:date="2022-04-13T14:46:00Z">
              <w:rPr/>
            </w:rPrChange>
          </w:rPr>
          <w:t xml:space="preserve">Rys. </w:t>
        </w:r>
        <w:r w:rsidRPr="00EE4409">
          <w:rPr>
            <w:rPrChange w:id="189" w:author="Yurii Shchehliuk" w:date="2022-04-13T14:46:00Z">
              <w:rPr/>
            </w:rPrChange>
          </w:rPr>
          <w:fldChar w:fldCharType="begin"/>
        </w:r>
        <w:r w:rsidRPr="00EE4409">
          <w:rPr>
            <w:rPrChange w:id="190" w:author="Yurii Shchehliuk" w:date="2022-04-13T14:46:00Z">
              <w:rPr/>
            </w:rPrChange>
          </w:rPr>
          <w:instrText xml:space="preserve"> SEQ Rys. \* ARABIC </w:instrText>
        </w:r>
      </w:ins>
      <w:r w:rsidRPr="00EE4409">
        <w:rPr>
          <w:rPrChange w:id="191" w:author="Yurii Shchehliuk" w:date="2022-04-13T14:46:00Z">
            <w:rPr/>
          </w:rPrChange>
        </w:rPr>
        <w:fldChar w:fldCharType="separate"/>
      </w:r>
      <w:ins w:id="192" w:author="Yurii Shchehliuk" w:date="2022-04-15T22:08:00Z">
        <w:r w:rsidR="00211706">
          <w:rPr>
            <w:noProof/>
          </w:rPr>
          <w:t>4</w:t>
        </w:r>
      </w:ins>
      <w:ins w:id="193" w:author="Yurii Shchehliuk" w:date="2022-04-13T14:46:00Z">
        <w:r w:rsidRPr="00EE4409">
          <w:rPr>
            <w:rPrChange w:id="194" w:author="Yurii Shchehliuk" w:date="2022-04-13T14:46:00Z">
              <w:rPr/>
            </w:rPrChange>
          </w:rPr>
          <w:fldChar w:fldCharType="end"/>
        </w:r>
      </w:ins>
    </w:p>
    <w:p w14:paraId="54EAEB3B" w14:textId="24059A9F" w:rsidR="00834692" w:rsidRPr="00EE4409" w:rsidRDefault="00834692">
      <w:pPr>
        <w:pStyle w:val="Caption"/>
        <w:jc w:val="center"/>
        <w:rPr>
          <w:i w:val="0"/>
          <w:iCs w:val="0"/>
        </w:rPr>
      </w:pPr>
      <w:del w:id="195" w:author="Yurii Shchehliuk" w:date="2022-04-13T14:46:00Z">
        <w:r w:rsidRPr="00EE4409" w:rsidDel="00EE4409">
          <w:rPr>
            <w:i w:val="0"/>
            <w:iCs w:val="0"/>
          </w:rPr>
          <w:delText xml:space="preserve">Rys. </w:delText>
        </w:r>
        <w:r w:rsidRPr="00EE4409" w:rsidDel="00EE4409">
          <w:rPr>
            <w:i w:val="0"/>
            <w:iCs w:val="0"/>
            <w:rPrChange w:id="196" w:author="Yurii Shchehliuk" w:date="2022-04-13T14:46:00Z">
              <w:rPr>
                <w:i w:val="0"/>
                <w:iCs w:val="0"/>
              </w:rPr>
            </w:rPrChange>
          </w:rPr>
          <w:fldChar w:fldCharType="begin"/>
        </w:r>
        <w:r w:rsidRPr="00EE4409" w:rsidDel="00EE4409">
          <w:rPr>
            <w:i w:val="0"/>
            <w:iCs w:val="0"/>
          </w:rPr>
          <w:delInstrText xml:space="preserve"> SEQ Rys._ \* ARABIC </w:delInstrText>
        </w:r>
        <w:r w:rsidRPr="00EE4409" w:rsidDel="00EE4409">
          <w:rPr>
            <w:i w:val="0"/>
            <w:iCs w:val="0"/>
            <w:rPrChange w:id="197" w:author="Yurii Shchehliuk" w:date="2022-04-13T14:46:00Z">
              <w:rPr>
                <w:i w:val="0"/>
                <w:iCs w:val="0"/>
              </w:rPr>
            </w:rPrChange>
          </w:rPr>
          <w:fldChar w:fldCharType="separate"/>
        </w:r>
        <w:r w:rsidR="002E101F" w:rsidRPr="00EE4409" w:rsidDel="00EE4409">
          <w:rPr>
            <w:i w:val="0"/>
            <w:iCs w:val="0"/>
            <w:noProof/>
          </w:rPr>
          <w:delText>2</w:delText>
        </w:r>
        <w:r w:rsidRPr="00EE4409" w:rsidDel="00EE4409">
          <w:rPr>
            <w:i w:val="0"/>
            <w:iCs w:val="0"/>
            <w:rPrChange w:id="198" w:author="Yurii Shchehliuk" w:date="2022-04-13T14:46:00Z">
              <w:rPr>
                <w:i w:val="0"/>
                <w:iCs w:val="0"/>
              </w:rPr>
            </w:rPrChange>
          </w:rPr>
          <w:fldChar w:fldCharType="end"/>
        </w:r>
        <w:r w:rsidRPr="00EE4409" w:rsidDel="00EE4409">
          <w:rPr>
            <w:i w:val="0"/>
            <w:iCs w:val="0"/>
          </w:rPr>
          <w:delText xml:space="preserve"> </w:delText>
        </w:r>
      </w:del>
      <w:ins w:id="199" w:author="Yurii Shchehliuk" w:date="2022-04-13T14:46:00Z">
        <w:r w:rsidR="00EE4409" w:rsidRPr="00EE4409">
          <w:rPr>
            <w:i w:val="0"/>
            <w:iCs w:val="0"/>
          </w:rPr>
          <w:t xml:space="preserve"> </w:t>
        </w:r>
      </w:ins>
      <w:r w:rsidR="0043642C" w:rsidRPr="00EE4409">
        <w:rPr>
          <w:i w:val="0"/>
          <w:iCs w:val="0"/>
        </w:rPr>
        <w:t>Testowanie poprawności działania API</w:t>
      </w:r>
      <w:r w:rsidR="0043642C" w:rsidRPr="00EE4409">
        <w:rPr>
          <w:i w:val="0"/>
          <w:iCs w:val="0"/>
        </w:rPr>
        <w:br/>
        <w:t>Źródło: Opracowanie własne</w:t>
      </w:r>
    </w:p>
    <w:p w14:paraId="422D80BC" w14:textId="62183031" w:rsidR="00B07703" w:rsidRPr="00931C08" w:rsidRDefault="00B07703" w:rsidP="009A7011">
      <w:pPr>
        <w:pStyle w:val="Heading3"/>
        <w:ind w:left="720"/>
      </w:pPr>
      <w:bookmarkStart w:id="200" w:name="_Toc100158852"/>
      <w:r w:rsidRPr="00931C08">
        <w:t>MSSQL Server</w:t>
      </w:r>
      <w:bookmarkEnd w:id="200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>, zdjęcia itp. Wśród najpopularniejszych programów jako serwer może wystąpić Oracle, PostgreSQL, MySQL, MSSQL itp.</w:t>
      </w:r>
    </w:p>
    <w:p w14:paraId="3FFE333B" w14:textId="77777777" w:rsidR="00EE4409" w:rsidRDefault="009E246A">
      <w:pPr>
        <w:keepNext/>
        <w:spacing w:before="240"/>
        <w:rPr>
          <w:ins w:id="201" w:author="Yurii Shchehliuk" w:date="2022-04-13T14:47:00Z"/>
        </w:rPr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54D6" w14:textId="051E29B6" w:rsidR="005E7A67" w:rsidRPr="004848A9" w:rsidDel="00EE4409" w:rsidRDefault="00EE4409">
      <w:pPr>
        <w:pStyle w:val="Caption"/>
        <w:jc w:val="center"/>
        <w:rPr>
          <w:del w:id="202" w:author="Yurii Shchehliuk" w:date="2022-04-13T14:47:00Z"/>
          <w:rPrChange w:id="203" w:author="Yurii Shchehliuk" w:date="2022-04-13T14:47:00Z">
            <w:rPr>
              <w:del w:id="204" w:author="Yurii Shchehliuk" w:date="2022-04-13T14:47:00Z"/>
            </w:rPr>
          </w:rPrChange>
        </w:rPr>
        <w:pPrChange w:id="205" w:author="Yurii Shchehliuk" w:date="2022-04-13T14:47:00Z">
          <w:pPr>
            <w:keepNext/>
            <w:spacing w:before="240"/>
          </w:pPr>
        </w:pPrChange>
      </w:pPr>
      <w:ins w:id="206" w:author="Yurii Shchehliuk" w:date="2022-04-13T14:47:00Z">
        <w:r w:rsidRPr="004848A9">
          <w:rPr>
            <w:rPrChange w:id="207" w:author="Yurii Shchehliuk" w:date="2022-04-13T14:47:00Z">
              <w:rPr/>
            </w:rPrChange>
          </w:rPr>
          <w:t xml:space="preserve">Rys. </w:t>
        </w:r>
        <w:r w:rsidRPr="004848A9">
          <w:rPr>
            <w:rPrChange w:id="208" w:author="Yurii Shchehliuk" w:date="2022-04-13T14:47:00Z">
              <w:rPr/>
            </w:rPrChange>
          </w:rPr>
          <w:fldChar w:fldCharType="begin"/>
        </w:r>
        <w:r w:rsidRPr="004848A9">
          <w:rPr>
            <w:rPrChange w:id="209" w:author="Yurii Shchehliuk" w:date="2022-04-13T14:47:00Z">
              <w:rPr/>
            </w:rPrChange>
          </w:rPr>
          <w:instrText xml:space="preserve"> SEQ Rys. \* ARABIC </w:instrText>
        </w:r>
      </w:ins>
      <w:r w:rsidRPr="004848A9">
        <w:rPr>
          <w:rPrChange w:id="210" w:author="Yurii Shchehliuk" w:date="2022-04-13T14:47:00Z">
            <w:rPr/>
          </w:rPrChange>
        </w:rPr>
        <w:fldChar w:fldCharType="separate"/>
      </w:r>
      <w:ins w:id="211" w:author="Yurii Shchehliuk" w:date="2022-04-15T22:08:00Z">
        <w:r w:rsidR="00211706">
          <w:rPr>
            <w:noProof/>
          </w:rPr>
          <w:t>5</w:t>
        </w:r>
      </w:ins>
      <w:ins w:id="212" w:author="Yurii Shchehliuk" w:date="2022-04-13T14:47:00Z">
        <w:r w:rsidRPr="004848A9">
          <w:rPr>
            <w:rPrChange w:id="213" w:author="Yurii Shchehliuk" w:date="2022-04-13T14:47:00Z">
              <w:rPr/>
            </w:rPrChange>
          </w:rPr>
          <w:fldChar w:fldCharType="end"/>
        </w:r>
      </w:ins>
    </w:p>
    <w:p w14:paraId="44BEAFD3" w14:textId="6B7CEA5E" w:rsidR="00450FEB" w:rsidRPr="00931C08" w:rsidRDefault="005E7A67">
      <w:pPr>
        <w:pStyle w:val="Caption"/>
        <w:jc w:val="center"/>
        <w:rPr>
          <w:i w:val="0"/>
          <w:iCs w:val="0"/>
        </w:rPr>
      </w:pPr>
      <w:del w:id="214" w:author="Yurii Shchehliuk" w:date="2022-04-13T14:47:00Z">
        <w:r w:rsidRPr="00931C08" w:rsidDel="00EE4409">
          <w:rPr>
            <w:i w:val="0"/>
            <w:iCs w:val="0"/>
          </w:rPr>
          <w:delText xml:space="preserve">Rys. </w:delText>
        </w:r>
        <w:r w:rsidRPr="00931C08" w:rsidDel="00EE4409">
          <w:rPr>
            <w:i w:val="0"/>
            <w:iCs w:val="0"/>
          </w:rPr>
          <w:fldChar w:fldCharType="begin"/>
        </w:r>
        <w:r w:rsidRPr="00931C08" w:rsidDel="00EE4409">
          <w:rPr>
            <w:i w:val="0"/>
            <w:iCs w:val="0"/>
          </w:rPr>
          <w:delInstrText xml:space="preserve"> SEQ Rys._ \* ARABIC </w:delInstrText>
        </w:r>
        <w:r w:rsidRPr="00931C08" w:rsidDel="00EE4409">
          <w:rPr>
            <w:i w:val="0"/>
            <w:iCs w:val="0"/>
          </w:rPr>
          <w:fldChar w:fldCharType="separate"/>
        </w:r>
        <w:r w:rsidR="002E101F" w:rsidDel="00EE4409">
          <w:rPr>
            <w:i w:val="0"/>
            <w:iCs w:val="0"/>
            <w:noProof/>
          </w:rPr>
          <w:delText>3</w:delText>
        </w:r>
        <w:r w:rsidRPr="00931C08" w:rsidDel="00EE4409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</w:t>
      </w:r>
      <w:r w:rsidR="00450FEB" w:rsidRPr="00931C08">
        <w:rPr>
          <w:i w:val="0"/>
          <w:iCs w:val="0"/>
        </w:rPr>
        <w:t>Ranking najpopularniejszych baz danych</w:t>
      </w:r>
      <w:r w:rsidR="00450FEB" w:rsidRPr="00931C08">
        <w:rPr>
          <w:i w:val="0"/>
          <w:iCs w:val="0"/>
        </w:rPr>
        <w:br/>
        <w:t xml:space="preserve">Źródło: W </w:t>
      </w:r>
      <w:hyperlink w:history="1">
        <w:r w:rsidR="00450FEB" w:rsidRPr="00931C08">
          <w:rPr>
            <w:rStyle w:val="Hyperlink"/>
            <w:i w:val="0"/>
            <w:iCs w:val="0"/>
          </w:rPr>
          <w:t>https://db-e ngines.com/en/ranking</w:t>
        </w:r>
      </w:hyperlink>
      <w:r w:rsidR="00450FEB" w:rsidRPr="00931C08">
        <w:rPr>
          <w:i w:val="0"/>
          <w:iCs w:val="0"/>
        </w:rPr>
        <w:t xml:space="preserve">, z dnia </w:t>
      </w:r>
      <w:r w:rsidR="009E246A" w:rsidRPr="00931C08">
        <w:rPr>
          <w:i w:val="0"/>
          <w:iCs w:val="0"/>
        </w:rPr>
        <w:t>25</w:t>
      </w:r>
      <w:r w:rsidR="00450FEB" w:rsidRPr="00931C08">
        <w:rPr>
          <w:i w:val="0"/>
          <w:iCs w:val="0"/>
        </w:rPr>
        <w:t>.0</w:t>
      </w:r>
      <w:r w:rsidR="009E246A" w:rsidRPr="00931C08">
        <w:rPr>
          <w:i w:val="0"/>
          <w:iCs w:val="0"/>
        </w:rPr>
        <w:t>1</w:t>
      </w:r>
      <w:r w:rsidR="00450FEB" w:rsidRPr="00931C08">
        <w:rPr>
          <w:i w:val="0"/>
          <w:iCs w:val="0"/>
        </w:rPr>
        <w:t>.202</w:t>
      </w:r>
      <w:r w:rsidR="009E246A" w:rsidRPr="00931C08">
        <w:rPr>
          <w:i w:val="0"/>
          <w:iCs w:val="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r w:rsidRPr="00931C08">
        <w:t xml:space="preserve">FreeBSD.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r w:rsidRPr="00931C08">
        <w:t>Transact-SQL,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C21E37D" w:rsidR="00A1460A" w:rsidRPr="00931C08" w:rsidRDefault="00A1460A" w:rsidP="009A7011">
      <w:pPr>
        <w:pStyle w:val="Heading3"/>
        <w:ind w:left="720"/>
      </w:pPr>
      <w:bookmarkStart w:id="215" w:name="_Toc100158853"/>
      <w:r w:rsidRPr="00931C08">
        <w:t>C#</w:t>
      </w:r>
      <w:bookmarkEnd w:id="215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>Java i C++. Jest używany z wielu powodów, ale jego popularność polega na wykorzystaniu go do tworzenia serwisów backendowych, aplikacji</w:t>
      </w:r>
      <w:r w:rsidR="00177F29" w:rsidRPr="00177F29">
        <w:t xml:space="preserve"> desktopowych</w:t>
      </w:r>
      <w:r w:rsidRPr="00931C08">
        <w:t>, tworzenia aplikacji webowych, game de</w:t>
      </w:r>
      <w:r w:rsidR="00931C08">
        <w:t>w</w:t>
      </w:r>
      <w:r w:rsidRPr="00931C08">
        <w:t>elopmentu</w:t>
      </w:r>
      <w:r w:rsidR="00C50485" w:rsidRPr="00931C08">
        <w:t xml:space="preserve"> i w mniejszym stopniu do</w:t>
      </w:r>
      <w:r w:rsidR="00A633AA" w:rsidRPr="00931C08">
        <w:t xml:space="preserve"> machine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F1201F1" w:rsidR="002D5C76" w:rsidRPr="00931C08" w:rsidRDefault="0049503C" w:rsidP="00E63E40">
      <w:r w:rsidRPr="00931C08">
        <w:t>Środowisko uruchomieniowe CLR zawiera kompilator JIT z pośredniego języka IL do kodu platformy, na której zainstalowane jest środowisko CLR; Zawiera Grabage Collector</w:t>
      </w:r>
      <w:r w:rsidR="008E6F29" w:rsidRPr="00931C08">
        <w:t xml:space="preserve"> i </w:t>
      </w:r>
      <w:r w:rsidR="00D624AA" w:rsidRPr="00931C08">
        <w:t>korzystne feauture cukru syntaktycznego</w:t>
      </w:r>
      <w:r w:rsidR="00894651" w:rsidRPr="00931C08">
        <w:t xml:space="preserve">, na przykład getery i setery, anonimowa inicjalizacja obiektów, </w:t>
      </w:r>
      <w:r w:rsidR="00BE72C1" w:rsidRPr="00931C08">
        <w:t>lockowanie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>sji .NET SDK 6, C# 10 to globalne usingi</w:t>
      </w:r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63EDC1A2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 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metody.</w:t>
      </w:r>
    </w:p>
    <w:p w14:paraId="1614C476" w14:textId="7F619A13" w:rsidR="00A1460A" w:rsidRPr="00931C08" w:rsidRDefault="00A1460A" w:rsidP="009A7011">
      <w:pPr>
        <w:pStyle w:val="Heading3"/>
        <w:ind w:left="720"/>
      </w:pPr>
      <w:bookmarkStart w:id="216" w:name="_Toc100158854"/>
      <w:r w:rsidRPr="00931C08">
        <w:t>.NET Core</w:t>
      </w:r>
      <w:bookmarkEnd w:id="216"/>
    </w:p>
    <w:p w14:paraId="5E60D85E" w14:textId="339085BD" w:rsidR="000F3488" w:rsidRPr="00931C08" w:rsidRDefault="00DF1365" w:rsidP="00E63E40">
      <w:r w:rsidRPr="00931C08">
        <w:t xml:space="preserve">.NET Core to </w:t>
      </w:r>
      <w:r w:rsidR="007B3501" w:rsidRPr="00931C08">
        <w:t>runtime</w:t>
      </w:r>
      <w:r w:rsidRPr="00931C08">
        <w:t xml:space="preserve"> open-source </w:t>
      </w:r>
      <w:r w:rsidR="007B3501" w:rsidRPr="00931C08">
        <w:t xml:space="preserve">platforma </w:t>
      </w:r>
      <w:r w:rsidRPr="00931C08">
        <w:t xml:space="preserve">używana do tworzenia oprogramowania na macOS, Linux oraz Widnows. </w:t>
      </w:r>
      <w:r w:rsidR="00182F19" w:rsidRPr="00F61600">
        <w:t>Zawiera w sobie JIT, Base Class Library, Entity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>szybsze w porównaniu np. do .NET Framework lub .NET Core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release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Core 3.1 LTS z końcową 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r w:rsidR="00931C08" w:rsidRPr="00931C08">
        <w:t>mikroserwisowej</w:t>
      </w:r>
      <w:r w:rsidR="00824244" w:rsidRPr="00931C08">
        <w:t xml:space="preserve"> architektury i </w:t>
      </w:r>
      <w:r w:rsidR="003C06AC" w:rsidRPr="00931C08">
        <w:t>kontenerów robią ją wydajniejszą i perspektywiczną.</w:t>
      </w:r>
    </w:p>
    <w:p w14:paraId="62221662" w14:textId="77777777" w:rsidR="004848A9" w:rsidRDefault="007B3501">
      <w:pPr>
        <w:keepNext/>
        <w:spacing w:before="240"/>
        <w:rPr>
          <w:ins w:id="217" w:author="Yurii Shchehliuk" w:date="2022-04-13T14:47:00Z"/>
        </w:rPr>
      </w:pPr>
      <w:r w:rsidRPr="00931C08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D97E" w14:textId="164A907B" w:rsidR="007B3501" w:rsidRPr="004848A9" w:rsidDel="004848A9" w:rsidRDefault="004848A9">
      <w:pPr>
        <w:pStyle w:val="Caption"/>
        <w:jc w:val="center"/>
        <w:rPr>
          <w:del w:id="218" w:author="Yurii Shchehliuk" w:date="2022-04-13T14:47:00Z"/>
          <w:rPrChange w:id="219" w:author="Yurii Shchehliuk" w:date="2022-04-13T14:47:00Z">
            <w:rPr>
              <w:del w:id="220" w:author="Yurii Shchehliuk" w:date="2022-04-13T14:47:00Z"/>
            </w:rPr>
          </w:rPrChange>
        </w:rPr>
        <w:pPrChange w:id="221" w:author="Yurii Shchehliuk" w:date="2022-04-13T14:47:00Z">
          <w:pPr>
            <w:keepNext/>
            <w:spacing w:before="240"/>
          </w:pPr>
        </w:pPrChange>
      </w:pPr>
      <w:ins w:id="222" w:author="Yurii Shchehliuk" w:date="2022-04-13T14:47:00Z">
        <w:r w:rsidRPr="004848A9">
          <w:rPr>
            <w:rPrChange w:id="223" w:author="Yurii Shchehliuk" w:date="2022-04-13T14:47:00Z">
              <w:rPr/>
            </w:rPrChange>
          </w:rPr>
          <w:t xml:space="preserve">Rys. </w:t>
        </w:r>
        <w:r w:rsidRPr="004848A9">
          <w:rPr>
            <w:rPrChange w:id="224" w:author="Yurii Shchehliuk" w:date="2022-04-13T14:47:00Z">
              <w:rPr/>
            </w:rPrChange>
          </w:rPr>
          <w:fldChar w:fldCharType="begin"/>
        </w:r>
        <w:r w:rsidRPr="004848A9">
          <w:rPr>
            <w:rPrChange w:id="225" w:author="Yurii Shchehliuk" w:date="2022-04-13T14:47:00Z">
              <w:rPr/>
            </w:rPrChange>
          </w:rPr>
          <w:instrText xml:space="preserve"> SEQ Rys. \* ARABIC </w:instrText>
        </w:r>
      </w:ins>
      <w:r w:rsidRPr="004848A9">
        <w:rPr>
          <w:rPrChange w:id="226" w:author="Yurii Shchehliuk" w:date="2022-04-13T14:47:00Z">
            <w:rPr/>
          </w:rPrChange>
        </w:rPr>
        <w:fldChar w:fldCharType="separate"/>
      </w:r>
      <w:ins w:id="227" w:author="Yurii Shchehliuk" w:date="2022-04-15T22:08:00Z">
        <w:r w:rsidR="00211706">
          <w:rPr>
            <w:noProof/>
          </w:rPr>
          <w:t>6</w:t>
        </w:r>
      </w:ins>
      <w:ins w:id="228" w:author="Yurii Shchehliuk" w:date="2022-04-13T14:47:00Z">
        <w:r w:rsidRPr="004848A9">
          <w:rPr>
            <w:rPrChange w:id="229" w:author="Yurii Shchehliuk" w:date="2022-04-13T14:47:00Z">
              <w:rPr/>
            </w:rPrChange>
          </w:rPr>
          <w:fldChar w:fldCharType="end"/>
        </w:r>
      </w:ins>
    </w:p>
    <w:p w14:paraId="03EF1D90" w14:textId="1FF8DB19" w:rsidR="007B3501" w:rsidRPr="00931C08" w:rsidRDefault="007B3501">
      <w:pPr>
        <w:pStyle w:val="Caption"/>
        <w:jc w:val="center"/>
        <w:rPr>
          <w:i w:val="0"/>
          <w:iCs w:val="0"/>
        </w:rPr>
      </w:pPr>
      <w:del w:id="230" w:author="Yurii Shchehliuk" w:date="2022-04-13T14:47:00Z">
        <w:r w:rsidRPr="00931C08" w:rsidDel="004848A9">
          <w:rPr>
            <w:i w:val="0"/>
            <w:iCs w:val="0"/>
          </w:rPr>
          <w:delText xml:space="preserve">Rys. </w:delText>
        </w:r>
        <w:r w:rsidRPr="00931C08" w:rsidDel="004848A9">
          <w:rPr>
            <w:i w:val="0"/>
            <w:iCs w:val="0"/>
          </w:rPr>
          <w:fldChar w:fldCharType="begin"/>
        </w:r>
        <w:r w:rsidRPr="00931C08" w:rsidDel="004848A9">
          <w:rPr>
            <w:i w:val="0"/>
            <w:iCs w:val="0"/>
          </w:rPr>
          <w:delInstrText xml:space="preserve"> SEQ Rys._ \* ARABIC </w:delInstrText>
        </w:r>
        <w:r w:rsidRPr="00931C08" w:rsidDel="004848A9">
          <w:rPr>
            <w:i w:val="0"/>
            <w:iCs w:val="0"/>
          </w:rPr>
          <w:fldChar w:fldCharType="separate"/>
        </w:r>
        <w:r w:rsidR="002E101F" w:rsidDel="004848A9">
          <w:rPr>
            <w:i w:val="0"/>
            <w:iCs w:val="0"/>
            <w:noProof/>
          </w:rPr>
          <w:delText>4</w:delText>
        </w:r>
        <w:r w:rsidRPr="00931C08" w:rsidDel="004848A9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Ekosystem .NET</w:t>
      </w:r>
      <w:r w:rsidRPr="00931C08">
        <w:rPr>
          <w:i w:val="0"/>
          <w:iCs w:val="0"/>
        </w:rPr>
        <w:br/>
        <w:t>Źródło</w:t>
      </w:r>
      <w:r w:rsidRPr="00931C08">
        <w:t xml:space="preserve"> </w:t>
      </w:r>
      <w:hyperlink r:id="rId21" w:history="1">
        <w:r w:rsidRPr="00931C08">
          <w:rPr>
            <w:rStyle w:val="Hyperlink"/>
            <w:i w:val="0"/>
            <w:iCs w:val="0"/>
          </w:rPr>
          <w:t>https://stackify.com/net-ecosystem-demystified/</w:t>
        </w:r>
      </w:hyperlink>
    </w:p>
    <w:p w14:paraId="0E367532" w14:textId="0324FEEE" w:rsidR="00E74A51" w:rsidRPr="00931C08" w:rsidRDefault="00E74A51" w:rsidP="000E1F53">
      <w:pPr>
        <w:pStyle w:val="Heading3"/>
        <w:ind w:left="720"/>
      </w:pPr>
      <w:bookmarkStart w:id="231" w:name="_Toc100158855"/>
      <w:r w:rsidRPr="00931C08">
        <w:t>Entity Framework Core</w:t>
      </w:r>
      <w:bookmarkEnd w:id="231"/>
    </w:p>
    <w:p w14:paraId="2A63E017" w14:textId="183C8C3A" w:rsidR="00C45760" w:rsidRPr="00931C08" w:rsidRDefault="00CB1F73" w:rsidP="00CE3856">
      <w:r w:rsidRPr="00931C08">
        <w:t>Nowsza, wydajniejsza krosplatformow</w:t>
      </w:r>
      <w:r w:rsidR="00550643" w:rsidRPr="00931C08">
        <w:t>a</w:t>
      </w:r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Object–relational mapping</w:t>
      </w:r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>Alternatywą EF jest ADO.NET lub NHibernate.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NHibernate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3D55F6B4" w:rsidR="007B3501" w:rsidRPr="00931C08" w:rsidRDefault="00E635EB" w:rsidP="000E1F53">
      <w:pPr>
        <w:pStyle w:val="Heading3"/>
        <w:ind w:left="720"/>
      </w:pPr>
      <w:bookmarkStart w:id="232" w:name="_Toc100158856"/>
      <w:r w:rsidRPr="00931C08">
        <w:t>Angular</w:t>
      </w:r>
      <w:bookmarkEnd w:id="232"/>
    </w:p>
    <w:p w14:paraId="479C2213" w14:textId="1E39A43C" w:rsidR="001377A6" w:rsidRPr="00931C08" w:rsidRDefault="00E635EB" w:rsidP="000E1F53">
      <w:r w:rsidRPr="00931C08">
        <w:t>Jeden z najpopularniejszych frameworków do tworzenia aplikacji webowych. Polega na tworzeniu własnych komponentów z wykorzystaniem TypeSctript oraz HTML. Do stylowania strony wykorzystałem bibliotekę bootstrap oraz SCSS.</w:t>
      </w:r>
      <w:r w:rsidR="000E1F53">
        <w:t xml:space="preserve"> </w:t>
      </w:r>
      <w:r w:rsidRPr="00931C08">
        <w:t xml:space="preserve">W porównaniu do nie mniej popularnej biblioteki React,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RxJS oraz ngx-bootstrap.</w:t>
      </w:r>
    </w:p>
    <w:p w14:paraId="4BD41608" w14:textId="77777777" w:rsidR="001377A6" w:rsidRPr="00931C08" w:rsidRDefault="001377A6" w:rsidP="000E1F53">
      <w:pPr>
        <w:pStyle w:val="Heading3"/>
        <w:ind w:left="720"/>
      </w:pPr>
      <w:bookmarkStart w:id="233" w:name="_Toc100158857"/>
      <w:r w:rsidRPr="00931C08">
        <w:t>Wzorce architektoniczne</w:t>
      </w:r>
      <w:bookmarkEnd w:id="233"/>
    </w:p>
    <w:p w14:paraId="6C04971D" w14:textId="0FCAD4A3" w:rsidR="003A0925" w:rsidRDefault="001377A6" w:rsidP="001377A6">
      <w:r w:rsidRPr="00931C08">
        <w:t>Realizacja tego projektu jest oparta architektonicznie na wzorzec MVC (ang. Model View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endpointy z aplikacji</w:t>
      </w:r>
      <w:r w:rsidR="00212677" w:rsidRPr="00931C08">
        <w:t xml:space="preserve"> backendowej</w:t>
      </w:r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Xamarin</w:t>
      </w:r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localhost</w:t>
      </w:r>
      <w:r w:rsidR="009822C6">
        <w:t xml:space="preserve"> IIS host aplikację backendową</w:t>
      </w:r>
      <w:r w:rsidR="00E770A7">
        <w:t xml:space="preserve"> z wykorzystaniem portu pod numerem 57792.</w:t>
      </w:r>
    </w:p>
    <w:p w14:paraId="518AECFD" w14:textId="77777777" w:rsidR="00CD1162" w:rsidRDefault="00E0768F">
      <w:pPr>
        <w:keepNext/>
        <w:spacing w:before="240"/>
        <w:rPr>
          <w:ins w:id="234" w:author="Yurii Shchehliuk" w:date="2022-04-13T14:47:00Z"/>
        </w:rPr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F615" w14:textId="48E71B90" w:rsidR="003A53F8" w:rsidRPr="00CD1162" w:rsidDel="00CD1162" w:rsidRDefault="00CD1162">
      <w:pPr>
        <w:pStyle w:val="Caption"/>
        <w:jc w:val="center"/>
        <w:rPr>
          <w:del w:id="235" w:author="Yurii Shchehliuk" w:date="2022-04-13T14:47:00Z"/>
          <w:rPrChange w:id="236" w:author="Yurii Shchehliuk" w:date="2022-04-13T14:47:00Z">
            <w:rPr>
              <w:del w:id="237" w:author="Yurii Shchehliuk" w:date="2022-04-13T14:47:00Z"/>
            </w:rPr>
          </w:rPrChange>
        </w:rPr>
        <w:pPrChange w:id="238" w:author="Yurii Shchehliuk" w:date="2022-04-13T14:47:00Z">
          <w:pPr>
            <w:keepNext/>
            <w:spacing w:before="240"/>
          </w:pPr>
        </w:pPrChange>
      </w:pPr>
      <w:ins w:id="239" w:author="Yurii Shchehliuk" w:date="2022-04-13T14:47:00Z">
        <w:r w:rsidRPr="00CD1162">
          <w:rPr>
            <w:rPrChange w:id="240" w:author="Yurii Shchehliuk" w:date="2022-04-13T14:47:00Z">
              <w:rPr/>
            </w:rPrChange>
          </w:rPr>
          <w:t xml:space="preserve">Rys. </w:t>
        </w:r>
        <w:r w:rsidRPr="00CD1162">
          <w:rPr>
            <w:rPrChange w:id="241" w:author="Yurii Shchehliuk" w:date="2022-04-13T14:47:00Z">
              <w:rPr/>
            </w:rPrChange>
          </w:rPr>
          <w:fldChar w:fldCharType="begin"/>
        </w:r>
        <w:r w:rsidRPr="00CD1162">
          <w:rPr>
            <w:rPrChange w:id="242" w:author="Yurii Shchehliuk" w:date="2022-04-13T14:47:00Z">
              <w:rPr/>
            </w:rPrChange>
          </w:rPr>
          <w:instrText xml:space="preserve"> SEQ Rys. \* ARABIC </w:instrText>
        </w:r>
      </w:ins>
      <w:r w:rsidRPr="00CD1162">
        <w:rPr>
          <w:rPrChange w:id="243" w:author="Yurii Shchehliuk" w:date="2022-04-13T14:47:00Z">
            <w:rPr/>
          </w:rPrChange>
        </w:rPr>
        <w:fldChar w:fldCharType="separate"/>
      </w:r>
      <w:ins w:id="244" w:author="Yurii Shchehliuk" w:date="2022-04-15T22:08:00Z">
        <w:r w:rsidR="00211706">
          <w:rPr>
            <w:noProof/>
          </w:rPr>
          <w:t>7</w:t>
        </w:r>
      </w:ins>
      <w:ins w:id="245" w:author="Yurii Shchehliuk" w:date="2022-04-13T14:47:00Z">
        <w:r w:rsidRPr="00CD1162">
          <w:rPr>
            <w:rPrChange w:id="246" w:author="Yurii Shchehliuk" w:date="2022-04-13T14:47:00Z">
              <w:rPr/>
            </w:rPrChange>
          </w:rPr>
          <w:fldChar w:fldCharType="end"/>
        </w:r>
      </w:ins>
    </w:p>
    <w:p w14:paraId="6A1F4DCC" w14:textId="711A1947" w:rsidR="003A53F8" w:rsidRPr="003A53F8" w:rsidRDefault="003A53F8">
      <w:pPr>
        <w:pStyle w:val="Caption"/>
        <w:jc w:val="center"/>
        <w:rPr>
          <w:i w:val="0"/>
          <w:iCs w:val="0"/>
        </w:rPr>
      </w:pPr>
      <w:del w:id="247" w:author="Yurii Shchehliuk" w:date="2022-04-13T14:47:00Z">
        <w:r w:rsidRPr="003A53F8" w:rsidDel="00CD1162">
          <w:rPr>
            <w:i w:val="0"/>
            <w:iCs w:val="0"/>
          </w:rPr>
          <w:delText xml:space="preserve">Rys </w:delText>
        </w:r>
        <w:r w:rsidR="007D7ED4" w:rsidDel="00CD1162">
          <w:rPr>
            <w:i w:val="0"/>
            <w:iCs w:val="0"/>
          </w:rPr>
          <w:delText>5</w:delText>
        </w:r>
      </w:del>
      <w:r w:rsidRPr="003A53F8">
        <w:rPr>
          <w:i w:val="0"/>
          <w:iCs w:val="0"/>
        </w:rPr>
        <w:t xml:space="preserve"> </w:t>
      </w:r>
      <w:r w:rsidR="008935FC">
        <w:rPr>
          <w:i w:val="0"/>
          <w:iCs w:val="0"/>
        </w:rPr>
        <w:t>Konfiguracja aplikacji na IIS</w:t>
      </w:r>
      <w:r>
        <w:rPr>
          <w:i w:val="0"/>
          <w:iCs w:val="0"/>
        </w:rPr>
        <w:br/>
      </w:r>
      <w:r w:rsidR="000E1F53">
        <w:rPr>
          <w:i w:val="0"/>
          <w:iCs w:val="0"/>
        </w:rPr>
        <w:t xml:space="preserve">Źródło: </w:t>
      </w:r>
      <w:r w:rsidR="009822C6">
        <w:rPr>
          <w:i w:val="0"/>
          <w:iCs w:val="0"/>
        </w:rPr>
        <w:t>Opracowanie własne</w:t>
      </w:r>
    </w:p>
    <w:p w14:paraId="7CD6C473" w14:textId="5FD096E4" w:rsidR="001377A6" w:rsidRPr="00931C08" w:rsidRDefault="003A0925" w:rsidP="007F37F9">
      <w:pPr>
        <w:ind w:firstLine="360"/>
      </w:pPr>
      <w:r w:rsidRPr="00931C08">
        <w:t xml:space="preserve">Realizacja aplikacji backendowej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 xml:space="preserve">DDD. </w:t>
      </w:r>
      <w:r w:rsidR="001377A6" w:rsidRPr="00931C08">
        <w:t>Domain-driven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Default="001377A6">
      <w:pPr>
        <w:keepNext/>
        <w:rPr>
          <w:ins w:id="248" w:author="Yurii Shchehliuk" w:date="2022-04-13T14:48:00Z"/>
        </w:rPr>
        <w:pPrChange w:id="249" w:author="Yurii Shchehliuk" w:date="2022-04-13T14:48:00Z">
          <w:pPr/>
        </w:pPrChange>
      </w:pPr>
      <w:r w:rsidRPr="00931C08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9B9B" w14:textId="3811BCD9" w:rsidR="001377A6" w:rsidRPr="003F5560" w:rsidDel="003F5560" w:rsidRDefault="003F5560">
      <w:pPr>
        <w:pStyle w:val="Caption"/>
        <w:jc w:val="center"/>
        <w:rPr>
          <w:del w:id="250" w:author="Yurii Shchehliuk" w:date="2022-04-13T14:48:00Z"/>
          <w:rPrChange w:id="251" w:author="Yurii Shchehliuk" w:date="2022-04-13T14:48:00Z">
            <w:rPr>
              <w:del w:id="252" w:author="Yurii Shchehliuk" w:date="2022-04-13T14:48:00Z"/>
            </w:rPr>
          </w:rPrChange>
        </w:rPr>
        <w:pPrChange w:id="253" w:author="Yurii Shchehliuk" w:date="2022-04-13T14:48:00Z">
          <w:pPr/>
        </w:pPrChange>
      </w:pPr>
      <w:ins w:id="254" w:author="Yurii Shchehliuk" w:date="2022-04-13T14:48:00Z">
        <w:r w:rsidRPr="003F5560">
          <w:rPr>
            <w:rPrChange w:id="255" w:author="Yurii Shchehliuk" w:date="2022-04-13T14:48:00Z">
              <w:rPr/>
            </w:rPrChange>
          </w:rPr>
          <w:t xml:space="preserve">Rys. </w:t>
        </w:r>
        <w:r w:rsidRPr="003F5560">
          <w:rPr>
            <w:rPrChange w:id="256" w:author="Yurii Shchehliuk" w:date="2022-04-13T14:48:00Z">
              <w:rPr/>
            </w:rPrChange>
          </w:rPr>
          <w:fldChar w:fldCharType="begin"/>
        </w:r>
        <w:r w:rsidRPr="003F5560">
          <w:rPr>
            <w:rPrChange w:id="257" w:author="Yurii Shchehliuk" w:date="2022-04-13T14:48:00Z">
              <w:rPr/>
            </w:rPrChange>
          </w:rPr>
          <w:instrText xml:space="preserve"> SEQ Rys. \* ARABIC </w:instrText>
        </w:r>
      </w:ins>
      <w:r w:rsidRPr="003F5560">
        <w:rPr>
          <w:rPrChange w:id="258" w:author="Yurii Shchehliuk" w:date="2022-04-13T14:48:00Z">
            <w:rPr/>
          </w:rPrChange>
        </w:rPr>
        <w:fldChar w:fldCharType="separate"/>
      </w:r>
      <w:ins w:id="259" w:author="Yurii Shchehliuk" w:date="2022-04-15T22:08:00Z">
        <w:r w:rsidR="00211706">
          <w:rPr>
            <w:noProof/>
          </w:rPr>
          <w:t>8</w:t>
        </w:r>
      </w:ins>
      <w:ins w:id="260" w:author="Yurii Shchehliuk" w:date="2022-04-13T14:48:00Z">
        <w:r w:rsidRPr="003F5560">
          <w:rPr>
            <w:rPrChange w:id="261" w:author="Yurii Shchehliuk" w:date="2022-04-13T14:48:00Z">
              <w:rPr/>
            </w:rPrChange>
          </w:rPr>
          <w:fldChar w:fldCharType="end"/>
        </w:r>
      </w:ins>
    </w:p>
    <w:p w14:paraId="486436EE" w14:textId="74C312AE" w:rsidR="001377A6" w:rsidRPr="003F5560" w:rsidRDefault="001377A6">
      <w:pPr>
        <w:pStyle w:val="Caption"/>
        <w:jc w:val="center"/>
        <w:rPr>
          <w:rPrChange w:id="262" w:author="Yurii Shchehliuk" w:date="2022-04-13T14:48:00Z">
            <w:rPr>
              <w:sz w:val="22"/>
              <w:szCs w:val="20"/>
            </w:rPr>
          </w:rPrChange>
        </w:rPr>
        <w:pPrChange w:id="263" w:author="Yurii Shchehliuk" w:date="2022-04-13T14:48:00Z">
          <w:pPr>
            <w:spacing w:after="240"/>
            <w:jc w:val="center"/>
          </w:pPr>
        </w:pPrChange>
      </w:pPr>
      <w:del w:id="264" w:author="Yurii Shchehliuk" w:date="2022-04-13T14:48:00Z">
        <w:r w:rsidRPr="000E1F53" w:rsidDel="003F5560">
          <w:rPr>
            <w:sz w:val="22"/>
            <w:szCs w:val="20"/>
          </w:rPr>
          <w:delText xml:space="preserve">Rys. </w:delText>
        </w:r>
        <w:r w:rsidRPr="000E1F53" w:rsidDel="003F5560">
          <w:rPr>
            <w:i w:val="0"/>
            <w:iCs w:val="0"/>
            <w:sz w:val="22"/>
            <w:szCs w:val="20"/>
          </w:rPr>
          <w:fldChar w:fldCharType="begin"/>
        </w:r>
        <w:r w:rsidRPr="000E1F53" w:rsidDel="003F5560">
          <w:rPr>
            <w:sz w:val="22"/>
            <w:szCs w:val="20"/>
          </w:rPr>
          <w:delInstrText xml:space="preserve"> SEQ Rys._ \* ARABIC </w:delInstrText>
        </w:r>
        <w:r w:rsidRPr="000E1F53" w:rsidDel="003F5560">
          <w:rPr>
            <w:i w:val="0"/>
            <w:iCs w:val="0"/>
            <w:sz w:val="22"/>
            <w:szCs w:val="20"/>
          </w:rPr>
          <w:fldChar w:fldCharType="separate"/>
        </w:r>
        <w:r w:rsidR="002E101F" w:rsidRPr="000E1F53" w:rsidDel="003F5560">
          <w:rPr>
            <w:noProof/>
            <w:sz w:val="22"/>
            <w:szCs w:val="20"/>
          </w:rPr>
          <w:delText>5</w:delText>
        </w:r>
        <w:r w:rsidRPr="000E1F53" w:rsidDel="003F5560">
          <w:rPr>
            <w:i w:val="0"/>
            <w:iCs w:val="0"/>
            <w:sz w:val="22"/>
            <w:szCs w:val="20"/>
          </w:rPr>
          <w:fldChar w:fldCharType="end"/>
        </w:r>
      </w:del>
      <w:r w:rsidRPr="000E1F53">
        <w:rPr>
          <w:sz w:val="22"/>
          <w:szCs w:val="20"/>
        </w:rPr>
        <w:t xml:space="preserve"> </w:t>
      </w:r>
      <w:r w:rsidR="000E1F53" w:rsidRPr="003F5560">
        <w:rPr>
          <w:i w:val="0"/>
          <w:iCs w:val="0"/>
          <w:rPrChange w:id="265" w:author="Yurii Shchehliuk" w:date="2022-04-13T14:48:00Z">
            <w:rPr>
              <w:sz w:val="22"/>
              <w:szCs w:val="20"/>
            </w:rPr>
          </w:rPrChange>
        </w:rPr>
        <w:t>Schemat komunikacji</w:t>
      </w:r>
      <w:r w:rsidR="00F95C43" w:rsidRPr="003F5560">
        <w:rPr>
          <w:i w:val="0"/>
          <w:iCs w:val="0"/>
          <w:rPrChange w:id="266" w:author="Yurii Shchehliuk" w:date="2022-04-13T14:48:00Z">
            <w:rPr>
              <w:sz w:val="22"/>
              <w:szCs w:val="20"/>
            </w:rPr>
          </w:rPrChange>
        </w:rPr>
        <w:t xml:space="preserve"> między warstwami z</w:t>
      </w:r>
      <w:r w:rsidR="000E1F53" w:rsidRPr="003F5560">
        <w:rPr>
          <w:i w:val="0"/>
          <w:iCs w:val="0"/>
          <w:rPrChange w:id="267" w:author="Yurii Shchehliuk" w:date="2022-04-13T14:48:00Z">
            <w:rPr>
              <w:sz w:val="22"/>
              <w:szCs w:val="20"/>
            </w:rPr>
          </w:rPrChange>
        </w:rPr>
        <w:t xml:space="preserve"> podejści</w:t>
      </w:r>
      <w:r w:rsidR="00F95C43" w:rsidRPr="003F5560">
        <w:rPr>
          <w:i w:val="0"/>
          <w:iCs w:val="0"/>
          <w:rPrChange w:id="268" w:author="Yurii Shchehliuk" w:date="2022-04-13T14:48:00Z">
            <w:rPr>
              <w:sz w:val="22"/>
              <w:szCs w:val="20"/>
            </w:rPr>
          </w:rPrChange>
        </w:rPr>
        <w:t>em</w:t>
      </w:r>
      <w:r w:rsidR="000E1F53" w:rsidRPr="003F5560">
        <w:rPr>
          <w:i w:val="0"/>
          <w:iCs w:val="0"/>
          <w:rPrChange w:id="269" w:author="Yurii Shchehliuk" w:date="2022-04-13T14:48:00Z">
            <w:rPr>
              <w:sz w:val="22"/>
              <w:szCs w:val="20"/>
            </w:rPr>
          </w:rPrChange>
        </w:rPr>
        <w:t xml:space="preserve"> architektonicznym DDD</w:t>
      </w:r>
      <w:r w:rsidR="000E1F53" w:rsidRPr="003F5560">
        <w:rPr>
          <w:i w:val="0"/>
          <w:iCs w:val="0"/>
          <w:rPrChange w:id="270" w:author="Yurii Shchehliuk" w:date="2022-04-13T14:48:00Z">
            <w:rPr>
              <w:sz w:val="22"/>
              <w:szCs w:val="20"/>
            </w:rPr>
          </w:rPrChange>
        </w:rPr>
        <w:br/>
        <w:t xml:space="preserve">Źródło: </w:t>
      </w:r>
      <w:r w:rsidR="00000A73" w:rsidRPr="003F5560">
        <w:rPr>
          <w:i w:val="0"/>
          <w:iCs w:val="0"/>
          <w:rPrChange w:id="271" w:author="Yurii Shchehliuk" w:date="2022-04-13T14:48:00Z">
            <w:rPr/>
          </w:rPrChange>
        </w:rPr>
        <w:fldChar w:fldCharType="begin"/>
      </w:r>
      <w:r w:rsidR="00000A73" w:rsidRPr="003F5560">
        <w:rPr>
          <w:i w:val="0"/>
          <w:iCs w:val="0"/>
          <w:rPrChange w:id="272" w:author="Yurii Shchehliuk" w:date="2022-04-13T14:48:00Z">
            <w:rPr/>
          </w:rPrChange>
        </w:rPr>
        <w:instrText xml:space="preserve"> HYPERLINK "https://medium.com/the-software-architecture-chronicles/ddd-hexagonal-onion-clean-cqrs-how-i-put-it-all-together-f2590c0aa7f6" </w:instrText>
      </w:r>
      <w:r w:rsidR="00000A73" w:rsidRPr="003F5560">
        <w:rPr>
          <w:i w:val="0"/>
          <w:iCs w:val="0"/>
          <w:rPrChange w:id="273" w:author="Yurii Shchehliuk" w:date="2022-04-13T14:48:00Z">
            <w:rPr>
              <w:rStyle w:val="Hyperlink"/>
              <w:sz w:val="22"/>
              <w:szCs w:val="20"/>
            </w:rPr>
          </w:rPrChange>
        </w:rPr>
        <w:fldChar w:fldCharType="separate"/>
      </w:r>
      <w:r w:rsidR="000E1F53" w:rsidRPr="003F5560">
        <w:rPr>
          <w:rStyle w:val="Hyperlink"/>
          <w:i w:val="0"/>
          <w:iCs w:val="0"/>
          <w:rPrChange w:id="274" w:author="Yurii Shchehliuk" w:date="2022-04-13T14:48:00Z">
            <w:rPr>
              <w:rStyle w:val="Hyperlink"/>
              <w:sz w:val="22"/>
              <w:szCs w:val="20"/>
            </w:rPr>
          </w:rPrChange>
        </w:rPr>
        <w:t>https://medium.com/the-software-architecture-chronicles/ddd-hexagonal-onion-clean-cqrs-how-i-put-it-all-together-f2590c0aa7f6</w:t>
      </w:r>
      <w:r w:rsidR="00000A73" w:rsidRPr="003F5560">
        <w:rPr>
          <w:rStyle w:val="Hyperlink"/>
          <w:i w:val="0"/>
          <w:iCs w:val="0"/>
          <w:rPrChange w:id="275" w:author="Yurii Shchehliuk" w:date="2022-04-13T14:48:00Z">
            <w:rPr>
              <w:rStyle w:val="Hyperlink"/>
              <w:sz w:val="22"/>
              <w:szCs w:val="20"/>
            </w:rPr>
          </w:rPrChange>
        </w:rPr>
        <w:fldChar w:fldCharType="end"/>
      </w:r>
    </w:p>
    <w:p w14:paraId="6F3111E5" w14:textId="61276AF7" w:rsidR="009B29A3" w:rsidRPr="00931C08" w:rsidRDefault="009B29A3" w:rsidP="000E1F53">
      <w:pPr>
        <w:pStyle w:val="Heading3"/>
        <w:ind w:left="720"/>
      </w:pPr>
      <w:bookmarkStart w:id="276" w:name="_Toc100158858"/>
      <w:r w:rsidRPr="00931C08">
        <w:lastRenderedPageBreak/>
        <w:t>Wzorce projektowe</w:t>
      </w:r>
      <w:bookmarkEnd w:id="276"/>
    </w:p>
    <w:p w14:paraId="59699DE7" w14:textId="452B5531" w:rsidR="00D5018E" w:rsidRDefault="000F2519" w:rsidP="001377A6">
      <w:ins w:id="277" w:author="Yurii Shchehliuk" w:date="2022-04-13T14:45:00Z">
        <w:r>
          <w:t xml:space="preserve">Wzorzec </w:t>
        </w:r>
        <w:r w:rsidR="00653FFA">
          <w:t>r</w:t>
        </w:r>
      </w:ins>
      <w:commentRangeStart w:id="278"/>
      <w:del w:id="279" w:author="Yurii Shchehliuk" w:date="2022-04-13T14:45:00Z">
        <w:r w:rsidR="00013BE8" w:rsidRPr="00931C08" w:rsidDel="00653FFA">
          <w:delText>R</w:delText>
        </w:r>
        <w:commentRangeEnd w:id="278"/>
        <w:r w:rsidR="00CA2044" w:rsidDel="00653FFA">
          <w:rPr>
            <w:rStyle w:val="CommentReference"/>
          </w:rPr>
          <w:commentReference w:id="278"/>
        </w:r>
      </w:del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r w:rsidRPr="00931C08">
        <w:t>Domain</w:t>
      </w:r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r w:rsidRPr="00931C08">
        <w:t>Infrastructure</w:t>
      </w:r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1881B075" w:rsidR="005447F8" w:rsidRPr="00931C08" w:rsidRDefault="005447F8" w:rsidP="001377A6">
      <w:r w:rsidRPr="00931C08">
        <w:t>W Domain znajdują się wszystkie modele klas oraz interfejsy, które za pomocą Dependency Injection realizują dany wzorze</w:t>
      </w:r>
      <w:r w:rsidR="00FB0E56" w:rsidRPr="00931C08">
        <w:t>c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r>
        <w:t>I</w:t>
      </w:r>
      <w:r w:rsidR="005447F8" w:rsidRPr="00931C08">
        <w:t>nfrastructur</w:t>
      </w:r>
      <w:r w:rsidR="00B927EE">
        <w:t>a</w:t>
      </w:r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„Code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appsetings.json,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tokenu</w:t>
      </w:r>
      <w:r>
        <w:t xml:space="preserve"> w celu autoryzacji</w:t>
      </w:r>
      <w:r w:rsidR="00CC254E" w:rsidRPr="00931C08">
        <w:t>.</w:t>
      </w:r>
    </w:p>
    <w:p w14:paraId="12662363" w14:textId="77777777" w:rsidR="003F5560" w:rsidRDefault="0004561F">
      <w:pPr>
        <w:keepNext/>
        <w:spacing w:before="240"/>
        <w:jc w:val="center"/>
        <w:rPr>
          <w:ins w:id="280" w:author="Yurii Shchehliuk" w:date="2022-04-13T14:48:00Z"/>
        </w:rPr>
      </w:pPr>
      <w:r w:rsidRPr="00DD4859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3C3B" w14:textId="70CEDBD5" w:rsidR="006238C0" w:rsidRPr="003F5560" w:rsidDel="003F5560" w:rsidRDefault="003F5560">
      <w:pPr>
        <w:pStyle w:val="Caption"/>
        <w:jc w:val="center"/>
        <w:rPr>
          <w:del w:id="281" w:author="Yurii Shchehliuk" w:date="2022-04-13T14:48:00Z"/>
          <w:rPrChange w:id="282" w:author="Yurii Shchehliuk" w:date="2022-04-13T14:48:00Z">
            <w:rPr>
              <w:del w:id="283" w:author="Yurii Shchehliuk" w:date="2022-04-13T14:48:00Z"/>
            </w:rPr>
          </w:rPrChange>
        </w:rPr>
        <w:pPrChange w:id="284" w:author="Yurii Shchehliuk" w:date="2022-04-13T14:48:00Z">
          <w:pPr>
            <w:keepNext/>
            <w:spacing w:before="240"/>
            <w:jc w:val="center"/>
          </w:pPr>
        </w:pPrChange>
      </w:pPr>
      <w:ins w:id="285" w:author="Yurii Shchehliuk" w:date="2022-04-13T14:48:00Z">
        <w:r w:rsidRPr="003F5560">
          <w:rPr>
            <w:rPrChange w:id="286" w:author="Yurii Shchehliuk" w:date="2022-04-13T14:48:00Z">
              <w:rPr/>
            </w:rPrChange>
          </w:rPr>
          <w:t xml:space="preserve">Rys. </w:t>
        </w:r>
        <w:r w:rsidRPr="003F5560">
          <w:rPr>
            <w:rPrChange w:id="287" w:author="Yurii Shchehliuk" w:date="2022-04-13T14:48:00Z">
              <w:rPr/>
            </w:rPrChange>
          </w:rPr>
          <w:fldChar w:fldCharType="begin"/>
        </w:r>
        <w:r w:rsidRPr="003F5560">
          <w:rPr>
            <w:rPrChange w:id="288" w:author="Yurii Shchehliuk" w:date="2022-04-13T14:48:00Z">
              <w:rPr/>
            </w:rPrChange>
          </w:rPr>
          <w:instrText xml:space="preserve"> SEQ Rys. \* ARABIC </w:instrText>
        </w:r>
      </w:ins>
      <w:r w:rsidRPr="003F5560">
        <w:rPr>
          <w:rPrChange w:id="289" w:author="Yurii Shchehliuk" w:date="2022-04-13T14:48:00Z">
            <w:rPr/>
          </w:rPrChange>
        </w:rPr>
        <w:fldChar w:fldCharType="separate"/>
      </w:r>
      <w:ins w:id="290" w:author="Yurii Shchehliuk" w:date="2022-04-15T22:08:00Z">
        <w:r w:rsidR="00211706">
          <w:rPr>
            <w:noProof/>
          </w:rPr>
          <w:t>9</w:t>
        </w:r>
      </w:ins>
      <w:ins w:id="291" w:author="Yurii Shchehliuk" w:date="2022-04-13T14:48:00Z">
        <w:r w:rsidRPr="003F5560">
          <w:rPr>
            <w:rPrChange w:id="292" w:author="Yurii Shchehliuk" w:date="2022-04-13T14:48:00Z">
              <w:rPr/>
            </w:rPrChange>
          </w:rPr>
          <w:fldChar w:fldCharType="end"/>
        </w:r>
      </w:ins>
    </w:p>
    <w:p w14:paraId="0EFCA808" w14:textId="367554CE" w:rsidR="00DA359C" w:rsidRPr="00931C08" w:rsidRDefault="006238C0" w:rsidP="006238C0">
      <w:pPr>
        <w:pStyle w:val="Caption"/>
        <w:jc w:val="center"/>
        <w:rPr>
          <w:i w:val="0"/>
          <w:iCs w:val="0"/>
        </w:rPr>
      </w:pPr>
      <w:del w:id="293" w:author="Yurii Shchehliuk" w:date="2022-04-13T14:48:00Z">
        <w:r w:rsidRPr="003F5560" w:rsidDel="003F5560">
          <w:rPr>
            <w:i w:val="0"/>
            <w:iCs w:val="0"/>
          </w:rPr>
          <w:delText xml:space="preserve">Rys. </w:delText>
        </w:r>
        <w:r w:rsidRPr="003F5560" w:rsidDel="003F5560">
          <w:rPr>
            <w:i w:val="0"/>
            <w:iCs w:val="0"/>
            <w:rPrChange w:id="294" w:author="Yurii Shchehliuk" w:date="2022-04-13T14:48:00Z">
              <w:rPr>
                <w:i w:val="0"/>
                <w:iCs w:val="0"/>
              </w:rPr>
            </w:rPrChange>
          </w:rPr>
          <w:fldChar w:fldCharType="begin"/>
        </w:r>
        <w:r w:rsidRPr="003F5560" w:rsidDel="003F5560">
          <w:rPr>
            <w:i w:val="0"/>
            <w:iCs w:val="0"/>
          </w:rPr>
          <w:delInstrText xml:space="preserve"> SEQ Rys._ \* ARABIC </w:delInstrText>
        </w:r>
        <w:r w:rsidRPr="003F5560" w:rsidDel="003F5560">
          <w:rPr>
            <w:i w:val="0"/>
            <w:iCs w:val="0"/>
            <w:rPrChange w:id="295" w:author="Yurii Shchehliuk" w:date="2022-04-13T14:48:00Z">
              <w:rPr>
                <w:i w:val="0"/>
                <w:iCs w:val="0"/>
              </w:rPr>
            </w:rPrChange>
          </w:rPr>
          <w:fldChar w:fldCharType="separate"/>
        </w:r>
        <w:r w:rsidR="002E101F" w:rsidRPr="003F5560" w:rsidDel="003F5560">
          <w:rPr>
            <w:i w:val="0"/>
            <w:iCs w:val="0"/>
            <w:noProof/>
          </w:rPr>
          <w:delText>6</w:delText>
        </w:r>
        <w:r w:rsidRPr="003F5560" w:rsidDel="003F5560">
          <w:rPr>
            <w:i w:val="0"/>
            <w:iCs w:val="0"/>
            <w:rPrChange w:id="296" w:author="Yurii Shchehliuk" w:date="2022-04-13T14:48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</w:t>
      </w:r>
      <w:r w:rsidR="00256CD9">
        <w:rPr>
          <w:i w:val="0"/>
          <w:iCs w:val="0"/>
        </w:rPr>
        <w:t>K</w:t>
      </w:r>
      <w:r w:rsidRPr="00931C08">
        <w:rPr>
          <w:i w:val="0"/>
          <w:iCs w:val="0"/>
        </w:rPr>
        <w:t xml:space="preserve">onfiguracja </w:t>
      </w:r>
      <w:r w:rsidR="00256CD9">
        <w:rPr>
          <w:i w:val="0"/>
          <w:iCs w:val="0"/>
        </w:rPr>
        <w:t xml:space="preserve">tokenu autoryzacji oraz </w:t>
      </w:r>
      <w:r w:rsidR="00E56589">
        <w:rPr>
          <w:i w:val="0"/>
          <w:iCs w:val="0"/>
        </w:rPr>
        <w:t>połączenia do bazy danych</w:t>
      </w:r>
      <w:r w:rsidR="000E1F53">
        <w:rPr>
          <w:i w:val="0"/>
          <w:iCs w:val="0"/>
        </w:rPr>
        <w:br/>
        <w:t>Źródło: Opracowanie własne</w:t>
      </w:r>
    </w:p>
    <w:p w14:paraId="3AE07C04" w14:textId="30C125FD" w:rsidR="00DA359C" w:rsidRPr="00931C08" w:rsidRDefault="006238C0" w:rsidP="006238C0">
      <w:pPr>
        <w:ind w:firstLine="720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>Interfejsy definiują zachowywanie aplikacji, które są wstrzykiwane w Startup.cs</w:t>
      </w:r>
      <w:r w:rsidR="00BC3478" w:rsidRPr="00931C08">
        <w:t xml:space="preserve"> w kontenerze IOC (</w:t>
      </w:r>
      <w:r w:rsidR="00BC3478" w:rsidRPr="00931C08">
        <w:rPr>
          <w:i/>
          <w:iCs/>
        </w:rPr>
        <w:t>ang. Inversion of Controll</w:t>
      </w:r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Default="005E5F22">
      <w:pPr>
        <w:pStyle w:val="ListParagraph"/>
        <w:keepNext/>
        <w:ind w:left="0"/>
        <w:jc w:val="center"/>
        <w:rPr>
          <w:ins w:id="297" w:author="Yurii Shchehliuk" w:date="2022-04-13T14:49:00Z"/>
        </w:rPr>
      </w:pPr>
      <w:r w:rsidRPr="00C370A3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DBFF" w14:textId="28E2B18E" w:rsidR="0083737B" w:rsidRPr="00192799" w:rsidDel="00192799" w:rsidRDefault="00192799">
      <w:pPr>
        <w:pStyle w:val="Caption"/>
        <w:jc w:val="center"/>
        <w:rPr>
          <w:del w:id="298" w:author="Yurii Shchehliuk" w:date="2022-04-13T14:49:00Z"/>
          <w:rPrChange w:id="299" w:author="Yurii Shchehliuk" w:date="2022-04-13T14:49:00Z">
            <w:rPr>
              <w:del w:id="300" w:author="Yurii Shchehliuk" w:date="2022-04-13T14:49:00Z"/>
            </w:rPr>
          </w:rPrChange>
        </w:rPr>
        <w:pPrChange w:id="301" w:author="Yurii Shchehliuk" w:date="2022-04-13T14:49:00Z">
          <w:pPr>
            <w:pStyle w:val="ListParagraph"/>
            <w:keepNext/>
            <w:ind w:left="0"/>
            <w:jc w:val="center"/>
          </w:pPr>
        </w:pPrChange>
      </w:pPr>
      <w:ins w:id="302" w:author="Yurii Shchehliuk" w:date="2022-04-13T14:49:00Z">
        <w:r w:rsidRPr="00192799">
          <w:rPr>
            <w:rPrChange w:id="303" w:author="Yurii Shchehliuk" w:date="2022-04-13T14:49:00Z">
              <w:rPr/>
            </w:rPrChange>
          </w:rPr>
          <w:t xml:space="preserve">Rys. </w:t>
        </w:r>
        <w:r w:rsidRPr="00192799">
          <w:rPr>
            <w:rPrChange w:id="304" w:author="Yurii Shchehliuk" w:date="2022-04-13T14:49:00Z">
              <w:rPr/>
            </w:rPrChange>
          </w:rPr>
          <w:fldChar w:fldCharType="begin"/>
        </w:r>
        <w:r w:rsidRPr="00192799">
          <w:rPr>
            <w:rPrChange w:id="305" w:author="Yurii Shchehliuk" w:date="2022-04-13T14:49:00Z">
              <w:rPr/>
            </w:rPrChange>
          </w:rPr>
          <w:instrText xml:space="preserve"> SEQ Rys. \* ARABIC </w:instrText>
        </w:r>
      </w:ins>
      <w:r w:rsidRPr="00192799">
        <w:rPr>
          <w:rPrChange w:id="306" w:author="Yurii Shchehliuk" w:date="2022-04-13T14:49:00Z">
            <w:rPr/>
          </w:rPrChange>
        </w:rPr>
        <w:fldChar w:fldCharType="separate"/>
      </w:r>
      <w:ins w:id="307" w:author="Yurii Shchehliuk" w:date="2022-04-15T22:08:00Z">
        <w:r w:rsidR="00211706">
          <w:rPr>
            <w:noProof/>
          </w:rPr>
          <w:t>10</w:t>
        </w:r>
      </w:ins>
      <w:ins w:id="308" w:author="Yurii Shchehliuk" w:date="2022-04-13T14:49:00Z">
        <w:r w:rsidRPr="00192799">
          <w:rPr>
            <w:rPrChange w:id="309" w:author="Yurii Shchehliuk" w:date="2022-04-13T14:49:00Z">
              <w:rPr/>
            </w:rPrChange>
          </w:rPr>
          <w:fldChar w:fldCharType="end"/>
        </w:r>
      </w:ins>
    </w:p>
    <w:p w14:paraId="499D4A98" w14:textId="17B2A108" w:rsidR="00DD6C68" w:rsidRDefault="0083737B" w:rsidP="00AD047A">
      <w:pPr>
        <w:pStyle w:val="Caption"/>
        <w:jc w:val="center"/>
        <w:rPr>
          <w:i w:val="0"/>
          <w:iCs w:val="0"/>
        </w:rPr>
      </w:pPr>
      <w:del w:id="310" w:author="Yurii Shchehliuk" w:date="2022-04-13T14:49:00Z">
        <w:r w:rsidRPr="00192799" w:rsidDel="00192799">
          <w:rPr>
            <w:i w:val="0"/>
            <w:iCs w:val="0"/>
          </w:rPr>
          <w:delText xml:space="preserve">Rys. </w:delText>
        </w:r>
        <w:r w:rsidRPr="00192799" w:rsidDel="00192799">
          <w:rPr>
            <w:i w:val="0"/>
            <w:iCs w:val="0"/>
            <w:rPrChange w:id="311" w:author="Yurii Shchehliuk" w:date="2022-04-13T14:49:00Z">
              <w:rPr>
                <w:i w:val="0"/>
                <w:iCs w:val="0"/>
              </w:rPr>
            </w:rPrChange>
          </w:rPr>
          <w:fldChar w:fldCharType="begin"/>
        </w:r>
        <w:r w:rsidRPr="00192799" w:rsidDel="00192799">
          <w:rPr>
            <w:i w:val="0"/>
            <w:iCs w:val="0"/>
          </w:rPr>
          <w:delInstrText xml:space="preserve"> SEQ Rys._ \* ARABIC </w:delInstrText>
        </w:r>
        <w:r w:rsidRPr="00192799" w:rsidDel="00192799">
          <w:rPr>
            <w:i w:val="0"/>
            <w:iCs w:val="0"/>
            <w:rPrChange w:id="312" w:author="Yurii Shchehliuk" w:date="2022-04-13T14:49:00Z">
              <w:rPr>
                <w:i w:val="0"/>
                <w:iCs w:val="0"/>
              </w:rPr>
            </w:rPrChange>
          </w:rPr>
          <w:fldChar w:fldCharType="separate"/>
        </w:r>
        <w:r w:rsidR="002E101F" w:rsidRPr="00192799" w:rsidDel="00192799">
          <w:rPr>
            <w:i w:val="0"/>
            <w:iCs w:val="0"/>
            <w:noProof/>
          </w:rPr>
          <w:delText>7</w:delText>
        </w:r>
        <w:r w:rsidRPr="00192799" w:rsidDel="00192799">
          <w:rPr>
            <w:i w:val="0"/>
            <w:iCs w:val="0"/>
            <w:rPrChange w:id="313" w:author="Yurii Shchehliuk" w:date="2022-04-13T14:49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Wstrzykiwanie dostępu do serwisów za pomocą interfejsów</w:t>
      </w:r>
      <w:r w:rsidR="000E1F53">
        <w:rPr>
          <w:i w:val="0"/>
          <w:iCs w:val="0"/>
        </w:rPr>
        <w:br/>
        <w:t>Źródło: Opracowanie własne</w:t>
      </w:r>
    </w:p>
    <w:p w14:paraId="23C4067D" w14:textId="3AFC02CD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lastRenderedPageBreak/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  <w:rPr>
          <w:ins w:id="314" w:author="Yurii Shchehliuk" w:date="2022-04-13T14:49:00Z"/>
        </w:rPr>
      </w:pPr>
      <w:r w:rsidRPr="00A929EF">
        <w:rPr>
          <w:noProof/>
        </w:rPr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E212" w14:textId="31DB893E" w:rsidR="00286B69" w:rsidRPr="00FF1A20" w:rsidDel="00FF1A20" w:rsidRDefault="00FF1A20">
      <w:pPr>
        <w:pStyle w:val="Caption"/>
        <w:jc w:val="center"/>
        <w:rPr>
          <w:del w:id="315" w:author="Yurii Shchehliuk" w:date="2022-04-13T14:49:00Z"/>
          <w:rPrChange w:id="316" w:author="Yurii Shchehliuk" w:date="2022-04-13T14:49:00Z">
            <w:rPr>
              <w:del w:id="317" w:author="Yurii Shchehliuk" w:date="2022-04-13T14:49:00Z"/>
            </w:rPr>
          </w:rPrChange>
        </w:rPr>
        <w:pPrChange w:id="318" w:author="Yurii Shchehliuk" w:date="2022-04-13T14:49:00Z">
          <w:pPr>
            <w:keepNext/>
            <w:jc w:val="center"/>
          </w:pPr>
        </w:pPrChange>
      </w:pPr>
      <w:ins w:id="319" w:author="Yurii Shchehliuk" w:date="2022-04-13T14:49:00Z">
        <w:r w:rsidRPr="00FF1A20">
          <w:rPr>
            <w:rPrChange w:id="320" w:author="Yurii Shchehliuk" w:date="2022-04-13T14:49:00Z">
              <w:rPr/>
            </w:rPrChange>
          </w:rPr>
          <w:t xml:space="preserve">Rys. </w:t>
        </w:r>
        <w:r w:rsidRPr="00FF1A20">
          <w:rPr>
            <w:rPrChange w:id="321" w:author="Yurii Shchehliuk" w:date="2022-04-13T14:49:00Z">
              <w:rPr/>
            </w:rPrChange>
          </w:rPr>
          <w:fldChar w:fldCharType="begin"/>
        </w:r>
        <w:r w:rsidRPr="00FF1A20">
          <w:rPr>
            <w:rPrChange w:id="322" w:author="Yurii Shchehliuk" w:date="2022-04-13T14:49:00Z">
              <w:rPr/>
            </w:rPrChange>
          </w:rPr>
          <w:instrText xml:space="preserve"> SEQ Rys. \* ARABIC </w:instrText>
        </w:r>
      </w:ins>
      <w:r w:rsidRPr="00FF1A20">
        <w:rPr>
          <w:rPrChange w:id="323" w:author="Yurii Shchehliuk" w:date="2022-04-13T14:49:00Z">
            <w:rPr/>
          </w:rPrChange>
        </w:rPr>
        <w:fldChar w:fldCharType="separate"/>
      </w:r>
      <w:ins w:id="324" w:author="Yurii Shchehliuk" w:date="2022-04-15T22:08:00Z">
        <w:r w:rsidR="00211706">
          <w:rPr>
            <w:noProof/>
          </w:rPr>
          <w:t>11</w:t>
        </w:r>
      </w:ins>
      <w:ins w:id="325" w:author="Yurii Shchehliuk" w:date="2022-04-13T14:49:00Z">
        <w:r w:rsidRPr="00FF1A20">
          <w:rPr>
            <w:rPrChange w:id="326" w:author="Yurii Shchehliuk" w:date="2022-04-13T14:49:00Z">
              <w:rPr/>
            </w:rPrChange>
          </w:rPr>
          <w:fldChar w:fldCharType="end"/>
        </w:r>
      </w:ins>
    </w:p>
    <w:p w14:paraId="5E341F97" w14:textId="2AE085C9" w:rsidR="00286B69" w:rsidRPr="00931C08" w:rsidRDefault="00286B69" w:rsidP="00286B69">
      <w:pPr>
        <w:pStyle w:val="Caption"/>
        <w:jc w:val="center"/>
        <w:rPr>
          <w:i w:val="0"/>
          <w:iCs w:val="0"/>
        </w:rPr>
      </w:pPr>
      <w:del w:id="327" w:author="Yurii Shchehliuk" w:date="2022-04-13T14:49:00Z">
        <w:r w:rsidRPr="00931C08" w:rsidDel="00FF1A20">
          <w:rPr>
            <w:i w:val="0"/>
            <w:iCs w:val="0"/>
          </w:rPr>
          <w:delText xml:space="preserve">Rys. </w:delText>
        </w:r>
        <w:r w:rsidRPr="00931C08" w:rsidDel="00FF1A20">
          <w:rPr>
            <w:i w:val="0"/>
            <w:iCs w:val="0"/>
          </w:rPr>
          <w:fldChar w:fldCharType="begin"/>
        </w:r>
        <w:r w:rsidRPr="00931C08" w:rsidDel="00FF1A20">
          <w:rPr>
            <w:i w:val="0"/>
            <w:iCs w:val="0"/>
          </w:rPr>
          <w:delInstrText xml:space="preserve"> SEQ Rys._ \* ARABIC </w:delInstrText>
        </w:r>
        <w:r w:rsidRPr="00931C08" w:rsidDel="00FF1A20">
          <w:rPr>
            <w:i w:val="0"/>
            <w:iCs w:val="0"/>
          </w:rPr>
          <w:fldChar w:fldCharType="separate"/>
        </w:r>
        <w:r w:rsidR="002E101F" w:rsidDel="00FF1A20">
          <w:rPr>
            <w:i w:val="0"/>
            <w:iCs w:val="0"/>
            <w:noProof/>
          </w:rPr>
          <w:delText>8</w:delText>
        </w:r>
        <w:r w:rsidRPr="00931C08" w:rsidDel="00FF1A20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Klasa generyczna która zapewnia dostęp do podstawowych metod CRUD</w:t>
      </w:r>
      <w:r w:rsidR="000E1F53">
        <w:rPr>
          <w:i w:val="0"/>
          <w:iCs w:val="0"/>
        </w:rPr>
        <w:br/>
        <w:t>Źródło: Opracowanie własne</w:t>
      </w:r>
    </w:p>
    <w:p w14:paraId="3279C09D" w14:textId="30123905" w:rsidR="000E5174" w:rsidRPr="00931C08" w:rsidRDefault="00286B69" w:rsidP="00286B69">
      <w:pPr>
        <w:pStyle w:val="Caption"/>
        <w:jc w:val="left"/>
        <w:rPr>
          <w:i w:val="0"/>
          <w:iCs w:val="0"/>
          <w:sz w:val="24"/>
          <w:szCs w:val="24"/>
        </w:rPr>
      </w:pPr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 w:rsidP="00B927EE">
      <w:pPr>
        <w:pStyle w:val="ListParagraph"/>
        <w:numPr>
          <w:ilvl w:val="0"/>
          <w:numId w:val="27"/>
        </w:numPr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38C3CB72" w:rsidR="00F16A2A" w:rsidRPr="00931C08" w:rsidRDefault="00F16A2A" w:rsidP="00B927EE">
      <w:pPr>
        <w:pStyle w:val="ListParagraph"/>
        <w:numPr>
          <w:ilvl w:val="0"/>
          <w:numId w:val="27"/>
        </w:numPr>
      </w:pPr>
      <w:r w:rsidRPr="00931C08">
        <w:t>Zachowanie aplikacji a różnych klas będzie podobne między sobą, w taki sposób kod jest bardziej czytelny</w:t>
      </w:r>
    </w:p>
    <w:p w14:paraId="3607B74B" w14:textId="3D1CB66A" w:rsidR="00926F0A" w:rsidRPr="00931C08" w:rsidRDefault="00F16A2A" w:rsidP="006B2B76">
      <w:pPr>
        <w:pStyle w:val="ListParagraph"/>
        <w:numPr>
          <w:ilvl w:val="0"/>
          <w:numId w:val="27"/>
        </w:numPr>
        <w:spacing w:line="360" w:lineRule="auto"/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>nie bugów.</w:t>
      </w:r>
    </w:p>
    <w:p w14:paraId="724272C1" w14:textId="77777777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r w:rsidR="005E5F22">
        <w:t>middlewareach</w:t>
      </w:r>
      <w:r w:rsidR="005E5F22" w:rsidRPr="00931C08">
        <w:t>, co robi kod bardziej zabezpieczonym.</w:t>
      </w:r>
    </w:p>
    <w:p w14:paraId="6966088C" w14:textId="77777777" w:rsidR="001A6992" w:rsidRDefault="005E5F22">
      <w:pPr>
        <w:pStyle w:val="ListParagraph"/>
        <w:keepNext/>
        <w:rPr>
          <w:ins w:id="328" w:author="Yurii Shchehliuk" w:date="2022-04-13T14:50:00Z"/>
        </w:rPr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00A6" w14:textId="4D83FDB2" w:rsidR="008024C9" w:rsidRPr="001A6992" w:rsidDel="001A6992" w:rsidRDefault="001A6992">
      <w:pPr>
        <w:pStyle w:val="Caption"/>
        <w:jc w:val="center"/>
        <w:rPr>
          <w:del w:id="329" w:author="Yurii Shchehliuk" w:date="2022-04-13T14:50:00Z"/>
          <w:rPrChange w:id="330" w:author="Yurii Shchehliuk" w:date="2022-04-13T14:50:00Z">
            <w:rPr>
              <w:del w:id="331" w:author="Yurii Shchehliuk" w:date="2022-04-13T14:50:00Z"/>
            </w:rPr>
          </w:rPrChange>
        </w:rPr>
        <w:pPrChange w:id="332" w:author="Yurii Shchehliuk" w:date="2022-04-13T14:50:00Z">
          <w:pPr>
            <w:pStyle w:val="ListParagraph"/>
            <w:keepNext/>
            <w:numPr>
              <w:numId w:val="26"/>
            </w:numPr>
            <w:ind w:hanging="360"/>
          </w:pPr>
        </w:pPrChange>
      </w:pPr>
      <w:ins w:id="333" w:author="Yurii Shchehliuk" w:date="2022-04-13T14:50:00Z">
        <w:r w:rsidRPr="001A6992">
          <w:rPr>
            <w:rPrChange w:id="334" w:author="Yurii Shchehliuk" w:date="2022-04-13T14:50:00Z">
              <w:rPr/>
            </w:rPrChange>
          </w:rPr>
          <w:t xml:space="preserve">Rys. </w:t>
        </w:r>
        <w:r w:rsidRPr="001A6992">
          <w:rPr>
            <w:rPrChange w:id="335" w:author="Yurii Shchehliuk" w:date="2022-04-13T14:50:00Z">
              <w:rPr/>
            </w:rPrChange>
          </w:rPr>
          <w:fldChar w:fldCharType="begin"/>
        </w:r>
        <w:r w:rsidRPr="001A6992">
          <w:rPr>
            <w:rPrChange w:id="336" w:author="Yurii Shchehliuk" w:date="2022-04-13T14:50:00Z">
              <w:rPr/>
            </w:rPrChange>
          </w:rPr>
          <w:instrText xml:space="preserve"> SEQ Rys. \* ARABIC </w:instrText>
        </w:r>
      </w:ins>
      <w:r w:rsidRPr="001A6992">
        <w:rPr>
          <w:rPrChange w:id="337" w:author="Yurii Shchehliuk" w:date="2022-04-13T14:50:00Z">
            <w:rPr/>
          </w:rPrChange>
        </w:rPr>
        <w:fldChar w:fldCharType="separate"/>
      </w:r>
      <w:ins w:id="338" w:author="Yurii Shchehliuk" w:date="2022-04-15T22:08:00Z">
        <w:r w:rsidR="00211706">
          <w:rPr>
            <w:noProof/>
          </w:rPr>
          <w:t>12</w:t>
        </w:r>
      </w:ins>
      <w:ins w:id="339" w:author="Yurii Shchehliuk" w:date="2022-04-13T14:50:00Z">
        <w:r w:rsidRPr="001A6992">
          <w:rPr>
            <w:rPrChange w:id="340" w:author="Yurii Shchehliuk" w:date="2022-04-13T14:50:00Z">
              <w:rPr/>
            </w:rPrChange>
          </w:rPr>
          <w:fldChar w:fldCharType="end"/>
        </w:r>
      </w:ins>
    </w:p>
    <w:p w14:paraId="564E5B41" w14:textId="036D5A75" w:rsidR="008024C9" w:rsidRDefault="008024C9">
      <w:pPr>
        <w:pStyle w:val="Caption"/>
        <w:jc w:val="center"/>
        <w:rPr>
          <w:i w:val="0"/>
          <w:iCs w:val="0"/>
        </w:rPr>
      </w:pPr>
      <w:del w:id="341" w:author="Yurii Shchehliuk" w:date="2022-04-13T14:50:00Z">
        <w:r w:rsidRPr="00931C08" w:rsidDel="001A6992">
          <w:rPr>
            <w:i w:val="0"/>
            <w:iCs w:val="0"/>
          </w:rPr>
          <w:delText xml:space="preserve">Rys. </w:delText>
        </w:r>
        <w:r w:rsidRPr="00931C08" w:rsidDel="001A6992">
          <w:rPr>
            <w:i w:val="0"/>
            <w:iCs w:val="0"/>
          </w:rPr>
          <w:fldChar w:fldCharType="begin"/>
        </w:r>
        <w:r w:rsidRPr="00931C08" w:rsidDel="001A6992">
          <w:rPr>
            <w:i w:val="0"/>
            <w:iCs w:val="0"/>
          </w:rPr>
          <w:delInstrText xml:space="preserve"> SEQ Rys._ \* ARABIC </w:delInstrText>
        </w:r>
        <w:r w:rsidRPr="00931C08" w:rsidDel="001A6992">
          <w:rPr>
            <w:i w:val="0"/>
            <w:iCs w:val="0"/>
          </w:rPr>
          <w:fldChar w:fldCharType="separate"/>
        </w:r>
        <w:r w:rsidR="002E101F" w:rsidDel="001A6992">
          <w:rPr>
            <w:i w:val="0"/>
            <w:iCs w:val="0"/>
            <w:noProof/>
          </w:rPr>
          <w:delText>9</w:delText>
        </w:r>
        <w:r w:rsidRPr="00931C08" w:rsidDel="001A6992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Wykorzystywanie </w:t>
      </w:r>
      <w:r w:rsidR="0004132E" w:rsidRPr="00931C08">
        <w:rPr>
          <w:i w:val="0"/>
          <w:iCs w:val="0"/>
        </w:rPr>
        <w:t>iniekcji</w:t>
      </w:r>
      <w:r w:rsidRPr="00931C08">
        <w:rPr>
          <w:i w:val="0"/>
          <w:iCs w:val="0"/>
        </w:rPr>
        <w:t xml:space="preserve"> oraz metod w kontrolerze</w:t>
      </w:r>
      <w:r w:rsidR="005021AE">
        <w:rPr>
          <w:i w:val="0"/>
          <w:iCs w:val="0"/>
        </w:rPr>
        <w:br/>
        <w:t>Źródło: Opracowanie własne</w:t>
      </w:r>
    </w:p>
    <w:p w14:paraId="19628E0A" w14:textId="308C463F" w:rsidR="00412BA0" w:rsidRDefault="00412BA0" w:rsidP="005021AE">
      <w:pPr>
        <w:pStyle w:val="Heading3"/>
        <w:ind w:left="720"/>
      </w:pPr>
      <w:bookmarkStart w:id="342" w:name="_Toc100158859"/>
      <w:r>
        <w:t xml:space="preserve">Schemat </w:t>
      </w:r>
      <w:r w:rsidR="00916E90">
        <w:t>komunikacji</w:t>
      </w:r>
      <w:bookmarkEnd w:id="342"/>
    </w:p>
    <w:p w14:paraId="106FB642" w14:textId="0D2C942C" w:rsidR="00D10364" w:rsidRPr="00D10364" w:rsidRDefault="00BA2C89" w:rsidP="00D10364">
      <w:commentRangeStart w:id="343"/>
      <w:commentRangeStart w:id="344"/>
      <w:commentRangeStart w:id="345"/>
      <w:r>
        <w:t xml:space="preserve">Na Rys. 10 </w:t>
      </w:r>
      <w:ins w:id="346" w:author="Yurii Shchehliuk" w:date="2022-04-13T14:45:00Z">
        <w:r w:rsidR="00104E56">
          <w:t xml:space="preserve">jest </w:t>
        </w:r>
      </w:ins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a</w:t>
      </w:r>
      <w:r>
        <w:t xml:space="preserve"> połączenia się między API, bazą danych, aplikacją mobilną oraz webową</w:t>
      </w:r>
      <w:commentRangeEnd w:id="343"/>
      <w:r w:rsidR="00A700D8">
        <w:rPr>
          <w:rStyle w:val="CommentReference"/>
        </w:rPr>
        <w:commentReference w:id="343"/>
      </w:r>
      <w:commentRangeEnd w:id="344"/>
      <w:r w:rsidR="000408C7">
        <w:rPr>
          <w:rStyle w:val="CommentReference"/>
        </w:rPr>
        <w:commentReference w:id="344"/>
      </w:r>
      <w:commentRangeEnd w:id="345"/>
      <w:r w:rsidR="004B61CF">
        <w:rPr>
          <w:rStyle w:val="CommentReference"/>
        </w:rPr>
        <w:commentReference w:id="345"/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Xamarin oraz Angular.</w:t>
      </w:r>
    </w:p>
    <w:p w14:paraId="6EB11F1A" w14:textId="77777777" w:rsidR="004354B9" w:rsidRDefault="00926F0A">
      <w:pPr>
        <w:keepNext/>
        <w:jc w:val="center"/>
        <w:rPr>
          <w:ins w:id="347" w:author="Yurii Shchehliuk" w:date="2022-04-13T14:50:00Z"/>
        </w:rPr>
      </w:pPr>
      <w:r>
        <w:rPr>
          <w:noProof/>
        </w:rPr>
        <w:lastRenderedPageBreak/>
        <w:drawing>
          <wp:inline distT="0" distB="0" distL="0" distR="0" wp14:anchorId="4D6CAA23" wp14:editId="4A30EC6C">
            <wp:extent cx="5943600" cy="451548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607D" w14:textId="77376506" w:rsidR="002E101F" w:rsidRPr="004354B9" w:rsidDel="004354B9" w:rsidRDefault="004354B9">
      <w:pPr>
        <w:pStyle w:val="Caption"/>
        <w:jc w:val="center"/>
        <w:rPr>
          <w:del w:id="348" w:author="Yurii Shchehliuk" w:date="2022-04-13T14:50:00Z"/>
          <w:rPrChange w:id="349" w:author="Yurii Shchehliuk" w:date="2022-04-13T14:50:00Z">
            <w:rPr>
              <w:del w:id="350" w:author="Yurii Shchehliuk" w:date="2022-04-13T14:50:00Z"/>
            </w:rPr>
          </w:rPrChange>
        </w:rPr>
        <w:pPrChange w:id="351" w:author="Yurii Shchehliuk" w:date="2022-04-13T14:50:00Z">
          <w:pPr>
            <w:keepNext/>
            <w:jc w:val="center"/>
          </w:pPr>
        </w:pPrChange>
      </w:pPr>
      <w:ins w:id="352" w:author="Yurii Shchehliuk" w:date="2022-04-13T14:50:00Z">
        <w:r w:rsidRPr="004354B9">
          <w:rPr>
            <w:rPrChange w:id="353" w:author="Yurii Shchehliuk" w:date="2022-04-13T14:50:00Z">
              <w:rPr/>
            </w:rPrChange>
          </w:rPr>
          <w:t xml:space="preserve">Rys. </w:t>
        </w:r>
        <w:r w:rsidRPr="004354B9">
          <w:rPr>
            <w:rPrChange w:id="354" w:author="Yurii Shchehliuk" w:date="2022-04-13T14:50:00Z">
              <w:rPr/>
            </w:rPrChange>
          </w:rPr>
          <w:fldChar w:fldCharType="begin"/>
        </w:r>
        <w:r w:rsidRPr="004354B9">
          <w:rPr>
            <w:rPrChange w:id="355" w:author="Yurii Shchehliuk" w:date="2022-04-13T14:50:00Z">
              <w:rPr/>
            </w:rPrChange>
          </w:rPr>
          <w:instrText xml:space="preserve"> SEQ Rys. \* ARABIC </w:instrText>
        </w:r>
      </w:ins>
      <w:r w:rsidRPr="004354B9">
        <w:rPr>
          <w:rPrChange w:id="356" w:author="Yurii Shchehliuk" w:date="2022-04-13T14:50:00Z">
            <w:rPr/>
          </w:rPrChange>
        </w:rPr>
        <w:fldChar w:fldCharType="separate"/>
      </w:r>
      <w:ins w:id="357" w:author="Yurii Shchehliuk" w:date="2022-04-15T22:08:00Z">
        <w:r w:rsidR="00211706">
          <w:rPr>
            <w:noProof/>
          </w:rPr>
          <w:t>13</w:t>
        </w:r>
      </w:ins>
      <w:ins w:id="358" w:author="Yurii Shchehliuk" w:date="2022-04-13T14:50:00Z">
        <w:r w:rsidRPr="004354B9">
          <w:rPr>
            <w:rPrChange w:id="359" w:author="Yurii Shchehliuk" w:date="2022-04-13T14:50:00Z">
              <w:rPr/>
            </w:rPrChange>
          </w:rPr>
          <w:fldChar w:fldCharType="end"/>
        </w:r>
      </w:ins>
    </w:p>
    <w:p w14:paraId="308EB774" w14:textId="57E82F92" w:rsidR="00302946" w:rsidRDefault="002E101F" w:rsidP="00926F0A">
      <w:pPr>
        <w:pStyle w:val="Caption"/>
        <w:jc w:val="center"/>
        <w:rPr>
          <w:i w:val="0"/>
          <w:iCs w:val="0"/>
          <w:sz w:val="20"/>
          <w:szCs w:val="20"/>
        </w:rPr>
      </w:pPr>
      <w:del w:id="360" w:author="Yurii Shchehliuk" w:date="2022-04-13T14:50:00Z">
        <w:r w:rsidRPr="002E101F" w:rsidDel="004354B9">
          <w:rPr>
            <w:i w:val="0"/>
            <w:iCs w:val="0"/>
          </w:rPr>
          <w:delText xml:space="preserve">Rys. </w:delText>
        </w:r>
        <w:r w:rsidRPr="002E101F" w:rsidDel="004354B9">
          <w:rPr>
            <w:i w:val="0"/>
            <w:iCs w:val="0"/>
          </w:rPr>
          <w:fldChar w:fldCharType="begin"/>
        </w:r>
        <w:r w:rsidRPr="002E101F" w:rsidDel="004354B9">
          <w:rPr>
            <w:i w:val="0"/>
            <w:iCs w:val="0"/>
          </w:rPr>
          <w:delInstrText xml:space="preserve"> SEQ Rys._ \* ARABIC </w:delInstrText>
        </w:r>
        <w:r w:rsidRPr="002E101F" w:rsidDel="004354B9">
          <w:rPr>
            <w:i w:val="0"/>
            <w:iCs w:val="0"/>
          </w:rPr>
          <w:fldChar w:fldCharType="separate"/>
        </w:r>
        <w:r w:rsidRPr="002E101F" w:rsidDel="004354B9">
          <w:rPr>
            <w:i w:val="0"/>
            <w:iCs w:val="0"/>
            <w:noProof/>
          </w:rPr>
          <w:delText>10</w:delText>
        </w:r>
        <w:r w:rsidRPr="002E101F" w:rsidDel="004354B9">
          <w:rPr>
            <w:i w:val="0"/>
            <w:iCs w:val="0"/>
          </w:rPr>
          <w:fldChar w:fldCharType="end"/>
        </w:r>
      </w:del>
      <w:r w:rsidRPr="002E101F">
        <w:rPr>
          <w:i w:val="0"/>
          <w:iCs w:val="0"/>
        </w:rPr>
        <w:t xml:space="preserve"> </w:t>
      </w:r>
      <w:r w:rsidR="00182512">
        <w:rPr>
          <w:i w:val="0"/>
          <w:iCs w:val="0"/>
        </w:rPr>
        <w:t>Ogólna postać k</w:t>
      </w:r>
      <w:r w:rsidRPr="002E101F">
        <w:rPr>
          <w:i w:val="0"/>
          <w:iCs w:val="0"/>
        </w:rPr>
        <w:t>omunikacj</w:t>
      </w:r>
      <w:r w:rsidR="00182512">
        <w:rPr>
          <w:i w:val="0"/>
          <w:iCs w:val="0"/>
        </w:rPr>
        <w:t>i</w:t>
      </w:r>
      <w:r w:rsidRPr="002E101F">
        <w:rPr>
          <w:i w:val="0"/>
          <w:iCs w:val="0"/>
        </w:rPr>
        <w:t xml:space="preserve"> między warstwami aplikacji</w:t>
      </w:r>
      <w:r w:rsidRPr="002E101F">
        <w:rPr>
          <w:i w:val="0"/>
          <w:iCs w:val="0"/>
        </w:rPr>
        <w:br/>
        <w:t xml:space="preserve">Źródło: </w:t>
      </w:r>
      <w:r w:rsidRPr="002E101F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4FDBAA95" w:rsidR="006C4196" w:rsidRPr="00931C08" w:rsidRDefault="006C4196" w:rsidP="00E63E40">
      <w:pPr>
        <w:pStyle w:val="Heading2"/>
        <w:ind w:left="540"/>
      </w:pPr>
      <w:bookmarkStart w:id="361" w:name="_Toc100158860"/>
      <w:r w:rsidRPr="00931C08">
        <w:lastRenderedPageBreak/>
        <w:t>Część praktyczna</w:t>
      </w:r>
      <w:bookmarkEnd w:id="361"/>
    </w:p>
    <w:p w14:paraId="392BE81A" w14:textId="0432BE77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>m rozdziale zostaną zdefiniowane wymagania funkcjonalne oraz niefunkcjonalne</w:t>
      </w:r>
      <w:commentRangeStart w:id="362"/>
      <w:commentRangeStart w:id="363"/>
      <w:commentRangeStart w:id="364"/>
      <w:r w:rsidR="00683E7D" w:rsidRPr="00931C08">
        <w:t>.</w:t>
      </w:r>
      <w:commentRangeEnd w:id="362"/>
      <w:r w:rsidR="006C62A4">
        <w:rPr>
          <w:rStyle w:val="CommentReference"/>
        </w:rPr>
        <w:commentReference w:id="362"/>
      </w:r>
      <w:commentRangeEnd w:id="363"/>
      <w:r w:rsidR="00AD1270">
        <w:rPr>
          <w:rStyle w:val="CommentReference"/>
        </w:rPr>
        <w:commentReference w:id="363"/>
      </w:r>
      <w:commentRangeEnd w:id="364"/>
      <w:r w:rsidR="004B61CF">
        <w:rPr>
          <w:rStyle w:val="CommentReference"/>
        </w:rPr>
        <w:commentReference w:id="364"/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5154022B" w:rsidR="005C7A9A" w:rsidRPr="00931C08" w:rsidRDefault="005C7A9A" w:rsidP="006C62A4">
      <w:pPr>
        <w:pStyle w:val="Heading3"/>
        <w:ind w:left="720"/>
      </w:pPr>
      <w:bookmarkStart w:id="365" w:name="_Toc100158861"/>
      <w:r w:rsidRPr="00931C08">
        <w:t>Analiza wymagań</w:t>
      </w:r>
      <w:bookmarkEnd w:id="365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0F2604C1" w:rsidR="00C84768" w:rsidRPr="00931C08" w:rsidRDefault="00997554" w:rsidP="00B222DF">
      <w:pPr>
        <w:ind w:firstLine="360"/>
      </w:pPr>
      <w:r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a koszykiem zakupów, mniej priorytetowe to czat z restauracją oraz najmniej ważne to </w:t>
      </w:r>
      <w:r w:rsidR="006D7B8D" w:rsidRPr="00931C08">
        <w:t>działani</w:t>
      </w:r>
      <w:r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Pr="00931C08">
        <w:t xml:space="preserve"> zdobytymi przy zakupach lub innych promocjach</w:t>
      </w:r>
      <w:r w:rsidR="006D7B8D" w:rsidRPr="00931C08">
        <w:t>.</w:t>
      </w:r>
    </w:p>
    <w:p w14:paraId="78264905" w14:textId="69159667" w:rsidR="00C84768" w:rsidRPr="00931C08" w:rsidRDefault="00C84768" w:rsidP="00B222DF">
      <w:pPr>
        <w:ind w:firstLine="360"/>
      </w:pPr>
      <w:r w:rsidRPr="00931C08">
        <w:t xml:space="preserve">Dodatkowe możliwe poruszania w programie to rozszerzone możliwości </w:t>
      </w:r>
      <w:r w:rsidR="00997554" w:rsidRPr="00931C08">
        <w:t xml:space="preserve">użytkowników z uprawieniami </w:t>
      </w:r>
      <w:r w:rsidRPr="00931C08">
        <w:t xml:space="preserve">administratorów, czyli dodawanie oraz usuwanie elementów menu oraz przegląd </w:t>
      </w:r>
      <w:r w:rsidR="00AF407A" w:rsidRPr="00931C08">
        <w:t xml:space="preserve">dziennych </w:t>
      </w:r>
      <w:r w:rsidRPr="00931C08">
        <w:t>zamówień</w:t>
      </w:r>
      <w:r w:rsidR="00AF407A" w:rsidRPr="00931C08">
        <w:t xml:space="preserve"> z możliwością wyeksportowania do JSON. Takie narzędzie może być pomocne przy tworzeniu codziennych raportów i może zautomatyzować procesy biznesowe instytucji, na przykład z integracją systemu ERP.</w:t>
      </w:r>
    </w:p>
    <w:p w14:paraId="68237529" w14:textId="2BE63AB9" w:rsidR="00F2115D" w:rsidRPr="00931C08" w:rsidRDefault="00F2115D" w:rsidP="007276FB">
      <w:pPr>
        <w:pStyle w:val="Heading3"/>
        <w:ind w:left="720"/>
      </w:pPr>
      <w:bookmarkStart w:id="366" w:name="_Toc100158862"/>
      <w:r w:rsidRPr="00931C08">
        <w:t>Specyfikacja wymagań</w:t>
      </w:r>
      <w:bookmarkEnd w:id="366"/>
    </w:p>
    <w:p w14:paraId="0DFE86A4" w14:textId="75E9D42A" w:rsidR="00DD5D3F" w:rsidRPr="00931C08" w:rsidRDefault="005A1272" w:rsidP="005A1272">
      <w:commentRangeStart w:id="367"/>
      <w:r w:rsidRPr="00931C08">
        <w:t xml:space="preserve">Wymagania funkcjonalne </w:t>
      </w:r>
      <w:r w:rsidR="00DD5D3F" w:rsidRPr="00931C08">
        <w:t xml:space="preserve">opisują </w:t>
      </w:r>
      <w:del w:id="368" w:author="Yurii Shchehliuk" w:date="2022-04-13T15:32:00Z">
        <w:r w:rsidR="00DD5D3F" w:rsidRPr="00931C08" w:rsidDel="008F0869">
          <w:delText xml:space="preserve">możliwe </w:delText>
        </w:r>
      </w:del>
      <w:ins w:id="369" w:author="Yurii Shchehliuk" w:date="2022-04-13T15:32:00Z">
        <w:r w:rsidR="008F0869">
          <w:t>dostępne</w:t>
        </w:r>
      </w:ins>
      <w:del w:id="370" w:author="Yurii Shchehliuk" w:date="2022-04-13T15:32:00Z">
        <w:r w:rsidR="00DD5D3F" w:rsidRPr="00931C08" w:rsidDel="008F0869">
          <w:delText>poruszania się</w:delText>
        </w:r>
      </w:del>
      <w:ins w:id="371" w:author="Yurii Shchehliuk" w:date="2022-04-13T15:32:00Z">
        <w:r w:rsidR="008F0869">
          <w:t xml:space="preserve"> usługi</w:t>
        </w:r>
      </w:ins>
      <w:r w:rsidR="00DD5D3F" w:rsidRPr="00931C08">
        <w:t xml:space="preserve"> </w:t>
      </w:r>
      <w:del w:id="372" w:author="Yurii Shchehliuk" w:date="2022-04-13T15:32:00Z">
        <w:r w:rsidR="00DD5D3F" w:rsidRPr="00931C08" w:rsidDel="008F0869">
          <w:delText>w</w:delText>
        </w:r>
      </w:del>
      <w:ins w:id="373" w:author="Yurii Shchehliuk" w:date="2022-04-13T15:32:00Z">
        <w:r w:rsidR="008F0869">
          <w:t>które oferuje</w:t>
        </w:r>
      </w:ins>
      <w:r w:rsidR="00DD5D3F" w:rsidRPr="00931C08">
        <w:t xml:space="preserve"> aplikacji</w:t>
      </w:r>
      <w:del w:id="374" w:author="Yurii Shchehliuk" w:date="2022-04-13T15:33:00Z">
        <w:r w:rsidR="00DD5D3F" w:rsidRPr="00931C08" w:rsidDel="008F0869">
          <w:delText xml:space="preserve"> </w:delText>
        </w:r>
      </w:del>
      <w:ins w:id="375" w:author="Yurii Shchehliuk" w:date="2022-04-13T15:33:00Z">
        <w:r w:rsidR="008F0869">
          <w:t xml:space="preserve"> oraz jakie konsekwencje powodują różne działania</w:t>
        </w:r>
      </w:ins>
      <w:del w:id="376" w:author="Yurii Shchehliuk" w:date="2022-04-13T15:33:00Z">
        <w:r w:rsidR="00DD5D3F" w:rsidRPr="00931C08" w:rsidDel="008F0869">
          <w:delText>ze strony dostępnych narzędzi</w:delText>
        </w:r>
      </w:del>
      <w:r w:rsidR="00DD5D3F" w:rsidRPr="00931C08">
        <w:t xml:space="preserve">. </w:t>
      </w:r>
      <w:commentRangeEnd w:id="367"/>
      <w:r w:rsidR="00EF7737">
        <w:rPr>
          <w:rStyle w:val="CommentReference"/>
        </w:rPr>
        <w:commentReference w:id="367"/>
      </w:r>
      <w:r w:rsidR="00DD5D3F" w:rsidRPr="00931C08">
        <w:t xml:space="preserve">Jest to bardzo ważna część projektu informatycznego, </w:t>
      </w:r>
      <w:commentRangeStart w:id="377"/>
      <w:r w:rsidR="00DD5D3F" w:rsidRPr="00931C08">
        <w:t xml:space="preserve">ponieważ realizacja </w:t>
      </w:r>
      <w:del w:id="378" w:author="Yurii Shchehliuk" w:date="2022-04-13T15:52:00Z">
        <w:r w:rsidR="00DD5D3F" w:rsidRPr="00931C08" w:rsidDel="00624713">
          <w:delText xml:space="preserve">jest </w:delText>
        </w:r>
      </w:del>
      <w:r w:rsidR="00DD5D3F" w:rsidRPr="00931C08">
        <w:t>op</w:t>
      </w:r>
      <w:ins w:id="379" w:author="Yurii Shchehliuk" w:date="2022-04-13T15:52:00Z">
        <w:r w:rsidR="00624713">
          <w:t xml:space="preserve">iera się </w:t>
        </w:r>
      </w:ins>
      <w:del w:id="380" w:author="Yurii Shchehliuk" w:date="2022-04-13T15:52:00Z">
        <w:r w:rsidR="00DD5D3F" w:rsidRPr="00931C08" w:rsidDel="00624713">
          <w:delText>arta w</w:delText>
        </w:r>
      </w:del>
      <w:ins w:id="381" w:author="Yurii Shchehliuk" w:date="2022-04-13T15:52:00Z">
        <w:r w:rsidR="00624713">
          <w:t>o</w:t>
        </w:r>
      </w:ins>
      <w:r w:rsidR="00DD5D3F" w:rsidRPr="00931C08">
        <w:t xml:space="preserve"> </w:t>
      </w:r>
      <w:del w:id="382" w:author="Yurii Shchehliuk" w:date="2022-04-13T15:53:00Z">
        <w:r w:rsidR="00DD5D3F" w:rsidRPr="00931C08" w:rsidDel="00624713">
          <w:delText xml:space="preserve">funkcje </w:delText>
        </w:r>
      </w:del>
      <w:ins w:id="383" w:author="Yurii Shchehliuk" w:date="2022-04-13T15:53:00Z">
        <w:r w:rsidR="00624713">
          <w:t>wymienione wymagania</w:t>
        </w:r>
        <w:r w:rsidR="00373F12">
          <w:t xml:space="preserve"> funkcjonalne</w:t>
        </w:r>
        <w:r w:rsidR="00624713">
          <w:t xml:space="preserve"> </w:t>
        </w:r>
      </w:ins>
      <w:r w:rsidR="00DD5D3F" w:rsidRPr="00931C08">
        <w:t xml:space="preserve">w tym rozdziale. </w:t>
      </w:r>
      <w:commentRangeEnd w:id="377"/>
      <w:r w:rsidR="00EF7737">
        <w:rPr>
          <w:rStyle w:val="CommentReference"/>
        </w:rPr>
        <w:commentReference w:id="377"/>
      </w:r>
      <w:r w:rsidR="00DD5D3F" w:rsidRPr="00931C08">
        <w:t>W wyniku analizy została w</w:t>
      </w:r>
      <w:commentRangeStart w:id="384"/>
      <w:r w:rsidR="00DD5D3F" w:rsidRPr="00931C08">
        <w:t>y</w:t>
      </w:r>
      <w:ins w:id="385" w:author="Yurii Shchehliuk" w:date="2022-04-13T15:17:00Z">
        <w:r w:rsidR="00A80A8A">
          <w:t>d</w:t>
        </w:r>
      </w:ins>
      <w:r w:rsidR="00DD5D3F" w:rsidRPr="00931C08">
        <w:t>e</w:t>
      </w:r>
      <w:commentRangeEnd w:id="384"/>
      <w:r w:rsidR="00EF7737">
        <w:rPr>
          <w:rStyle w:val="CommentReference"/>
        </w:rPr>
        <w:commentReference w:id="384"/>
      </w:r>
      <w:r w:rsidR="00DD5D3F" w:rsidRPr="00931C08">
        <w:t>dukowana następująca lista wymagań</w:t>
      </w:r>
      <w:del w:id="386" w:author="Yurii Shchehliuk" w:date="2022-04-13T15:53:00Z">
        <w:r w:rsidR="00DD5D3F" w:rsidRPr="00931C08" w:rsidDel="00E5079B">
          <w:delText xml:space="preserve"> funkcjonalnych</w:delText>
        </w:r>
      </w:del>
      <w:r w:rsidR="00DD5D3F" w:rsidRPr="00931C08">
        <w:t>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DD5D3F"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DD5D3F"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DD5D3F"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DD5D3F"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DD5D3F"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DD5D3F"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DD5D3F"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DD5D3F"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DD5D3F"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DD5D3F"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>
      <w:pPr>
        <w:spacing w:after="240"/>
        <w:jc w:val="center"/>
        <w:rPr>
          <w:sz w:val="20"/>
          <w:szCs w:val="18"/>
        </w:rPr>
        <w:pPrChange w:id="387" w:author="Yurii Shchehliuk" w:date="2022-04-13T15:53:00Z">
          <w:pPr>
            <w:jc w:val="center"/>
          </w:pPr>
        </w:pPrChange>
      </w:pPr>
      <w:r w:rsidRPr="00931C08">
        <w:rPr>
          <w:sz w:val="20"/>
          <w:szCs w:val="18"/>
        </w:rPr>
        <w:t>Źródło: Opracowanie własne</w:t>
      </w:r>
    </w:p>
    <w:p w14:paraId="6C574671" w14:textId="32195D43" w:rsidR="00902865" w:rsidRPr="00931C08" w:rsidDel="005B5045" w:rsidRDefault="00902865" w:rsidP="005A1272">
      <w:pPr>
        <w:rPr>
          <w:del w:id="388" w:author="Yurii Shchehliuk" w:date="2022-04-13T15:53:00Z"/>
        </w:rPr>
      </w:pP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307A8"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307A8"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>Konfigurowany t</w:t>
            </w:r>
            <w:r w:rsidR="001D738B">
              <w:t>o</w:t>
            </w:r>
            <w:r w:rsidRPr="00931C08">
              <w:t>ken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307A8"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r w:rsidRPr="00931C08">
              <w:t>Has</w:t>
            </w:r>
            <w:r w:rsidR="00C678A2">
              <w:t>z</w:t>
            </w:r>
            <w:r w:rsidRPr="00931C08">
              <w:t xml:space="preserve">owanie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307A8"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307A8"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307A8"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Firefox</w:t>
            </w:r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4B3899BC" w:rsidR="00FF1877" w:rsidRPr="00C75DBB" w:rsidRDefault="00C16E9B" w:rsidP="00EF6332">
      <w:pPr>
        <w:pStyle w:val="Heading3"/>
        <w:spacing w:before="0"/>
        <w:ind w:left="720"/>
      </w:pPr>
      <w:bookmarkStart w:id="389" w:name="_Toc100158863"/>
      <w:r w:rsidRPr="00C75DBB">
        <w:t>Diagram przypadków użycia</w:t>
      </w:r>
      <w:bookmarkEnd w:id="389"/>
    </w:p>
    <w:p w14:paraId="6C2408AE" w14:textId="6FF9B047" w:rsidR="00F6233E" w:rsidRDefault="00CF08A1" w:rsidP="00CF08A1">
      <w:r>
        <w:t>W następnej kolejności projektowania aplikacji został opracowany diagram przypadków użyciu,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259FF878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>. W tym przypadku zostały zdefiniowane dwa aktorzy które reprezentują poruszania się z uprawieniami administratora oraz gościa.</w:t>
      </w:r>
    </w:p>
    <w:p w14:paraId="6C527A25" w14:textId="3727A4CC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 tym miejscem publicznym</w:t>
      </w:r>
      <w:r w:rsidR="00FA0DAD">
        <w:t>.</w:t>
      </w:r>
    </w:p>
    <w:p w14:paraId="118DC97F" w14:textId="375B33BE" w:rsidR="00EE09BE" w:rsidRPr="00EE09BE" w:rsidRDefault="00EE09BE" w:rsidP="00B222DF">
      <w:pPr>
        <w:ind w:firstLine="360"/>
      </w:pPr>
      <w:r>
        <w:t xml:space="preserve">Administrator zarządza </w:t>
      </w:r>
      <w:r w:rsidR="00BF0F43">
        <w:t>jednostkami bazodanowymi oraz zamówieniami. Mo</w:t>
      </w:r>
      <w:commentRangeStart w:id="390"/>
      <w:del w:id="391" w:author="Yurii Shchehliuk" w:date="2022-04-13T14:51:00Z">
        <w:r w:rsidR="00BF0F43" w:rsidDel="00F241F1">
          <w:delText>zę</w:delText>
        </w:r>
      </w:del>
      <w:ins w:id="392" w:author="Yurii Shchehliuk" w:date="2022-04-13T14:51:00Z">
        <w:r w:rsidR="00F241F1">
          <w:t>że</w:t>
        </w:r>
      </w:ins>
      <w:r w:rsidR="00BF0F43">
        <w:t xml:space="preserve"> </w:t>
      </w:r>
      <w:commentRangeEnd w:id="390"/>
      <w:r w:rsidR="001D2213">
        <w:rPr>
          <w:rStyle w:val="CommentReference"/>
        </w:rPr>
        <w:commentReference w:id="390"/>
      </w:r>
      <w:r w:rsidR="00BF0F43">
        <w:t xml:space="preserve">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77777777" w:rsidR="00D2505B" w:rsidRDefault="001D082D">
      <w:pPr>
        <w:keepNext/>
        <w:rPr>
          <w:ins w:id="393" w:author="Yurii Shchehliuk" w:date="2022-04-13T14:51:00Z"/>
        </w:rPr>
      </w:pPr>
      <w:commentRangeStart w:id="394"/>
      <w:commentRangeStart w:id="395"/>
      <w:commentRangeEnd w:id="394"/>
      <w:r>
        <w:rPr>
          <w:rStyle w:val="CommentReference"/>
        </w:rPr>
        <w:lastRenderedPageBreak/>
        <w:commentReference w:id="394"/>
      </w:r>
      <w:commentRangeEnd w:id="395"/>
      <w:r w:rsidR="006B4C77">
        <w:rPr>
          <w:rStyle w:val="CommentReference"/>
        </w:rPr>
        <w:commentReference w:id="395"/>
      </w:r>
      <w:r w:rsidR="008C242F">
        <w:rPr>
          <w:noProof/>
        </w:rPr>
        <w:drawing>
          <wp:inline distT="0" distB="0" distL="0" distR="0" wp14:anchorId="0B261344" wp14:editId="5371E1C0">
            <wp:extent cx="5943600" cy="659384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6D96" w14:textId="409D7831" w:rsidR="00D74BDE" w:rsidRPr="00D2505B" w:rsidDel="00D2505B" w:rsidRDefault="00D2505B">
      <w:pPr>
        <w:pStyle w:val="Caption"/>
        <w:jc w:val="center"/>
        <w:rPr>
          <w:del w:id="396" w:author="Yurii Shchehliuk" w:date="2022-04-13T14:51:00Z"/>
          <w:rPrChange w:id="397" w:author="Yurii Shchehliuk" w:date="2022-04-13T14:51:00Z">
            <w:rPr>
              <w:del w:id="398" w:author="Yurii Shchehliuk" w:date="2022-04-13T14:51:00Z"/>
            </w:rPr>
          </w:rPrChange>
        </w:rPr>
        <w:pPrChange w:id="399" w:author="Yurii Shchehliuk" w:date="2022-04-13T14:51:00Z">
          <w:pPr>
            <w:keepNext/>
          </w:pPr>
        </w:pPrChange>
      </w:pPr>
      <w:ins w:id="400" w:author="Yurii Shchehliuk" w:date="2022-04-13T14:51:00Z">
        <w:r w:rsidRPr="00D2505B">
          <w:rPr>
            <w:rPrChange w:id="401" w:author="Yurii Shchehliuk" w:date="2022-04-13T14:51:00Z">
              <w:rPr/>
            </w:rPrChange>
          </w:rPr>
          <w:t xml:space="preserve">Rys. </w:t>
        </w:r>
        <w:r w:rsidRPr="00D2505B">
          <w:rPr>
            <w:rPrChange w:id="402" w:author="Yurii Shchehliuk" w:date="2022-04-13T14:51:00Z">
              <w:rPr/>
            </w:rPrChange>
          </w:rPr>
          <w:fldChar w:fldCharType="begin"/>
        </w:r>
        <w:r w:rsidRPr="00D2505B">
          <w:rPr>
            <w:rPrChange w:id="403" w:author="Yurii Shchehliuk" w:date="2022-04-13T14:51:00Z">
              <w:rPr/>
            </w:rPrChange>
          </w:rPr>
          <w:instrText xml:space="preserve"> SEQ Rys. \* ARABIC </w:instrText>
        </w:r>
      </w:ins>
      <w:r w:rsidRPr="00D2505B">
        <w:rPr>
          <w:rPrChange w:id="404" w:author="Yurii Shchehliuk" w:date="2022-04-13T14:51:00Z">
            <w:rPr/>
          </w:rPrChange>
        </w:rPr>
        <w:fldChar w:fldCharType="separate"/>
      </w:r>
      <w:ins w:id="405" w:author="Yurii Shchehliuk" w:date="2022-04-15T22:08:00Z">
        <w:r w:rsidR="00211706">
          <w:rPr>
            <w:noProof/>
          </w:rPr>
          <w:t>14</w:t>
        </w:r>
      </w:ins>
      <w:ins w:id="406" w:author="Yurii Shchehliuk" w:date="2022-04-13T14:51:00Z">
        <w:r w:rsidRPr="00D2505B">
          <w:rPr>
            <w:rPrChange w:id="407" w:author="Yurii Shchehliuk" w:date="2022-04-13T14:51:00Z">
              <w:rPr/>
            </w:rPrChange>
          </w:rPr>
          <w:fldChar w:fldCharType="end"/>
        </w:r>
      </w:ins>
    </w:p>
    <w:p w14:paraId="0DE287B1" w14:textId="658249CA" w:rsidR="00F6233E" w:rsidRDefault="00D74BDE">
      <w:pPr>
        <w:pStyle w:val="Caption"/>
        <w:jc w:val="center"/>
        <w:rPr>
          <w:i w:val="0"/>
          <w:iCs w:val="0"/>
        </w:rPr>
      </w:pPr>
      <w:del w:id="408" w:author="Yurii Shchehliuk" w:date="2022-04-13T14:51:00Z">
        <w:r w:rsidRPr="00D74BDE" w:rsidDel="00D2505B">
          <w:rPr>
            <w:i w:val="0"/>
            <w:iCs w:val="0"/>
          </w:rPr>
          <w:delText xml:space="preserve">Rys  </w:delText>
        </w:r>
        <w:r w:rsidRPr="00D74BDE" w:rsidDel="00D2505B">
          <w:rPr>
            <w:i w:val="0"/>
            <w:iCs w:val="0"/>
          </w:rPr>
          <w:fldChar w:fldCharType="begin"/>
        </w:r>
        <w:r w:rsidRPr="00D74BDE" w:rsidDel="00D2505B">
          <w:rPr>
            <w:i w:val="0"/>
            <w:iCs w:val="0"/>
          </w:rPr>
          <w:delInstrText xml:space="preserve"> SEQ Rys_ \* ARABIC </w:delInstrText>
        </w:r>
        <w:r w:rsidRPr="00D74BDE" w:rsidDel="00D2505B">
          <w:rPr>
            <w:i w:val="0"/>
            <w:iCs w:val="0"/>
          </w:rPr>
          <w:fldChar w:fldCharType="separate"/>
        </w:r>
        <w:r w:rsidRPr="00D74BDE" w:rsidDel="00D2505B">
          <w:rPr>
            <w:i w:val="0"/>
            <w:iCs w:val="0"/>
            <w:noProof/>
          </w:rPr>
          <w:delText>2</w:delText>
        </w:r>
        <w:r w:rsidRPr="00D74BDE" w:rsidDel="00D2505B">
          <w:rPr>
            <w:i w:val="0"/>
            <w:iCs w:val="0"/>
          </w:rPr>
          <w:fldChar w:fldCharType="end"/>
        </w:r>
      </w:del>
      <w:r w:rsidRPr="00D74BDE">
        <w:rPr>
          <w:i w:val="0"/>
          <w:iCs w:val="0"/>
        </w:rPr>
        <w:t xml:space="preserve"> Diagram przypadków użycia </w:t>
      </w:r>
      <w:r>
        <w:rPr>
          <w:i w:val="0"/>
          <w:iCs w:val="0"/>
        </w:rPr>
        <w:br/>
      </w:r>
      <w:r w:rsidRPr="00D74BDE">
        <w:rPr>
          <w:i w:val="0"/>
          <w:iCs w:val="0"/>
        </w:rPr>
        <w:t>Źródło: opracowanie własne</w:t>
      </w:r>
    </w:p>
    <w:p w14:paraId="4C774931" w14:textId="6134F006" w:rsidR="00C75DBB" w:rsidRPr="00926F0A" w:rsidRDefault="00C75DBB" w:rsidP="00C75DBB">
      <w:commentRangeStart w:id="409"/>
      <w:r>
        <w:t xml:space="preserve">Poniżej </w:t>
      </w:r>
      <w:ins w:id="410" w:author="Yurii Shchehliuk" w:date="2022-04-13T15:54:00Z">
        <w:r w:rsidR="005B5045">
          <w:t xml:space="preserve">jest </w:t>
        </w:r>
      </w:ins>
      <w:r>
        <w:t>pokazany diagram sekwencji na podstawie analizy wymagań projektowych oraz diagramu przypadków użycia</w:t>
      </w:r>
      <w:ins w:id="411" w:author="Yurii Shchehliuk" w:date="2022-04-13T15:54:00Z">
        <w:r w:rsidR="00346960">
          <w:t>,</w:t>
        </w:r>
      </w:ins>
      <w:r>
        <w:t xml:space="preserve"> </w:t>
      </w:r>
      <w:commentRangeStart w:id="412"/>
      <w:r>
        <w:t>który</w:t>
      </w:r>
      <w:commentRangeEnd w:id="412"/>
      <w:r w:rsidR="001D2213">
        <w:rPr>
          <w:rStyle w:val="CommentReference"/>
        </w:rPr>
        <w:commentReference w:id="412"/>
      </w:r>
      <w:r>
        <w:t xml:space="preserve"> reprezentuje komunikację między systemami. </w:t>
      </w:r>
      <w:commentRangeEnd w:id="409"/>
      <w:r w:rsidR="001D2213">
        <w:rPr>
          <w:rStyle w:val="CommentReference"/>
        </w:rPr>
        <w:commentReference w:id="409"/>
      </w:r>
      <w:r>
        <w:t xml:space="preserve">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>
      <w:pPr>
        <w:keepNext/>
        <w:jc w:val="center"/>
        <w:rPr>
          <w:ins w:id="413" w:author="Yurii Shchehliuk" w:date="2022-04-13T14:51:00Z"/>
        </w:rPr>
        <w:pPrChange w:id="414" w:author="Yurii Shchehliuk" w:date="2022-04-13T15:54:00Z">
          <w:pPr>
            <w:keepNext/>
          </w:pPr>
        </w:pPrChange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AD6D" w14:textId="7E7C6550" w:rsidR="00C75DBB" w:rsidRPr="00F46DD0" w:rsidDel="00F46DD0" w:rsidRDefault="00F46DD0">
      <w:pPr>
        <w:pStyle w:val="Caption"/>
        <w:jc w:val="center"/>
        <w:rPr>
          <w:del w:id="415" w:author="Yurii Shchehliuk" w:date="2022-04-13T14:51:00Z"/>
          <w:rPrChange w:id="416" w:author="Yurii Shchehliuk" w:date="2022-04-13T14:51:00Z">
            <w:rPr>
              <w:del w:id="417" w:author="Yurii Shchehliuk" w:date="2022-04-13T14:51:00Z"/>
            </w:rPr>
          </w:rPrChange>
        </w:rPr>
        <w:pPrChange w:id="418" w:author="Yurii Shchehliuk" w:date="2022-04-13T14:51:00Z">
          <w:pPr>
            <w:keepNext/>
          </w:pPr>
        </w:pPrChange>
      </w:pPr>
      <w:ins w:id="419" w:author="Yurii Shchehliuk" w:date="2022-04-13T14:51:00Z">
        <w:r w:rsidRPr="00F46DD0">
          <w:rPr>
            <w:rPrChange w:id="420" w:author="Yurii Shchehliuk" w:date="2022-04-13T14:51:00Z">
              <w:rPr/>
            </w:rPrChange>
          </w:rPr>
          <w:t xml:space="preserve">Rys. </w:t>
        </w:r>
        <w:r w:rsidRPr="00F46DD0">
          <w:rPr>
            <w:rPrChange w:id="421" w:author="Yurii Shchehliuk" w:date="2022-04-13T14:51:00Z">
              <w:rPr/>
            </w:rPrChange>
          </w:rPr>
          <w:fldChar w:fldCharType="begin"/>
        </w:r>
        <w:r w:rsidRPr="00F46DD0">
          <w:rPr>
            <w:rPrChange w:id="422" w:author="Yurii Shchehliuk" w:date="2022-04-13T14:51:00Z">
              <w:rPr/>
            </w:rPrChange>
          </w:rPr>
          <w:instrText xml:space="preserve"> SEQ Rys. \* ARABIC </w:instrText>
        </w:r>
      </w:ins>
      <w:r w:rsidRPr="00F46DD0">
        <w:rPr>
          <w:rPrChange w:id="423" w:author="Yurii Shchehliuk" w:date="2022-04-13T14:51:00Z">
            <w:rPr/>
          </w:rPrChange>
        </w:rPr>
        <w:fldChar w:fldCharType="separate"/>
      </w:r>
      <w:ins w:id="424" w:author="Yurii Shchehliuk" w:date="2022-04-15T22:08:00Z">
        <w:r w:rsidR="00211706">
          <w:rPr>
            <w:noProof/>
          </w:rPr>
          <w:t>15</w:t>
        </w:r>
      </w:ins>
      <w:ins w:id="425" w:author="Yurii Shchehliuk" w:date="2022-04-13T14:51:00Z">
        <w:r w:rsidRPr="00F46DD0">
          <w:rPr>
            <w:rPrChange w:id="426" w:author="Yurii Shchehliuk" w:date="2022-04-13T14:51:00Z">
              <w:rPr/>
            </w:rPrChange>
          </w:rPr>
          <w:fldChar w:fldCharType="end"/>
        </w:r>
      </w:ins>
    </w:p>
    <w:p w14:paraId="00ECF329" w14:textId="31788352" w:rsidR="00C75DBB" w:rsidRPr="00F317C4" w:rsidRDefault="00C75DBB">
      <w:pPr>
        <w:pStyle w:val="Caption"/>
        <w:jc w:val="center"/>
        <w:rPr>
          <w:i w:val="0"/>
          <w:iCs w:val="0"/>
        </w:rPr>
      </w:pPr>
      <w:del w:id="427" w:author="Yurii Shchehliuk" w:date="2022-04-13T14:51:00Z">
        <w:r w:rsidRPr="00F317C4" w:rsidDel="00F46DD0">
          <w:rPr>
            <w:i w:val="0"/>
            <w:iCs w:val="0"/>
          </w:rPr>
          <w:delText xml:space="preserve">Rys. </w:delText>
        </w:r>
        <w:r w:rsidRPr="00F317C4" w:rsidDel="00F46DD0">
          <w:rPr>
            <w:i w:val="0"/>
            <w:iCs w:val="0"/>
          </w:rPr>
          <w:fldChar w:fldCharType="begin"/>
        </w:r>
        <w:r w:rsidRPr="00F317C4" w:rsidDel="00F46DD0">
          <w:rPr>
            <w:i w:val="0"/>
            <w:iCs w:val="0"/>
          </w:rPr>
          <w:delInstrText xml:space="preserve"> SEQ Rys. \* ARABIC </w:delInstrText>
        </w:r>
        <w:r w:rsidRPr="00F317C4" w:rsidDel="00F46DD0">
          <w:rPr>
            <w:i w:val="0"/>
            <w:iCs w:val="0"/>
          </w:rPr>
          <w:fldChar w:fldCharType="separate"/>
        </w:r>
      </w:del>
      <w:del w:id="428" w:author="Yurii Shchehliuk" w:date="2022-04-13T14:23:00Z">
        <w:r w:rsidR="00D24E61" w:rsidDel="00EC3565">
          <w:rPr>
            <w:i w:val="0"/>
            <w:iCs w:val="0"/>
            <w:noProof/>
          </w:rPr>
          <w:delText>1</w:delText>
        </w:r>
      </w:del>
      <w:del w:id="429" w:author="Yurii Shchehliuk" w:date="2022-04-13T14:51:00Z">
        <w:r w:rsidRPr="00F317C4" w:rsidDel="00F46DD0">
          <w:rPr>
            <w:i w:val="0"/>
            <w:iCs w:val="0"/>
          </w:rPr>
          <w:fldChar w:fldCharType="end"/>
        </w:r>
        <w:r w:rsidRPr="00F317C4" w:rsidDel="00F46DD0">
          <w:rPr>
            <w:i w:val="0"/>
            <w:iCs w:val="0"/>
          </w:rPr>
          <w:delText xml:space="preserve"> </w:delText>
        </w:r>
      </w:del>
      <w:ins w:id="430" w:author="Yurii Shchehliuk" w:date="2022-04-13T14:51:00Z">
        <w:r w:rsidR="00F46DD0">
          <w:rPr>
            <w:i w:val="0"/>
            <w:iCs w:val="0"/>
          </w:rPr>
          <w:t xml:space="preserve"> </w:t>
        </w:r>
      </w:ins>
      <w:r w:rsidRPr="00F317C4">
        <w:rPr>
          <w:i w:val="0"/>
          <w:iCs w:val="0"/>
        </w:rPr>
        <w:t>Diagram sekwencji systemu</w:t>
      </w:r>
      <w:r w:rsidRPr="00F317C4">
        <w:rPr>
          <w:i w:val="0"/>
          <w:iCs w:val="0"/>
        </w:rPr>
        <w:br/>
        <w:t>Źródło: opracowanie własne</w:t>
      </w:r>
    </w:p>
    <w:p w14:paraId="4CCC1610" w14:textId="3386E375" w:rsidR="00C75DBB" w:rsidRPr="00C75DBB" w:rsidDel="000E1050" w:rsidRDefault="00C75DBB" w:rsidP="00C75DBB">
      <w:pPr>
        <w:rPr>
          <w:del w:id="431" w:author="Yurii Shchehliuk" w:date="2022-04-13T14:56:00Z"/>
        </w:rPr>
      </w:pPr>
    </w:p>
    <w:p w14:paraId="343BB90A" w14:textId="35DBD61B" w:rsidR="00945889" w:rsidRPr="00181CDE" w:rsidRDefault="00945889" w:rsidP="00D847CA">
      <w:pPr>
        <w:pStyle w:val="Heading3"/>
        <w:ind w:left="720"/>
      </w:pPr>
      <w:bookmarkStart w:id="432" w:name="_Toc100158864"/>
      <w:r w:rsidRPr="00181CDE">
        <w:t>Prototyp</w:t>
      </w:r>
      <w:commentRangeStart w:id="433"/>
      <w:r w:rsidRPr="00181CDE">
        <w:t>y</w:t>
      </w:r>
      <w:commentRangeEnd w:id="433"/>
      <w:r w:rsidR="0006633E" w:rsidRPr="00181CDE">
        <w:rPr>
          <w:rStyle w:val="CommentReference"/>
          <w:rFonts w:eastAsiaTheme="minorEastAsia" w:cstheme="minorBidi"/>
          <w:b w:val="0"/>
        </w:rPr>
        <w:commentReference w:id="433"/>
      </w:r>
      <w:r w:rsidRPr="00181CDE">
        <w:t xml:space="preserve"> interfejsu</w:t>
      </w:r>
      <w:bookmarkEnd w:id="432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282413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a czerwony służy do komunikowania o krytycznych sytuacjach</w:t>
      </w:r>
      <w:r w:rsidR="00C81173">
        <w:t>, a pomarańczowy to główny kolor projektu.</w:t>
      </w:r>
    </w:p>
    <w:p w14:paraId="5AA93BC0" w14:textId="46E8F38A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 Grid</w:t>
      </w:r>
      <w:r w:rsidR="003F4134">
        <w:t xml:space="preserve"> layout</w:t>
      </w:r>
      <w:r w:rsidR="007537C3">
        <w:t>, ponieważ responsywność</w:t>
      </w:r>
      <w:r w:rsidR="00796080">
        <w:t xml:space="preserve"> aplikacji mobilnych</w:t>
      </w:r>
      <w:r w:rsidR="007537C3">
        <w:t xml:space="preserve"> bardziej statyczn</w:t>
      </w:r>
      <w:del w:id="434" w:author="Yurii Shchehliuk" w:date="2022-04-13T15:54:00Z">
        <w:r w:rsidR="007537C3" w:rsidDel="00346960">
          <w:delText>i</w:delText>
        </w:r>
      </w:del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  <w:rPr>
          <w:ins w:id="435" w:author="Yurii Shchehliuk" w:date="2022-04-13T14:51:00Z"/>
        </w:rPr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39A2" w14:textId="6C8679A4" w:rsidR="00502B30" w:rsidRPr="002F19ED" w:rsidDel="002F19ED" w:rsidRDefault="002F19ED">
      <w:pPr>
        <w:pStyle w:val="Caption"/>
        <w:jc w:val="center"/>
        <w:rPr>
          <w:del w:id="436" w:author="Yurii Shchehliuk" w:date="2022-04-13T14:51:00Z"/>
          <w:rPrChange w:id="437" w:author="Yurii Shchehliuk" w:date="2022-04-13T14:51:00Z">
            <w:rPr>
              <w:del w:id="438" w:author="Yurii Shchehliuk" w:date="2022-04-13T14:51:00Z"/>
            </w:rPr>
          </w:rPrChange>
        </w:rPr>
        <w:pPrChange w:id="439" w:author="Yurii Shchehliuk" w:date="2022-04-13T14:51:00Z">
          <w:pPr>
            <w:keepNext/>
            <w:ind w:firstLine="720"/>
            <w:jc w:val="center"/>
          </w:pPr>
        </w:pPrChange>
      </w:pPr>
      <w:ins w:id="440" w:author="Yurii Shchehliuk" w:date="2022-04-13T14:51:00Z">
        <w:r w:rsidRPr="002F19ED">
          <w:rPr>
            <w:rPrChange w:id="441" w:author="Yurii Shchehliuk" w:date="2022-04-13T14:51:00Z">
              <w:rPr/>
            </w:rPrChange>
          </w:rPr>
          <w:t xml:space="preserve">Rys. </w:t>
        </w:r>
        <w:r w:rsidRPr="002F19ED">
          <w:rPr>
            <w:rPrChange w:id="442" w:author="Yurii Shchehliuk" w:date="2022-04-13T14:51:00Z">
              <w:rPr/>
            </w:rPrChange>
          </w:rPr>
          <w:fldChar w:fldCharType="begin"/>
        </w:r>
        <w:r w:rsidRPr="002F19ED">
          <w:rPr>
            <w:rPrChange w:id="443" w:author="Yurii Shchehliuk" w:date="2022-04-13T14:51:00Z">
              <w:rPr/>
            </w:rPrChange>
          </w:rPr>
          <w:instrText xml:space="preserve"> SEQ Rys. \* ARABIC </w:instrText>
        </w:r>
      </w:ins>
      <w:r w:rsidRPr="002F19ED">
        <w:rPr>
          <w:rPrChange w:id="444" w:author="Yurii Shchehliuk" w:date="2022-04-13T14:51:00Z">
            <w:rPr/>
          </w:rPrChange>
        </w:rPr>
        <w:fldChar w:fldCharType="separate"/>
      </w:r>
      <w:ins w:id="445" w:author="Yurii Shchehliuk" w:date="2022-04-13T14:51:00Z">
        <w:r w:rsidRPr="002F19ED">
          <w:rPr>
            <w:noProof/>
            <w:rPrChange w:id="446" w:author="Yurii Shchehliuk" w:date="2022-04-13T14:51:00Z">
              <w:rPr>
                <w:noProof/>
              </w:rPr>
            </w:rPrChange>
          </w:rPr>
          <w:t>16</w:t>
        </w:r>
        <w:r w:rsidRPr="002F19ED">
          <w:rPr>
            <w:rPrChange w:id="447" w:author="Yurii Shchehliuk" w:date="2022-04-13T14:51:00Z">
              <w:rPr/>
            </w:rPrChange>
          </w:rPr>
          <w:fldChar w:fldCharType="end"/>
        </w:r>
      </w:ins>
    </w:p>
    <w:p w14:paraId="3263F26D" w14:textId="34D76B2E" w:rsidR="00502B30" w:rsidRDefault="00502B30" w:rsidP="00502B30">
      <w:pPr>
        <w:pStyle w:val="Caption"/>
        <w:jc w:val="center"/>
        <w:rPr>
          <w:i w:val="0"/>
          <w:iCs w:val="0"/>
          <w:noProof/>
        </w:rPr>
      </w:pPr>
      <w:del w:id="448" w:author="Yurii Shchehliuk" w:date="2022-04-13T14:51:00Z">
        <w:r w:rsidRPr="00502B30" w:rsidDel="002F19ED">
          <w:rPr>
            <w:i w:val="0"/>
            <w:iCs w:val="0"/>
          </w:rPr>
          <w:delText xml:space="preserve">Rys. </w:delText>
        </w:r>
        <w:r w:rsidRPr="00502B30" w:rsidDel="002F19ED">
          <w:rPr>
            <w:i w:val="0"/>
            <w:iCs w:val="0"/>
          </w:rPr>
          <w:fldChar w:fldCharType="begin"/>
        </w:r>
        <w:r w:rsidRPr="00502B30" w:rsidDel="002F19ED">
          <w:rPr>
            <w:i w:val="0"/>
            <w:iCs w:val="0"/>
          </w:rPr>
          <w:delInstrText xml:space="preserve"> SEQ Rys. \* ARABIC </w:delInstrText>
        </w:r>
        <w:r w:rsidRPr="00502B30" w:rsidDel="002F19ED">
          <w:rPr>
            <w:i w:val="0"/>
            <w:iCs w:val="0"/>
          </w:rPr>
          <w:fldChar w:fldCharType="separate"/>
        </w:r>
      </w:del>
      <w:del w:id="449" w:author="Yurii Shchehliuk" w:date="2022-04-13T14:23:00Z">
        <w:r w:rsidR="00D24E61" w:rsidDel="00EC3565">
          <w:rPr>
            <w:i w:val="0"/>
            <w:iCs w:val="0"/>
            <w:noProof/>
          </w:rPr>
          <w:delText>2</w:delText>
        </w:r>
      </w:del>
      <w:del w:id="450" w:author="Yurii Shchehliuk" w:date="2022-04-13T14:51:00Z">
        <w:r w:rsidRPr="00502B30" w:rsidDel="002F19ED">
          <w:rPr>
            <w:i w:val="0"/>
            <w:iCs w:val="0"/>
          </w:rPr>
          <w:fldChar w:fldCharType="end"/>
        </w:r>
      </w:del>
      <w:r w:rsidRPr="00502B30">
        <w:rPr>
          <w:i w:val="0"/>
          <w:iCs w:val="0"/>
        </w:rPr>
        <w:t xml:space="preserve"> </w:t>
      </w:r>
      <w:r w:rsidR="00397A9E">
        <w:rPr>
          <w:i w:val="0"/>
          <w:iCs w:val="0"/>
        </w:rPr>
        <w:t>Makiet</w:t>
      </w:r>
      <w:r w:rsidR="00397A9E" w:rsidRPr="00502B30">
        <w:rPr>
          <w:i w:val="0"/>
          <w:iCs w:val="0"/>
        </w:rPr>
        <w:t xml:space="preserve"> </w:t>
      </w:r>
      <w:r w:rsidRPr="00502B30">
        <w:rPr>
          <w:i w:val="0"/>
          <w:iCs w:val="0"/>
          <w:noProof/>
        </w:rPr>
        <w:t>interfejsu aplikacji mobilnej</w:t>
      </w:r>
      <w:r w:rsidRPr="00502B30">
        <w:rPr>
          <w:i w:val="0"/>
          <w:iCs w:val="0"/>
          <w:noProof/>
        </w:rPr>
        <w:br/>
        <w:t>Źródło: opracowanie własne</w:t>
      </w:r>
    </w:p>
    <w:p w14:paraId="19B526BF" w14:textId="5C5E3B64" w:rsidR="007B7D8D" w:rsidRDefault="00D24E61" w:rsidP="007B7D8D">
      <w:r>
        <w:t>Opierając się na powyższy prototyp był</w:t>
      </w:r>
      <w:r w:rsidR="00FA75C7">
        <w:t>a stworzona aplikacja mobilna z opisem rysunków, czyli w karu</w:t>
      </w:r>
      <w:ins w:id="451" w:author="Yurii Shchehliuk" w:date="2022-04-13T15:55:00Z">
        <w:r w:rsidR="00904E3F">
          <w:t>z</w:t>
        </w:r>
      </w:ins>
      <w:commentRangeStart w:id="452"/>
      <w:del w:id="453" w:author="Yurii Shchehliuk" w:date="2022-04-13T15:55:00Z">
        <w:r w:rsidR="00FA75C7" w:rsidDel="00904E3F">
          <w:delText>s</w:delText>
        </w:r>
      </w:del>
      <w:commentRangeEnd w:id="452"/>
      <w:r w:rsidR="001D2213">
        <w:rPr>
          <w:rStyle w:val="CommentReference"/>
        </w:rPr>
        <w:commentReference w:id="452"/>
      </w:r>
      <w:r w:rsidR="00FA75C7">
        <w:t>eli się znajdują kategorie menu, a niżej lista popularnych pojedynczych produktów.</w:t>
      </w:r>
    </w:p>
    <w:p w14:paraId="4001E8C6" w14:textId="54748A11" w:rsidR="00CF7EEB" w:rsidRDefault="00B86094">
      <w:pPr>
        <w:keepNext/>
        <w:jc w:val="center"/>
        <w:rPr>
          <w:ins w:id="454" w:author="Yurii Shchehliuk" w:date="2022-04-13T14:51:00Z"/>
        </w:rPr>
      </w:pPr>
      <w:del w:id="455" w:author="Yurii Shchehliuk" w:date="2022-04-15T22:10:00Z">
        <w:r w:rsidDel="006F7624">
          <w:rPr>
            <w:noProof/>
          </w:rPr>
          <w:lastRenderedPageBreak/>
          <w:drawing>
            <wp:inline distT="0" distB="0" distL="0" distR="0" wp14:anchorId="637DEE33" wp14:editId="15E192E2">
              <wp:extent cx="2387600" cy="4960639"/>
              <wp:effectExtent l="0" t="0" r="0" b="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393182" cy="49722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456" w:author="Yurii Shchehliuk" w:date="2022-04-15T22:10:00Z">
        <w:r w:rsidR="006F7624" w:rsidRPr="00873BD2">
          <w:drawing>
            <wp:inline distT="0" distB="0" distL="0" distR="0" wp14:anchorId="1AB53E53" wp14:editId="3AF0AE92">
              <wp:extent cx="2315807" cy="4759960"/>
              <wp:effectExtent l="0" t="0" r="8890" b="2540"/>
              <wp:docPr id="49" name="Picture 49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" name="Picture 49" descr="Graphical user interface, application&#10;&#10;Description automatically generated"/>
                      <pic:cNvPicPr/>
                    </pic:nvPicPr>
                    <pic:blipFill>
                      <a:blip r:embed="rId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26141" cy="4781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327CEC1" w14:textId="26E6AC66" w:rsidR="00D24E61" w:rsidRPr="00CF7EEB" w:rsidDel="00CF7EEB" w:rsidRDefault="00CF7EEB">
      <w:pPr>
        <w:pStyle w:val="Caption"/>
        <w:jc w:val="center"/>
        <w:rPr>
          <w:del w:id="457" w:author="Yurii Shchehliuk" w:date="2022-04-13T14:51:00Z"/>
          <w:rPrChange w:id="458" w:author="Yurii Shchehliuk" w:date="2022-04-13T14:52:00Z">
            <w:rPr>
              <w:del w:id="459" w:author="Yurii Shchehliuk" w:date="2022-04-13T14:51:00Z"/>
            </w:rPr>
          </w:rPrChange>
        </w:rPr>
        <w:pPrChange w:id="460" w:author="Yurii Shchehliuk" w:date="2022-04-13T14:51:00Z">
          <w:pPr>
            <w:keepNext/>
            <w:jc w:val="center"/>
          </w:pPr>
        </w:pPrChange>
      </w:pPr>
      <w:ins w:id="461" w:author="Yurii Shchehliuk" w:date="2022-04-13T14:51:00Z">
        <w:r w:rsidRPr="00CF7EEB">
          <w:rPr>
            <w:rPrChange w:id="462" w:author="Yurii Shchehliuk" w:date="2022-04-13T14:52:00Z">
              <w:rPr/>
            </w:rPrChange>
          </w:rPr>
          <w:t xml:space="preserve">Rys. </w:t>
        </w:r>
        <w:r w:rsidRPr="00CF7EEB">
          <w:rPr>
            <w:rPrChange w:id="463" w:author="Yurii Shchehliuk" w:date="2022-04-13T14:52:00Z">
              <w:rPr/>
            </w:rPrChange>
          </w:rPr>
          <w:fldChar w:fldCharType="begin"/>
        </w:r>
        <w:r w:rsidRPr="00CF7EEB">
          <w:rPr>
            <w:rPrChange w:id="464" w:author="Yurii Shchehliuk" w:date="2022-04-13T14:52:00Z">
              <w:rPr/>
            </w:rPrChange>
          </w:rPr>
          <w:instrText xml:space="preserve"> SEQ Rys. \* ARABIC </w:instrText>
        </w:r>
      </w:ins>
      <w:r w:rsidRPr="00CF7EEB">
        <w:rPr>
          <w:rPrChange w:id="465" w:author="Yurii Shchehliuk" w:date="2022-04-13T14:52:00Z">
            <w:rPr/>
          </w:rPrChange>
        </w:rPr>
        <w:fldChar w:fldCharType="separate"/>
      </w:r>
      <w:ins w:id="466" w:author="Yurii Shchehliuk" w:date="2022-04-13T14:51:00Z">
        <w:r w:rsidRPr="00CF7EEB">
          <w:rPr>
            <w:noProof/>
            <w:rPrChange w:id="467" w:author="Yurii Shchehliuk" w:date="2022-04-13T14:52:00Z">
              <w:rPr>
                <w:noProof/>
              </w:rPr>
            </w:rPrChange>
          </w:rPr>
          <w:t>17</w:t>
        </w:r>
        <w:r w:rsidRPr="00CF7EEB">
          <w:rPr>
            <w:rPrChange w:id="468" w:author="Yurii Shchehliuk" w:date="2022-04-13T14:52:00Z">
              <w:rPr/>
            </w:rPrChange>
          </w:rPr>
          <w:fldChar w:fldCharType="end"/>
        </w:r>
      </w:ins>
    </w:p>
    <w:p w14:paraId="5512C55E" w14:textId="0BDCF240" w:rsidR="00D24E61" w:rsidRPr="00CA2044" w:rsidRDefault="00D24E61" w:rsidP="00D24E61">
      <w:pPr>
        <w:pStyle w:val="Caption"/>
        <w:jc w:val="center"/>
        <w:rPr>
          <w:i w:val="0"/>
          <w:iCs w:val="0"/>
        </w:rPr>
      </w:pPr>
      <w:del w:id="469" w:author="Yurii Shchehliuk" w:date="2022-04-13T14:51:00Z">
        <w:r w:rsidRPr="00CF7EEB" w:rsidDel="00CF7EEB">
          <w:rPr>
            <w:i w:val="0"/>
            <w:iCs w:val="0"/>
          </w:rPr>
          <w:delText xml:space="preserve">Rys. </w:delText>
        </w:r>
        <w:r w:rsidRPr="00CF7EEB" w:rsidDel="00CF7EEB">
          <w:rPr>
            <w:i w:val="0"/>
            <w:iCs w:val="0"/>
            <w:rPrChange w:id="470" w:author="Yurii Shchehliuk" w:date="2022-04-13T14:52:00Z">
              <w:rPr>
                <w:i w:val="0"/>
                <w:iCs w:val="0"/>
              </w:rPr>
            </w:rPrChange>
          </w:rPr>
          <w:fldChar w:fldCharType="begin"/>
        </w:r>
        <w:r w:rsidRPr="00CF7EEB" w:rsidDel="00CF7EEB">
          <w:rPr>
            <w:i w:val="0"/>
            <w:iCs w:val="0"/>
          </w:rPr>
          <w:delInstrText xml:space="preserve"> SEQ Rys. \* ARABIC </w:delInstrText>
        </w:r>
        <w:r w:rsidRPr="00CF7EEB" w:rsidDel="00CF7EEB">
          <w:rPr>
            <w:i w:val="0"/>
            <w:iCs w:val="0"/>
            <w:rPrChange w:id="471" w:author="Yurii Shchehliuk" w:date="2022-04-13T14:52:00Z">
              <w:rPr>
                <w:i w:val="0"/>
                <w:iCs w:val="0"/>
              </w:rPr>
            </w:rPrChange>
          </w:rPr>
          <w:fldChar w:fldCharType="separate"/>
        </w:r>
      </w:del>
      <w:del w:id="472" w:author="Yurii Shchehliuk" w:date="2022-04-13T14:23:00Z">
        <w:r w:rsidRPr="00CF7EEB" w:rsidDel="00EC3565">
          <w:rPr>
            <w:i w:val="0"/>
            <w:iCs w:val="0"/>
            <w:noProof/>
          </w:rPr>
          <w:delText>3</w:delText>
        </w:r>
      </w:del>
      <w:del w:id="473" w:author="Yurii Shchehliuk" w:date="2022-04-13T14:51:00Z">
        <w:r w:rsidRPr="00CF7EEB" w:rsidDel="00CF7EEB">
          <w:rPr>
            <w:i w:val="0"/>
            <w:iCs w:val="0"/>
            <w:rPrChange w:id="474" w:author="Yurii Shchehliuk" w:date="2022-04-13T14:52:00Z">
              <w:rPr>
                <w:i w:val="0"/>
                <w:iCs w:val="0"/>
              </w:rPr>
            </w:rPrChange>
          </w:rPr>
          <w:fldChar w:fldCharType="end"/>
        </w:r>
      </w:del>
      <w:r w:rsidRPr="00CA2044">
        <w:rPr>
          <w:i w:val="0"/>
          <w:iCs w:val="0"/>
        </w:rPr>
        <w:t xml:space="preserve"> </w:t>
      </w:r>
      <w:r w:rsidR="00397A9E" w:rsidRPr="00CA2044">
        <w:rPr>
          <w:i w:val="0"/>
          <w:iCs w:val="0"/>
        </w:rPr>
        <w:t>Prototyp interfejsu użytkownika</w:t>
      </w:r>
      <w:r w:rsidR="00397A9E" w:rsidRPr="00CA2044">
        <w:rPr>
          <w:i w:val="0"/>
          <w:iCs w:val="0"/>
        </w:rPr>
        <w:br/>
        <w:t>Źródło: Opracowanie własne</w:t>
      </w:r>
    </w:p>
    <w:p w14:paraId="2A7EB315" w14:textId="7FA4E4A8" w:rsidR="00D24E61" w:rsidRPr="00BE1547" w:rsidRDefault="00BE1547" w:rsidP="00D24E61">
      <w:r>
        <w:t xml:space="preserve">Był dodany też banner by zrobić aplikację przyjemniejszą wizualnie. </w:t>
      </w:r>
      <w:r w:rsidR="00D24E61">
        <w:t>Pod kątem tego</w:t>
      </w:r>
      <w:ins w:id="475" w:author="Yurii Shchehliuk" w:date="2022-04-13T15:55:00Z">
        <w:r w:rsidR="000F03AE">
          <w:t>,</w:t>
        </w:r>
      </w:ins>
      <w:r w:rsidR="00D24E61">
        <w:t xml:space="preserve"> </w:t>
      </w:r>
      <w:commentRangeStart w:id="476"/>
      <w:r w:rsidR="00D24E61">
        <w:t>że</w:t>
      </w:r>
      <w:commentRangeEnd w:id="476"/>
      <w:r w:rsidR="001D2213">
        <w:rPr>
          <w:rStyle w:val="CommentReference"/>
        </w:rPr>
        <w:commentReference w:id="476"/>
      </w:r>
      <w:r w:rsidR="00D24E61">
        <w:t xml:space="preserve"> aplikacja</w:t>
      </w:r>
      <w:r>
        <w:t xml:space="preserve"> mobilna jest podobna do aplikacji webowej</w:t>
      </w:r>
      <w:r w:rsidR="00D24E61">
        <w:t xml:space="preserve">, prototyp interfejsu wygląda dość podobnie, dzięki </w:t>
      </w:r>
      <w:r>
        <w:t xml:space="preserve">czemu </w:t>
      </w:r>
      <w:r w:rsidR="00D24E61">
        <w:t xml:space="preserve">zmiana sposobu korzystania nie będzie zaskoczeniem. </w:t>
      </w:r>
      <w:commentRangeStart w:id="477"/>
      <w:r w:rsidR="00CB5360">
        <w:t xml:space="preserve">Na </w:t>
      </w:r>
      <w:ins w:id="478" w:author="Yurii Shchehliuk" w:date="2022-04-13T15:56:00Z">
        <w:r w:rsidR="00FA2945">
          <w:t>R</w:t>
        </w:r>
      </w:ins>
      <w:commentRangeStart w:id="479"/>
      <w:del w:id="480" w:author="Yurii Shchehliuk" w:date="2022-04-13T15:56:00Z">
        <w:r w:rsidR="00CB5360" w:rsidDel="00FA2945">
          <w:delText>r</w:delText>
        </w:r>
      </w:del>
      <w:r w:rsidR="00CB5360">
        <w:t>ys</w:t>
      </w:r>
      <w:ins w:id="481" w:author="Yurii Shchehliuk" w:date="2022-04-13T15:55:00Z">
        <w:r w:rsidR="005B02BF">
          <w:t>.</w:t>
        </w:r>
      </w:ins>
      <w:del w:id="482" w:author="Yurii Shchehliuk" w:date="2022-04-13T15:55:00Z">
        <w:r w:rsidR="00CB5360" w:rsidDel="005B02BF">
          <w:delText>unku</w:delText>
        </w:r>
      </w:del>
      <w:commentRangeEnd w:id="479"/>
      <w:r w:rsidR="001D2213">
        <w:rPr>
          <w:rStyle w:val="CommentReference"/>
        </w:rPr>
        <w:commentReference w:id="479"/>
      </w:r>
      <w:r w:rsidR="00CB5360">
        <w:t xml:space="preserve"> </w:t>
      </w:r>
      <w:del w:id="483" w:author="Yurii Shchehliuk" w:date="2022-04-13T15:55:00Z">
        <w:r w:rsidR="00FA75C7" w:rsidDel="005B02BF">
          <w:delText>4</w:delText>
        </w:r>
      </w:del>
      <w:ins w:id="484" w:author="Yurii Shchehliuk" w:date="2022-04-13T15:55:00Z">
        <w:r w:rsidR="005B02BF">
          <w:t>18</w:t>
        </w:r>
      </w:ins>
      <w:r w:rsidR="00FA75C7">
        <w:t xml:space="preserve"> </w:t>
      </w:r>
      <w:ins w:id="485" w:author="Yurii Shchehliuk" w:date="2022-04-13T15:56:00Z">
        <w:r w:rsidR="001D7A45">
          <w:t xml:space="preserve">jest </w:t>
        </w:r>
      </w:ins>
      <w:r w:rsidR="00CB5360">
        <w:t>przedstawiony prototyp interfejsu aplikacji webowej</w:t>
      </w:r>
      <w:r w:rsidR="00963F40">
        <w:t>.</w:t>
      </w:r>
      <w:commentRangeEnd w:id="477"/>
      <w:r w:rsidR="001D2213">
        <w:rPr>
          <w:rStyle w:val="CommentReference"/>
        </w:rPr>
        <w:commentReference w:id="477"/>
      </w:r>
    </w:p>
    <w:p w14:paraId="53D84292" w14:textId="77777777" w:rsidR="00D24E61" w:rsidRPr="00D24E61" w:rsidRDefault="00D24E61"/>
    <w:p w14:paraId="3BFF98B0" w14:textId="77777777" w:rsidR="00315146" w:rsidRDefault="00DD1343">
      <w:pPr>
        <w:keepNext/>
        <w:spacing w:before="240" w:after="240"/>
        <w:rPr>
          <w:ins w:id="486" w:author="Yurii Shchehliuk" w:date="2022-04-13T14:52:00Z"/>
        </w:rPr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9B3F" w14:textId="45D6FF46" w:rsidR="00DD1343" w:rsidRPr="00E377A3" w:rsidDel="00315146" w:rsidRDefault="00315146">
      <w:pPr>
        <w:pStyle w:val="Caption"/>
        <w:jc w:val="center"/>
        <w:rPr>
          <w:del w:id="487" w:author="Yurii Shchehliuk" w:date="2022-04-13T14:52:00Z"/>
          <w:i w:val="0"/>
          <w:iCs w:val="0"/>
          <w:rPrChange w:id="488" w:author="Yurii Shchehliuk" w:date="2022-04-15T21:13:00Z">
            <w:rPr>
              <w:del w:id="489" w:author="Yurii Shchehliuk" w:date="2022-04-13T14:52:00Z"/>
            </w:rPr>
          </w:rPrChange>
        </w:rPr>
        <w:pPrChange w:id="490" w:author="Yurii Shchehliuk" w:date="2022-04-13T14:52:00Z">
          <w:pPr>
            <w:keepNext/>
            <w:spacing w:before="240" w:after="240"/>
          </w:pPr>
        </w:pPrChange>
      </w:pPr>
      <w:ins w:id="491" w:author="Yurii Shchehliuk" w:date="2022-04-13T14:52:00Z">
        <w:r w:rsidRPr="00E377A3">
          <w:rPr>
            <w:i w:val="0"/>
            <w:iCs w:val="0"/>
            <w:rPrChange w:id="492" w:author="Yurii Shchehliuk" w:date="2022-04-15T21:13:00Z">
              <w:rPr/>
            </w:rPrChange>
          </w:rPr>
          <w:t xml:space="preserve">Rys. </w:t>
        </w:r>
        <w:r w:rsidRPr="00E377A3">
          <w:rPr>
            <w:i w:val="0"/>
            <w:iCs w:val="0"/>
            <w:rPrChange w:id="493" w:author="Yurii Shchehliuk" w:date="2022-04-15T21:13:00Z">
              <w:rPr/>
            </w:rPrChange>
          </w:rPr>
          <w:fldChar w:fldCharType="begin"/>
        </w:r>
        <w:r w:rsidRPr="00E377A3">
          <w:rPr>
            <w:i w:val="0"/>
            <w:iCs w:val="0"/>
            <w:rPrChange w:id="494" w:author="Yurii Shchehliuk" w:date="2022-04-15T21:13:00Z">
              <w:rPr/>
            </w:rPrChange>
          </w:rPr>
          <w:instrText xml:space="preserve"> SEQ Rys. \* ARABIC </w:instrText>
        </w:r>
      </w:ins>
      <w:r w:rsidRPr="00E377A3">
        <w:rPr>
          <w:i w:val="0"/>
          <w:iCs w:val="0"/>
          <w:rPrChange w:id="495" w:author="Yurii Shchehliuk" w:date="2022-04-15T21:13:00Z">
            <w:rPr/>
          </w:rPrChange>
        </w:rPr>
        <w:fldChar w:fldCharType="separate"/>
      </w:r>
      <w:ins w:id="496" w:author="Yurii Shchehliuk" w:date="2022-04-13T14:52:00Z">
        <w:r w:rsidRPr="00E377A3">
          <w:rPr>
            <w:i w:val="0"/>
            <w:iCs w:val="0"/>
            <w:noProof/>
            <w:rPrChange w:id="497" w:author="Yurii Shchehliuk" w:date="2022-04-15T21:13:00Z">
              <w:rPr>
                <w:noProof/>
              </w:rPr>
            </w:rPrChange>
          </w:rPr>
          <w:t>18</w:t>
        </w:r>
        <w:r w:rsidRPr="00E377A3">
          <w:rPr>
            <w:i w:val="0"/>
            <w:iCs w:val="0"/>
            <w:rPrChange w:id="498" w:author="Yurii Shchehliuk" w:date="2022-04-15T21:13:00Z">
              <w:rPr/>
            </w:rPrChange>
          </w:rPr>
          <w:fldChar w:fldCharType="end"/>
        </w:r>
      </w:ins>
    </w:p>
    <w:p w14:paraId="5421A0B0" w14:textId="6BDE2EFD" w:rsidR="00DD1343" w:rsidRDefault="00DD1343">
      <w:pPr>
        <w:pStyle w:val="Caption"/>
        <w:jc w:val="center"/>
        <w:rPr>
          <w:ins w:id="499" w:author="Yurii Shchehliuk" w:date="2022-04-15T21:13:00Z"/>
          <w:i w:val="0"/>
          <w:iCs w:val="0"/>
        </w:rPr>
      </w:pPr>
      <w:del w:id="500" w:author="Yurii Shchehliuk" w:date="2022-04-13T14:52:00Z">
        <w:r w:rsidRPr="00E377A3" w:rsidDel="00315146">
          <w:rPr>
            <w:i w:val="0"/>
            <w:iCs w:val="0"/>
            <w:rPrChange w:id="501" w:author="Yurii Shchehliuk" w:date="2022-04-15T21:13:00Z">
              <w:rPr>
                <w:i w:val="0"/>
                <w:iCs w:val="0"/>
              </w:rPr>
            </w:rPrChange>
          </w:rPr>
          <w:delText xml:space="preserve">Rys. </w:delText>
        </w:r>
        <w:r w:rsidRPr="00E377A3" w:rsidDel="00315146">
          <w:rPr>
            <w:i w:val="0"/>
            <w:iCs w:val="0"/>
            <w:rPrChange w:id="502" w:author="Yurii Shchehliuk" w:date="2022-04-15T21:13:00Z">
              <w:rPr>
                <w:i w:val="0"/>
                <w:iCs w:val="0"/>
              </w:rPr>
            </w:rPrChange>
          </w:rPr>
          <w:fldChar w:fldCharType="begin"/>
        </w:r>
        <w:r w:rsidRPr="00E377A3" w:rsidDel="00315146">
          <w:rPr>
            <w:i w:val="0"/>
            <w:iCs w:val="0"/>
            <w:rPrChange w:id="503" w:author="Yurii Shchehliuk" w:date="2022-04-15T21:13:00Z">
              <w:rPr>
                <w:i w:val="0"/>
                <w:iCs w:val="0"/>
              </w:rPr>
            </w:rPrChange>
          </w:rPr>
          <w:delInstrText xml:space="preserve"> SEQ Rys. \* ARABIC </w:delInstrText>
        </w:r>
        <w:r w:rsidRPr="00E377A3" w:rsidDel="00315146">
          <w:rPr>
            <w:i w:val="0"/>
            <w:iCs w:val="0"/>
            <w:rPrChange w:id="504" w:author="Yurii Shchehliuk" w:date="2022-04-15T21:13:00Z">
              <w:rPr>
                <w:i w:val="0"/>
                <w:iCs w:val="0"/>
              </w:rPr>
            </w:rPrChange>
          </w:rPr>
          <w:fldChar w:fldCharType="separate"/>
        </w:r>
      </w:del>
      <w:del w:id="505" w:author="Yurii Shchehliuk" w:date="2022-04-13T14:23:00Z">
        <w:r w:rsidR="00D24E61" w:rsidRPr="00E377A3" w:rsidDel="00EC3565">
          <w:rPr>
            <w:i w:val="0"/>
            <w:iCs w:val="0"/>
            <w:noProof/>
            <w:rPrChange w:id="506" w:author="Yurii Shchehliuk" w:date="2022-04-15T21:13:00Z">
              <w:rPr>
                <w:i w:val="0"/>
                <w:iCs w:val="0"/>
                <w:noProof/>
              </w:rPr>
            </w:rPrChange>
          </w:rPr>
          <w:delText>4</w:delText>
        </w:r>
      </w:del>
      <w:del w:id="507" w:author="Yurii Shchehliuk" w:date="2022-04-13T14:52:00Z">
        <w:r w:rsidRPr="00E377A3" w:rsidDel="00315146">
          <w:rPr>
            <w:i w:val="0"/>
            <w:iCs w:val="0"/>
            <w:rPrChange w:id="508" w:author="Yurii Shchehliuk" w:date="2022-04-15T21:13:00Z">
              <w:rPr>
                <w:i w:val="0"/>
                <w:iCs w:val="0"/>
              </w:rPr>
            </w:rPrChange>
          </w:rPr>
          <w:fldChar w:fldCharType="end"/>
        </w:r>
      </w:del>
      <w:r w:rsidRPr="00E377A3">
        <w:rPr>
          <w:i w:val="0"/>
          <w:iCs w:val="0"/>
          <w:rPrChange w:id="509" w:author="Yurii Shchehliuk" w:date="2022-04-15T21:13:00Z">
            <w:rPr>
              <w:i w:val="0"/>
              <w:iCs w:val="0"/>
            </w:rPr>
          </w:rPrChange>
        </w:rPr>
        <w:t xml:space="preserve"> Prototyp</w:t>
      </w:r>
      <w:r>
        <w:rPr>
          <w:i w:val="0"/>
          <w:iCs w:val="0"/>
        </w:rPr>
        <w:t xml:space="preserve"> strony internetowej</w:t>
      </w:r>
      <w:r>
        <w:rPr>
          <w:i w:val="0"/>
          <w:iCs w:val="0"/>
        </w:rPr>
        <w:br/>
        <w:t>Źródło: Opracowanie własne</w:t>
      </w:r>
    </w:p>
    <w:p w14:paraId="45BD8729" w14:textId="03C944B1" w:rsidR="00E377A3" w:rsidRDefault="00E377A3" w:rsidP="00E377A3">
      <w:pPr>
        <w:rPr>
          <w:ins w:id="510" w:author="Yurii Shchehliuk" w:date="2022-04-15T21:14:00Z"/>
        </w:rPr>
      </w:pPr>
      <w:ins w:id="511" w:author="Yurii Shchehliuk" w:date="2022-04-15T21:13:00Z">
        <w:r>
          <w:t>W oparciu o pro</w:t>
        </w:r>
      </w:ins>
      <w:ins w:id="512" w:author="Yurii Shchehliuk" w:date="2022-04-15T21:14:00Z">
        <w:r>
          <w:t>totyp interfejsu była stworzona aplikacja webowa z stroną główną jak na Rys.19.</w:t>
        </w:r>
      </w:ins>
    </w:p>
    <w:p w14:paraId="6B85B276" w14:textId="77777777" w:rsidR="00E377A3" w:rsidRDefault="00E377A3" w:rsidP="00E377A3">
      <w:pPr>
        <w:keepNext/>
        <w:rPr>
          <w:ins w:id="513" w:author="Yurii Shchehliuk" w:date="2022-04-15T21:14:00Z"/>
        </w:rPr>
        <w:pPrChange w:id="514" w:author="Yurii Shchehliuk" w:date="2022-04-15T21:14:00Z">
          <w:pPr/>
        </w:pPrChange>
      </w:pPr>
      <w:ins w:id="515" w:author="Yurii Shchehliuk" w:date="2022-04-15T21:14:00Z">
        <w:r w:rsidRPr="007E3E49">
          <w:rPr>
            <w:noProof/>
          </w:rPr>
          <w:drawing>
            <wp:inline distT="0" distB="0" distL="0" distR="0" wp14:anchorId="470CC074" wp14:editId="4492CD1F">
              <wp:extent cx="5943600" cy="2769870"/>
              <wp:effectExtent l="0" t="0" r="0" b="0"/>
              <wp:docPr id="6" name="Picture 6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 6" descr="Graphical user interface, application, website&#10;&#10;Description automatically generated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7698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B5CDB0B" w14:textId="2E78F1A5" w:rsidR="00E377A3" w:rsidRDefault="00E377A3" w:rsidP="00E377A3">
      <w:pPr>
        <w:pStyle w:val="Caption"/>
        <w:jc w:val="center"/>
        <w:rPr>
          <w:ins w:id="516" w:author="Yurii Shchehliuk" w:date="2022-04-15T21:16:00Z"/>
          <w:i w:val="0"/>
          <w:iCs w:val="0"/>
        </w:rPr>
      </w:pPr>
      <w:ins w:id="517" w:author="Yurii Shchehliuk" w:date="2022-04-15T21:14:00Z">
        <w:r w:rsidRPr="00E377A3">
          <w:rPr>
            <w:i w:val="0"/>
            <w:iCs w:val="0"/>
            <w:rPrChange w:id="518" w:author="Yurii Shchehliuk" w:date="2022-04-15T21:15:00Z">
              <w:rPr/>
            </w:rPrChange>
          </w:rPr>
          <w:t xml:space="preserve">Rys. </w:t>
        </w:r>
        <w:r w:rsidRPr="00E377A3">
          <w:rPr>
            <w:i w:val="0"/>
            <w:iCs w:val="0"/>
            <w:rPrChange w:id="519" w:author="Yurii Shchehliuk" w:date="2022-04-15T21:15:00Z">
              <w:rPr/>
            </w:rPrChange>
          </w:rPr>
          <w:fldChar w:fldCharType="begin"/>
        </w:r>
        <w:r w:rsidRPr="00E377A3">
          <w:rPr>
            <w:i w:val="0"/>
            <w:iCs w:val="0"/>
            <w:rPrChange w:id="520" w:author="Yurii Shchehliuk" w:date="2022-04-15T21:15:00Z">
              <w:rPr/>
            </w:rPrChange>
          </w:rPr>
          <w:instrText xml:space="preserve"> SEQ Rys. \* ARABIC </w:instrText>
        </w:r>
      </w:ins>
      <w:r w:rsidRPr="00E377A3">
        <w:rPr>
          <w:i w:val="0"/>
          <w:iCs w:val="0"/>
          <w:rPrChange w:id="521" w:author="Yurii Shchehliuk" w:date="2022-04-15T21:15:00Z">
            <w:rPr/>
          </w:rPrChange>
        </w:rPr>
        <w:fldChar w:fldCharType="separate"/>
      </w:r>
      <w:ins w:id="522" w:author="Yurii Shchehliuk" w:date="2022-04-15T21:14:00Z">
        <w:r w:rsidRPr="00E377A3">
          <w:rPr>
            <w:i w:val="0"/>
            <w:iCs w:val="0"/>
            <w:noProof/>
            <w:rPrChange w:id="523" w:author="Yurii Shchehliuk" w:date="2022-04-15T21:15:00Z">
              <w:rPr>
                <w:noProof/>
              </w:rPr>
            </w:rPrChange>
          </w:rPr>
          <w:t>19</w:t>
        </w:r>
        <w:r w:rsidRPr="00E377A3">
          <w:rPr>
            <w:i w:val="0"/>
            <w:iCs w:val="0"/>
            <w:rPrChange w:id="524" w:author="Yurii Shchehliuk" w:date="2022-04-15T21:15:00Z">
              <w:rPr/>
            </w:rPrChange>
          </w:rPr>
          <w:fldChar w:fldCharType="end"/>
        </w:r>
        <w:r w:rsidRPr="00E377A3">
          <w:rPr>
            <w:i w:val="0"/>
            <w:iCs w:val="0"/>
            <w:rPrChange w:id="525" w:author="Yurii Shchehliuk" w:date="2022-04-15T21:15:00Z">
              <w:rPr/>
            </w:rPrChange>
          </w:rPr>
          <w:t xml:space="preserve"> </w:t>
        </w:r>
      </w:ins>
      <w:ins w:id="526" w:author="Yurii Shchehliuk" w:date="2022-04-15T21:15:00Z">
        <w:r>
          <w:rPr>
            <w:i w:val="0"/>
            <w:iCs w:val="0"/>
          </w:rPr>
          <w:t xml:space="preserve">Demonstrowanie </w:t>
        </w:r>
      </w:ins>
      <w:ins w:id="527" w:author="Yurii Shchehliuk" w:date="2022-04-15T21:14:00Z">
        <w:r w:rsidRPr="00E377A3">
          <w:rPr>
            <w:i w:val="0"/>
            <w:iCs w:val="0"/>
            <w:rPrChange w:id="528" w:author="Yurii Shchehliuk" w:date="2022-04-15T21:15:00Z">
              <w:rPr/>
            </w:rPrChange>
          </w:rPr>
          <w:t>główn</w:t>
        </w:r>
      </w:ins>
      <w:ins w:id="529" w:author="Yurii Shchehliuk" w:date="2022-04-15T21:15:00Z">
        <w:r>
          <w:rPr>
            <w:i w:val="0"/>
            <w:iCs w:val="0"/>
          </w:rPr>
          <w:t>ej strony aplikacji</w:t>
        </w:r>
        <w:r>
          <w:rPr>
            <w:i w:val="0"/>
            <w:iCs w:val="0"/>
          </w:rPr>
          <w:br/>
          <w:t>Źródło: opracowanie własne</w:t>
        </w:r>
      </w:ins>
    </w:p>
    <w:p w14:paraId="70DB10BE" w14:textId="7FA24065" w:rsidR="00701833" w:rsidRDefault="00701833" w:rsidP="00701833">
      <w:pPr>
        <w:rPr>
          <w:ins w:id="530" w:author="Yurii Shchehliuk" w:date="2022-04-15T21:18:00Z"/>
        </w:rPr>
      </w:pPr>
      <w:ins w:id="531" w:author="Yurii Shchehliuk" w:date="2022-04-15T21:16:00Z">
        <w:r>
          <w:t xml:space="preserve">Przegląd zamówienia przed opłatą nieco się różni miedzy aplikacjami, tak w aplikacji mobilnej nie ma sensu umieszczać zdjęcia produktów, ponieważ nie będzie to widoczne ale </w:t>
        </w:r>
      </w:ins>
      <w:ins w:id="532" w:author="Yurii Shchehliuk" w:date="2022-04-15T21:17:00Z">
        <w:r>
          <w:t>dlatego jest dodane przekierowanie strony żeby upewnić się w wyborze.</w:t>
        </w:r>
      </w:ins>
    </w:p>
    <w:p w14:paraId="59F199DF" w14:textId="77777777" w:rsidR="00701833" w:rsidRDefault="00701833" w:rsidP="00701833">
      <w:pPr>
        <w:keepNext/>
        <w:jc w:val="center"/>
        <w:rPr>
          <w:ins w:id="533" w:author="Yurii Shchehliuk" w:date="2022-04-15T21:18:00Z"/>
        </w:rPr>
        <w:pPrChange w:id="534" w:author="Yurii Shchehliuk" w:date="2022-04-15T21:18:00Z">
          <w:pPr>
            <w:jc w:val="center"/>
          </w:pPr>
        </w:pPrChange>
      </w:pPr>
      <w:ins w:id="535" w:author="Yurii Shchehliuk" w:date="2022-04-15T21:18:00Z">
        <w:r w:rsidRPr="00701833">
          <w:rPr>
            <w:rPrChange w:id="536" w:author="Yurii Shchehliuk" w:date="2022-04-15T21:18:00Z">
              <w:rPr/>
            </w:rPrChange>
          </w:rPr>
          <w:lastRenderedPageBreak/>
          <w:drawing>
            <wp:inline distT="0" distB="0" distL="0" distR="0" wp14:anchorId="6AC425E2" wp14:editId="01EE5035">
              <wp:extent cx="3200677" cy="6469941"/>
              <wp:effectExtent l="0" t="0" r="0" b="7620"/>
              <wp:docPr id="44" name="Picture 44" descr="A screenshot of a phon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" name="Picture 44" descr="A screenshot of a phone&#10;&#10;Description automatically generated with medium confidence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00677" cy="646994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E8D5E8D" w14:textId="7B859EA5" w:rsidR="00701833" w:rsidRPr="00701833" w:rsidRDefault="00701833" w:rsidP="00701833">
      <w:pPr>
        <w:pStyle w:val="Caption"/>
        <w:jc w:val="center"/>
        <w:rPr>
          <w:ins w:id="537" w:author="Yurii Shchehliuk" w:date="2022-04-15T21:17:00Z"/>
          <w:i w:val="0"/>
          <w:iCs w:val="0"/>
          <w:rPrChange w:id="538" w:author="Yurii Shchehliuk" w:date="2022-04-15T21:19:00Z">
            <w:rPr>
              <w:ins w:id="539" w:author="Yurii Shchehliuk" w:date="2022-04-15T21:17:00Z"/>
            </w:rPr>
          </w:rPrChange>
        </w:rPr>
        <w:pPrChange w:id="540" w:author="Yurii Shchehliuk" w:date="2022-04-15T21:18:00Z">
          <w:pPr/>
        </w:pPrChange>
      </w:pPr>
      <w:ins w:id="541" w:author="Yurii Shchehliuk" w:date="2022-04-15T21:18:00Z">
        <w:r w:rsidRPr="00701833">
          <w:rPr>
            <w:i w:val="0"/>
            <w:iCs w:val="0"/>
            <w:rPrChange w:id="542" w:author="Yurii Shchehliuk" w:date="2022-04-15T21:19:00Z">
              <w:rPr/>
            </w:rPrChange>
          </w:rPr>
          <w:t xml:space="preserve">Rys. </w:t>
        </w:r>
        <w:r w:rsidRPr="00701833">
          <w:rPr>
            <w:i w:val="0"/>
            <w:iCs w:val="0"/>
            <w:rPrChange w:id="543" w:author="Yurii Shchehliuk" w:date="2022-04-15T21:19:00Z">
              <w:rPr/>
            </w:rPrChange>
          </w:rPr>
          <w:fldChar w:fldCharType="begin"/>
        </w:r>
        <w:r w:rsidRPr="00701833">
          <w:rPr>
            <w:i w:val="0"/>
            <w:iCs w:val="0"/>
            <w:rPrChange w:id="544" w:author="Yurii Shchehliuk" w:date="2022-04-15T21:19:00Z">
              <w:rPr/>
            </w:rPrChange>
          </w:rPr>
          <w:instrText xml:space="preserve"> SEQ Rys. \* ARABIC </w:instrText>
        </w:r>
      </w:ins>
      <w:r w:rsidRPr="00701833">
        <w:rPr>
          <w:i w:val="0"/>
          <w:iCs w:val="0"/>
          <w:rPrChange w:id="545" w:author="Yurii Shchehliuk" w:date="2022-04-15T21:19:00Z">
            <w:rPr/>
          </w:rPrChange>
        </w:rPr>
        <w:fldChar w:fldCharType="separate"/>
      </w:r>
      <w:ins w:id="546" w:author="Yurii Shchehliuk" w:date="2022-04-15T21:18:00Z">
        <w:r w:rsidRPr="00701833">
          <w:rPr>
            <w:i w:val="0"/>
            <w:iCs w:val="0"/>
            <w:noProof/>
            <w:rPrChange w:id="547" w:author="Yurii Shchehliuk" w:date="2022-04-15T21:19:00Z">
              <w:rPr>
                <w:noProof/>
              </w:rPr>
            </w:rPrChange>
          </w:rPr>
          <w:t>20</w:t>
        </w:r>
        <w:r w:rsidRPr="00701833">
          <w:rPr>
            <w:i w:val="0"/>
            <w:iCs w:val="0"/>
            <w:rPrChange w:id="548" w:author="Yurii Shchehliuk" w:date="2022-04-15T21:19:00Z">
              <w:rPr/>
            </w:rPrChange>
          </w:rPr>
          <w:fldChar w:fldCharType="end"/>
        </w:r>
        <w:r w:rsidRPr="00701833">
          <w:rPr>
            <w:i w:val="0"/>
            <w:iCs w:val="0"/>
            <w:rPrChange w:id="549" w:author="Yurii Shchehliuk" w:date="2022-04-15T21:19:00Z">
              <w:rPr/>
            </w:rPrChange>
          </w:rPr>
          <w:t xml:space="preserve"> Przegląd zamów</w:t>
        </w:r>
      </w:ins>
      <w:ins w:id="550" w:author="Yurii Shchehliuk" w:date="2022-04-15T21:19:00Z">
        <w:r w:rsidRPr="00701833">
          <w:rPr>
            <w:i w:val="0"/>
            <w:iCs w:val="0"/>
            <w:rPrChange w:id="551" w:author="Yurii Shchehliuk" w:date="2022-04-15T21:19:00Z">
              <w:rPr/>
            </w:rPrChange>
          </w:rPr>
          <w:t>ie</w:t>
        </w:r>
      </w:ins>
      <w:ins w:id="552" w:author="Yurii Shchehliuk" w:date="2022-04-15T21:18:00Z">
        <w:r w:rsidRPr="00701833">
          <w:rPr>
            <w:i w:val="0"/>
            <w:iCs w:val="0"/>
            <w:rPrChange w:id="553" w:author="Yurii Shchehliuk" w:date="2022-04-15T21:19:00Z">
              <w:rPr/>
            </w:rPrChange>
          </w:rPr>
          <w:t>nia</w:t>
        </w:r>
        <w:r w:rsidRPr="00701833">
          <w:rPr>
            <w:i w:val="0"/>
            <w:iCs w:val="0"/>
            <w:noProof/>
            <w:rPrChange w:id="554" w:author="Yurii Shchehliuk" w:date="2022-04-15T21:19:00Z">
              <w:rPr>
                <w:noProof/>
              </w:rPr>
            </w:rPrChange>
          </w:rPr>
          <w:t xml:space="preserve"> w aplikacji mobilnej</w:t>
        </w:r>
      </w:ins>
      <w:ins w:id="555" w:author="Yurii Shchehliuk" w:date="2022-04-15T21:19:00Z">
        <w:r>
          <w:rPr>
            <w:i w:val="0"/>
            <w:iCs w:val="0"/>
            <w:noProof/>
          </w:rPr>
          <w:br/>
          <w:t>Źródło: Opracowanie własne</w:t>
        </w:r>
      </w:ins>
    </w:p>
    <w:p w14:paraId="745E8AA0" w14:textId="77777777" w:rsidR="00437E28" w:rsidRDefault="00701833" w:rsidP="00437E28">
      <w:pPr>
        <w:keepNext/>
        <w:rPr>
          <w:ins w:id="556" w:author="Yurii Shchehliuk" w:date="2022-04-15T21:19:00Z"/>
        </w:rPr>
        <w:pPrChange w:id="557" w:author="Yurii Shchehliuk" w:date="2022-04-15T21:19:00Z">
          <w:pPr/>
        </w:pPrChange>
      </w:pPr>
      <w:ins w:id="558" w:author="Yurii Shchehliuk" w:date="2022-04-15T21:17:00Z">
        <w:r w:rsidRPr="007E3E49">
          <w:rPr>
            <w:noProof/>
          </w:rPr>
          <w:lastRenderedPageBreak/>
          <w:drawing>
            <wp:inline distT="0" distB="0" distL="0" distR="0" wp14:anchorId="361309CA" wp14:editId="1FEE33FE">
              <wp:extent cx="5943600" cy="1854835"/>
              <wp:effectExtent l="0" t="0" r="0" b="0"/>
              <wp:docPr id="33" name="Picture 33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Graphical user interface, application, website&#10;&#10;Description automatically generated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8548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F595851" w14:textId="4953DB6F" w:rsidR="00701833" w:rsidRDefault="00437E28" w:rsidP="00437E28">
      <w:pPr>
        <w:pStyle w:val="Caption"/>
        <w:jc w:val="center"/>
        <w:rPr>
          <w:ins w:id="559" w:author="Yurii Shchehliuk" w:date="2022-04-15T22:00:00Z"/>
          <w:i w:val="0"/>
          <w:iCs w:val="0"/>
          <w:noProof/>
        </w:rPr>
      </w:pPr>
      <w:ins w:id="560" w:author="Yurii Shchehliuk" w:date="2022-04-15T21:19:00Z">
        <w:r w:rsidRPr="00437E28">
          <w:rPr>
            <w:i w:val="0"/>
            <w:iCs w:val="0"/>
            <w:rPrChange w:id="561" w:author="Yurii Shchehliuk" w:date="2022-04-15T21:19:00Z">
              <w:rPr/>
            </w:rPrChange>
          </w:rPr>
          <w:t xml:space="preserve">Rys. </w:t>
        </w:r>
        <w:r w:rsidRPr="00437E28">
          <w:rPr>
            <w:i w:val="0"/>
            <w:iCs w:val="0"/>
            <w:rPrChange w:id="562" w:author="Yurii Shchehliuk" w:date="2022-04-15T21:19:00Z">
              <w:rPr/>
            </w:rPrChange>
          </w:rPr>
          <w:fldChar w:fldCharType="begin"/>
        </w:r>
        <w:r w:rsidRPr="00437E28">
          <w:rPr>
            <w:i w:val="0"/>
            <w:iCs w:val="0"/>
            <w:rPrChange w:id="563" w:author="Yurii Shchehliuk" w:date="2022-04-15T21:19:00Z">
              <w:rPr/>
            </w:rPrChange>
          </w:rPr>
          <w:instrText xml:space="preserve"> SEQ Rys. \* ARABIC </w:instrText>
        </w:r>
      </w:ins>
      <w:r w:rsidRPr="00437E28">
        <w:rPr>
          <w:i w:val="0"/>
          <w:iCs w:val="0"/>
          <w:rPrChange w:id="564" w:author="Yurii Shchehliuk" w:date="2022-04-15T21:19:00Z">
            <w:rPr/>
          </w:rPrChange>
        </w:rPr>
        <w:fldChar w:fldCharType="separate"/>
      </w:r>
      <w:ins w:id="565" w:author="Yurii Shchehliuk" w:date="2022-04-15T21:19:00Z">
        <w:r w:rsidRPr="00437E28">
          <w:rPr>
            <w:i w:val="0"/>
            <w:iCs w:val="0"/>
            <w:noProof/>
            <w:rPrChange w:id="566" w:author="Yurii Shchehliuk" w:date="2022-04-15T21:19:00Z">
              <w:rPr>
                <w:noProof/>
              </w:rPr>
            </w:rPrChange>
          </w:rPr>
          <w:t>21</w:t>
        </w:r>
        <w:r w:rsidRPr="00437E28">
          <w:rPr>
            <w:i w:val="0"/>
            <w:iCs w:val="0"/>
            <w:rPrChange w:id="567" w:author="Yurii Shchehliuk" w:date="2022-04-15T21:19:00Z">
              <w:rPr/>
            </w:rPrChange>
          </w:rPr>
          <w:fldChar w:fldCharType="end"/>
        </w:r>
        <w:r w:rsidRPr="00437E28">
          <w:rPr>
            <w:i w:val="0"/>
            <w:iCs w:val="0"/>
            <w:rPrChange w:id="568" w:author="Yurii Shchehliuk" w:date="2022-04-15T21:19:00Z">
              <w:rPr/>
            </w:rPrChange>
          </w:rPr>
          <w:t xml:space="preserve"> Potwierdzenie</w:t>
        </w:r>
        <w:r w:rsidRPr="00437E28">
          <w:rPr>
            <w:i w:val="0"/>
            <w:iCs w:val="0"/>
            <w:noProof/>
            <w:rPrChange w:id="569" w:author="Yurii Shchehliuk" w:date="2022-04-15T21:19:00Z">
              <w:rPr>
                <w:noProof/>
              </w:rPr>
            </w:rPrChange>
          </w:rPr>
          <w:t xml:space="preserve"> zamówienia w aplikacji webowej</w:t>
        </w:r>
      </w:ins>
      <w:ins w:id="570" w:author="Yurii Shchehliuk" w:date="2022-04-15T21:20:00Z">
        <w:r w:rsidR="00BC019D">
          <w:rPr>
            <w:i w:val="0"/>
            <w:iCs w:val="0"/>
            <w:noProof/>
          </w:rPr>
          <w:br/>
          <w:t>Źródło: Opracowanie własne</w:t>
        </w:r>
      </w:ins>
    </w:p>
    <w:p w14:paraId="31160818" w14:textId="77F91CD3" w:rsidR="00E00FC8" w:rsidRPr="00E00FC8" w:rsidRDefault="00E00FC8" w:rsidP="00E00FC8">
      <w:pPr>
        <w:rPr>
          <w:ins w:id="571" w:author="Yurii Shchehliuk" w:date="2022-04-15T21:29:00Z"/>
          <w:rPrChange w:id="572" w:author="Yurii Shchehliuk" w:date="2022-04-15T22:00:00Z">
            <w:rPr>
              <w:ins w:id="573" w:author="Yurii Shchehliuk" w:date="2022-04-15T21:29:00Z"/>
              <w:i w:val="0"/>
              <w:iCs w:val="0"/>
              <w:noProof/>
            </w:rPr>
          </w:rPrChange>
        </w:rPr>
        <w:pPrChange w:id="574" w:author="Yurii Shchehliuk" w:date="2022-04-15T22:00:00Z">
          <w:pPr>
            <w:pStyle w:val="Caption"/>
            <w:jc w:val="center"/>
          </w:pPr>
        </w:pPrChange>
      </w:pPr>
      <w:ins w:id="575" w:author="Yurii Shchehliuk" w:date="2022-04-15T22:00:00Z">
        <w:r>
          <w:t xml:space="preserve">Po opłacie zamówienia </w:t>
        </w:r>
      </w:ins>
      <w:ins w:id="576" w:author="Yurii Shchehliuk" w:date="2022-04-15T22:02:00Z">
        <w:r>
          <w:t>możemy przejść do k</w:t>
        </w:r>
      </w:ins>
      <w:ins w:id="577" w:author="Yurii Shchehliuk" w:date="2022-04-15T22:03:00Z">
        <w:r>
          <w:t>omunikacji z restauracją by sprawdzić stan zamówienia lub żeby dołożyć coś jeszcze itp.</w:t>
        </w:r>
      </w:ins>
      <w:ins w:id="578" w:author="Yurii Shchehliuk" w:date="2022-04-15T22:10:00Z">
        <w:r w:rsidR="006F7624" w:rsidRPr="006F7624">
          <w:t xml:space="preserve"> </w:t>
        </w:r>
      </w:ins>
    </w:p>
    <w:p w14:paraId="55F3848B" w14:textId="77777777" w:rsidR="00E00FC8" w:rsidRDefault="00E00FC8" w:rsidP="00E00FC8">
      <w:pPr>
        <w:keepNext/>
        <w:rPr>
          <w:ins w:id="579" w:author="Yurii Shchehliuk" w:date="2022-04-15T22:04:00Z"/>
        </w:rPr>
        <w:pPrChange w:id="580" w:author="Yurii Shchehliuk" w:date="2022-04-15T22:04:00Z">
          <w:pPr/>
        </w:pPrChange>
      </w:pPr>
      <w:ins w:id="581" w:author="Yurii Shchehliuk" w:date="2022-04-15T22:00:00Z">
        <w:r>
          <w:rPr>
            <w:noProof/>
          </w:rPr>
          <w:drawing>
            <wp:inline distT="0" distB="0" distL="0" distR="0" wp14:anchorId="7BC469E2" wp14:editId="391EF392">
              <wp:extent cx="5942857" cy="2161905"/>
              <wp:effectExtent l="0" t="0" r="1270" b="0"/>
              <wp:docPr id="52" name="Picture 52" descr="Graphical user interface, application, Teams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2" name="Picture 52" descr="Graphical user interface, application, Teams&#10;&#10;Description automatically generated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2857" cy="2161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B77F76E" w14:textId="0345A667" w:rsidR="00E843A5" w:rsidRPr="00E00FC8" w:rsidRDefault="00E00FC8" w:rsidP="00E00FC8">
      <w:pPr>
        <w:pStyle w:val="Caption"/>
        <w:jc w:val="center"/>
        <w:rPr>
          <w:ins w:id="582" w:author="Yurii Shchehliuk" w:date="2022-04-15T21:29:00Z"/>
          <w:i w:val="0"/>
          <w:iCs w:val="0"/>
          <w:rPrChange w:id="583" w:author="Yurii Shchehliuk" w:date="2022-04-15T22:04:00Z">
            <w:rPr>
              <w:ins w:id="584" w:author="Yurii Shchehliuk" w:date="2022-04-15T21:29:00Z"/>
            </w:rPr>
          </w:rPrChange>
        </w:rPr>
        <w:pPrChange w:id="585" w:author="Yurii Shchehliuk" w:date="2022-04-15T22:04:00Z">
          <w:pPr/>
        </w:pPrChange>
      </w:pPr>
      <w:ins w:id="586" w:author="Yurii Shchehliuk" w:date="2022-04-15T22:04:00Z">
        <w:r w:rsidRPr="00E00FC8">
          <w:rPr>
            <w:i w:val="0"/>
            <w:iCs w:val="0"/>
            <w:rPrChange w:id="587" w:author="Yurii Shchehliuk" w:date="2022-04-15T22:04:00Z">
              <w:rPr/>
            </w:rPrChange>
          </w:rPr>
          <w:t xml:space="preserve">Rys. </w:t>
        </w:r>
        <w:r w:rsidRPr="00E00FC8">
          <w:rPr>
            <w:i w:val="0"/>
            <w:iCs w:val="0"/>
            <w:rPrChange w:id="588" w:author="Yurii Shchehliuk" w:date="2022-04-15T22:04:00Z">
              <w:rPr/>
            </w:rPrChange>
          </w:rPr>
          <w:fldChar w:fldCharType="begin"/>
        </w:r>
        <w:r w:rsidRPr="00E00FC8">
          <w:rPr>
            <w:i w:val="0"/>
            <w:iCs w:val="0"/>
            <w:rPrChange w:id="589" w:author="Yurii Shchehliuk" w:date="2022-04-15T22:04:00Z">
              <w:rPr/>
            </w:rPrChange>
          </w:rPr>
          <w:instrText xml:space="preserve"> SEQ Rys. \* ARABIC </w:instrText>
        </w:r>
      </w:ins>
      <w:r w:rsidRPr="00E00FC8">
        <w:rPr>
          <w:i w:val="0"/>
          <w:iCs w:val="0"/>
          <w:rPrChange w:id="590" w:author="Yurii Shchehliuk" w:date="2022-04-15T22:04:00Z">
            <w:rPr/>
          </w:rPrChange>
        </w:rPr>
        <w:fldChar w:fldCharType="separate"/>
      </w:r>
      <w:ins w:id="591" w:author="Yurii Shchehliuk" w:date="2022-04-15T22:04:00Z">
        <w:r w:rsidRPr="00E00FC8">
          <w:rPr>
            <w:i w:val="0"/>
            <w:iCs w:val="0"/>
            <w:noProof/>
            <w:rPrChange w:id="592" w:author="Yurii Shchehliuk" w:date="2022-04-15T22:04:00Z">
              <w:rPr>
                <w:noProof/>
              </w:rPr>
            </w:rPrChange>
          </w:rPr>
          <w:t>22</w:t>
        </w:r>
        <w:r w:rsidRPr="00E00FC8">
          <w:rPr>
            <w:i w:val="0"/>
            <w:iCs w:val="0"/>
            <w:rPrChange w:id="593" w:author="Yurii Shchehliuk" w:date="2022-04-15T22:04:00Z">
              <w:rPr/>
            </w:rPrChange>
          </w:rPr>
          <w:fldChar w:fldCharType="end"/>
        </w:r>
        <w:r w:rsidRPr="00E00FC8">
          <w:rPr>
            <w:i w:val="0"/>
            <w:iCs w:val="0"/>
            <w:rPrChange w:id="594" w:author="Yurii Shchehliuk" w:date="2022-04-15T22:04:00Z">
              <w:rPr/>
            </w:rPrChange>
          </w:rPr>
          <w:t xml:space="preserve"> Czat z restauracją</w:t>
        </w:r>
        <w:r w:rsidRPr="00E00FC8">
          <w:rPr>
            <w:i w:val="0"/>
            <w:iCs w:val="0"/>
            <w:rPrChange w:id="595" w:author="Yurii Shchehliuk" w:date="2022-04-15T22:04:00Z">
              <w:rPr/>
            </w:rPrChange>
          </w:rPr>
          <w:br/>
          <w:t>Źródło: Opracowanie własne</w:t>
        </w:r>
      </w:ins>
    </w:p>
    <w:p w14:paraId="34CCBCA6" w14:textId="78E5D9D5" w:rsidR="004766A5" w:rsidRDefault="007420FF" w:rsidP="004766A5">
      <w:pPr>
        <w:rPr>
          <w:ins w:id="596" w:author="Yurii Shchehliuk" w:date="2022-04-15T21:23:00Z"/>
        </w:rPr>
      </w:pPr>
      <w:ins w:id="597" w:author="Yurii Shchehliuk" w:date="2022-04-15T22:04:00Z">
        <w:r>
          <w:t xml:space="preserve">Inną dostępną opcją jest </w:t>
        </w:r>
      </w:ins>
      <w:ins w:id="598" w:author="Yurii Shchehliuk" w:date="2022-04-15T21:21:00Z">
        <w:r w:rsidR="004766A5">
          <w:t>rezerwacji miejsca</w:t>
        </w:r>
      </w:ins>
      <w:ins w:id="599" w:author="Yurii Shchehliuk" w:date="2022-04-15T22:04:00Z">
        <w:r>
          <w:t>.</w:t>
        </w:r>
      </w:ins>
      <w:ins w:id="600" w:author="Yurii Shchehliuk" w:date="2022-04-15T21:21:00Z">
        <w:r w:rsidR="004766A5">
          <w:t xml:space="preserve"> </w:t>
        </w:r>
      </w:ins>
      <w:ins w:id="601" w:author="Yurii Shchehliuk" w:date="2022-04-15T22:04:00Z">
        <w:r>
          <w:t>W</w:t>
        </w:r>
      </w:ins>
      <w:ins w:id="602" w:author="Yurii Shchehliuk" w:date="2022-04-15T21:21:00Z">
        <w:r w:rsidR="004766A5">
          <w:t xml:space="preserve"> apl</w:t>
        </w:r>
      </w:ins>
      <w:ins w:id="603" w:author="Yurii Shchehliuk" w:date="2022-04-15T21:22:00Z">
        <w:r w:rsidR="004766A5">
          <w:t>ikacji wygląda następująco: wybieramy stolik, po kliknięciu na który wyświetla się okienko z datą oraz godziną d</w:t>
        </w:r>
      </w:ins>
      <w:ins w:id="604" w:author="Yurii Shchehliuk" w:date="2022-04-15T21:23:00Z">
        <w:r w:rsidR="004766A5">
          <w:t>o rezerwacji. Czas rezerwacji się ustawia automatycznie a po kliknięciu inny użytkownik będzie widział że niektóre miejsca już zostały zarezerwowane.</w:t>
        </w:r>
      </w:ins>
    </w:p>
    <w:p w14:paraId="13A16B46" w14:textId="77777777" w:rsidR="004766A5" w:rsidRDefault="004766A5" w:rsidP="004766A5">
      <w:pPr>
        <w:keepNext/>
        <w:jc w:val="center"/>
        <w:rPr>
          <w:ins w:id="605" w:author="Yurii Shchehliuk" w:date="2022-04-15T21:26:00Z"/>
        </w:rPr>
        <w:pPrChange w:id="606" w:author="Yurii Shchehliuk" w:date="2022-04-15T21:26:00Z">
          <w:pPr>
            <w:jc w:val="center"/>
          </w:pPr>
        </w:pPrChange>
      </w:pPr>
      <w:ins w:id="607" w:author="Yurii Shchehliuk" w:date="2022-04-15T21:26:00Z">
        <w:r>
          <w:rPr>
            <w:noProof/>
          </w:rPr>
          <w:drawing>
            <wp:inline distT="0" distB="0" distL="0" distR="0" wp14:anchorId="30B92DF9" wp14:editId="4E75A34B">
              <wp:extent cx="4758055" cy="1930400"/>
              <wp:effectExtent l="0" t="0" r="4445" b="0"/>
              <wp:docPr id="51" name="Picture 5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58055" cy="1930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B309F5C" w14:textId="619A6D3A" w:rsidR="004766A5" w:rsidRDefault="004766A5" w:rsidP="004766A5">
      <w:pPr>
        <w:pStyle w:val="Caption"/>
        <w:jc w:val="center"/>
        <w:rPr>
          <w:ins w:id="608" w:author="Yurii Shchehliuk" w:date="2022-04-15T22:05:00Z"/>
          <w:i w:val="0"/>
          <w:iCs w:val="0"/>
        </w:rPr>
      </w:pPr>
      <w:ins w:id="609" w:author="Yurii Shchehliuk" w:date="2022-04-15T21:26:00Z">
        <w:r w:rsidRPr="004766A5">
          <w:rPr>
            <w:i w:val="0"/>
            <w:iCs w:val="0"/>
            <w:rPrChange w:id="610" w:author="Yurii Shchehliuk" w:date="2022-04-15T21:28:00Z">
              <w:rPr/>
            </w:rPrChange>
          </w:rPr>
          <w:t xml:space="preserve">Rys. </w:t>
        </w:r>
        <w:r w:rsidRPr="004766A5">
          <w:rPr>
            <w:i w:val="0"/>
            <w:iCs w:val="0"/>
            <w:rPrChange w:id="611" w:author="Yurii Shchehliuk" w:date="2022-04-15T21:28:00Z">
              <w:rPr/>
            </w:rPrChange>
          </w:rPr>
          <w:fldChar w:fldCharType="begin"/>
        </w:r>
        <w:r w:rsidRPr="004766A5">
          <w:rPr>
            <w:i w:val="0"/>
            <w:iCs w:val="0"/>
            <w:rPrChange w:id="612" w:author="Yurii Shchehliuk" w:date="2022-04-15T21:28:00Z">
              <w:rPr/>
            </w:rPrChange>
          </w:rPr>
          <w:instrText xml:space="preserve"> SEQ Rys. \* ARABIC </w:instrText>
        </w:r>
      </w:ins>
      <w:r w:rsidRPr="004766A5">
        <w:rPr>
          <w:i w:val="0"/>
          <w:iCs w:val="0"/>
          <w:rPrChange w:id="613" w:author="Yurii Shchehliuk" w:date="2022-04-15T21:28:00Z">
            <w:rPr/>
          </w:rPrChange>
        </w:rPr>
        <w:fldChar w:fldCharType="separate"/>
      </w:r>
      <w:ins w:id="614" w:author="Yurii Shchehliuk" w:date="2022-04-15T21:26:00Z">
        <w:r w:rsidRPr="004766A5">
          <w:rPr>
            <w:i w:val="0"/>
            <w:iCs w:val="0"/>
            <w:noProof/>
            <w:rPrChange w:id="615" w:author="Yurii Shchehliuk" w:date="2022-04-15T21:28:00Z">
              <w:rPr>
                <w:noProof/>
              </w:rPr>
            </w:rPrChange>
          </w:rPr>
          <w:t>22</w:t>
        </w:r>
        <w:r w:rsidRPr="004766A5">
          <w:rPr>
            <w:i w:val="0"/>
            <w:iCs w:val="0"/>
            <w:rPrChange w:id="616" w:author="Yurii Shchehliuk" w:date="2022-04-15T21:28:00Z">
              <w:rPr/>
            </w:rPrChange>
          </w:rPr>
          <w:fldChar w:fldCharType="end"/>
        </w:r>
        <w:r w:rsidRPr="004766A5">
          <w:rPr>
            <w:i w:val="0"/>
            <w:iCs w:val="0"/>
            <w:rPrChange w:id="617" w:author="Yurii Shchehliuk" w:date="2022-04-15T21:28:00Z">
              <w:rPr/>
            </w:rPrChange>
          </w:rPr>
          <w:t xml:space="preserve"> </w:t>
        </w:r>
      </w:ins>
      <w:ins w:id="618" w:author="Yurii Shchehliuk" w:date="2022-04-15T21:28:00Z">
        <w:r w:rsidRPr="004766A5">
          <w:rPr>
            <w:i w:val="0"/>
            <w:iCs w:val="0"/>
            <w:rPrChange w:id="619" w:author="Yurii Shchehliuk" w:date="2022-04-15T21:28:00Z">
              <w:rPr/>
            </w:rPrChange>
          </w:rPr>
          <w:t>Prototyp interfejsu realizacji miejsca</w:t>
        </w:r>
        <w:r w:rsidRPr="004766A5">
          <w:rPr>
            <w:i w:val="0"/>
            <w:iCs w:val="0"/>
            <w:rPrChange w:id="620" w:author="Yurii Shchehliuk" w:date="2022-04-15T21:28:00Z">
              <w:rPr/>
            </w:rPrChange>
          </w:rPr>
          <w:br/>
          <w:t>Źródło: Opracowanie własne</w:t>
        </w:r>
      </w:ins>
    </w:p>
    <w:p w14:paraId="7C5D2D92" w14:textId="34C3A1C1" w:rsidR="00211706" w:rsidRDefault="00211706" w:rsidP="00211706">
      <w:pPr>
        <w:rPr>
          <w:ins w:id="621" w:author="Yurii Shchehliuk" w:date="2022-04-15T22:07:00Z"/>
        </w:rPr>
      </w:pPr>
      <w:ins w:id="622" w:author="Yurii Shchehliuk" w:date="2022-04-15T22:05:00Z">
        <w:r>
          <w:lastRenderedPageBreak/>
          <w:t>I z administratorskich narzędzi mamy możliwość wybrania dnia do eksportowania danych zmówi</w:t>
        </w:r>
      </w:ins>
      <w:ins w:id="623" w:author="Yurii Shchehliuk" w:date="2022-04-15T22:06:00Z">
        <w:r>
          <w:t xml:space="preserve">enia. Może być to przydatne w różnych przypadkach analizy danych, na przykład: </w:t>
        </w:r>
      </w:ins>
      <w:ins w:id="624" w:author="Yurii Shchehliuk" w:date="2022-04-15T22:07:00Z">
        <w:r>
          <w:t>w jakim dniu było zrobiono najwięcej zamówień, co z menu jest zamawiane najczęściej itp.</w:t>
        </w:r>
      </w:ins>
    </w:p>
    <w:p w14:paraId="5579FEB0" w14:textId="77777777" w:rsidR="00211706" w:rsidRPr="00211706" w:rsidRDefault="00211706" w:rsidP="00211706">
      <w:pPr>
        <w:keepNext/>
        <w:jc w:val="center"/>
        <w:rPr>
          <w:ins w:id="625" w:author="Yurii Shchehliuk" w:date="2022-04-15T22:08:00Z"/>
          <w:rPrChange w:id="626" w:author="Yurii Shchehliuk" w:date="2022-04-15T22:08:00Z">
            <w:rPr>
              <w:ins w:id="627" w:author="Yurii Shchehliuk" w:date="2022-04-15T22:08:00Z"/>
            </w:rPr>
          </w:rPrChange>
        </w:rPr>
        <w:pPrChange w:id="628" w:author="Yurii Shchehliuk" w:date="2022-04-15T22:08:00Z">
          <w:pPr>
            <w:jc w:val="center"/>
          </w:pPr>
        </w:pPrChange>
      </w:pPr>
      <w:ins w:id="629" w:author="Yurii Shchehliuk" w:date="2022-04-15T22:07:00Z">
        <w:r w:rsidRPr="00211706">
          <w:rPr>
            <w:rPrChange w:id="630" w:author="Yurii Shchehliuk" w:date="2022-04-15T22:08:00Z">
              <w:rPr/>
            </w:rPrChange>
          </w:rPr>
          <w:drawing>
            <wp:inline distT="0" distB="0" distL="0" distR="0" wp14:anchorId="01E7257C" wp14:editId="5B5AFE7A">
              <wp:extent cx="5943600" cy="2694940"/>
              <wp:effectExtent l="0" t="0" r="0" b="0"/>
              <wp:docPr id="41" name="Picture 41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1" name="Picture 41" descr="Graphical user interface, text, application&#10;&#10;Description automatically generated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6949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9E2069D" w14:textId="4ABAA196" w:rsidR="00211706" w:rsidRDefault="00211706" w:rsidP="00211706">
      <w:pPr>
        <w:pStyle w:val="Caption"/>
        <w:jc w:val="center"/>
        <w:rPr>
          <w:ins w:id="631" w:author="Yurii Shchehliuk" w:date="2022-04-15T22:08:00Z"/>
          <w:i w:val="0"/>
          <w:iCs w:val="0"/>
        </w:rPr>
      </w:pPr>
      <w:ins w:id="632" w:author="Yurii Shchehliuk" w:date="2022-04-15T22:08:00Z">
        <w:r w:rsidRPr="00211706">
          <w:rPr>
            <w:i w:val="0"/>
            <w:iCs w:val="0"/>
            <w:rPrChange w:id="633" w:author="Yurii Shchehliuk" w:date="2022-04-15T22:08:00Z">
              <w:rPr/>
            </w:rPrChange>
          </w:rPr>
          <w:t xml:space="preserve">Rys. </w:t>
        </w:r>
        <w:r w:rsidRPr="00211706">
          <w:rPr>
            <w:i w:val="0"/>
            <w:iCs w:val="0"/>
            <w:rPrChange w:id="634" w:author="Yurii Shchehliuk" w:date="2022-04-15T22:08:00Z">
              <w:rPr/>
            </w:rPrChange>
          </w:rPr>
          <w:fldChar w:fldCharType="begin"/>
        </w:r>
        <w:r w:rsidRPr="00211706">
          <w:rPr>
            <w:i w:val="0"/>
            <w:iCs w:val="0"/>
            <w:rPrChange w:id="635" w:author="Yurii Shchehliuk" w:date="2022-04-15T22:08:00Z">
              <w:rPr/>
            </w:rPrChange>
          </w:rPr>
          <w:instrText xml:space="preserve"> SEQ Rys. \* ARABIC </w:instrText>
        </w:r>
      </w:ins>
      <w:r w:rsidRPr="00211706">
        <w:rPr>
          <w:i w:val="0"/>
          <w:iCs w:val="0"/>
          <w:rPrChange w:id="636" w:author="Yurii Shchehliuk" w:date="2022-04-15T22:08:00Z">
            <w:rPr/>
          </w:rPrChange>
        </w:rPr>
        <w:fldChar w:fldCharType="separate"/>
      </w:r>
      <w:ins w:id="637" w:author="Yurii Shchehliuk" w:date="2022-04-15T22:08:00Z">
        <w:r w:rsidRPr="00211706">
          <w:rPr>
            <w:i w:val="0"/>
            <w:iCs w:val="0"/>
            <w:noProof/>
            <w:rPrChange w:id="638" w:author="Yurii Shchehliuk" w:date="2022-04-15T22:08:00Z">
              <w:rPr>
                <w:noProof/>
              </w:rPr>
            </w:rPrChange>
          </w:rPr>
          <w:t>24</w:t>
        </w:r>
        <w:r w:rsidRPr="00211706">
          <w:rPr>
            <w:i w:val="0"/>
            <w:iCs w:val="0"/>
            <w:rPrChange w:id="639" w:author="Yurii Shchehliuk" w:date="2022-04-15T22:08:00Z">
              <w:rPr/>
            </w:rPrChange>
          </w:rPr>
          <w:fldChar w:fldCharType="end"/>
        </w:r>
        <w:r w:rsidRPr="00211706">
          <w:rPr>
            <w:i w:val="0"/>
            <w:iCs w:val="0"/>
            <w:rPrChange w:id="640" w:author="Yurii Shchehliuk" w:date="2022-04-15T22:08:00Z">
              <w:rPr/>
            </w:rPrChange>
          </w:rPr>
          <w:t xml:space="preserve"> Przegląd danych </w:t>
        </w:r>
        <w:r w:rsidRPr="00211706">
          <w:rPr>
            <w:i w:val="0"/>
            <w:iCs w:val="0"/>
            <w:rPrChange w:id="641" w:author="Yurii Shchehliuk" w:date="2022-04-15T22:08:00Z">
              <w:rPr/>
            </w:rPrChange>
          </w:rPr>
          <w:t>zamówień</w:t>
        </w:r>
        <w:r w:rsidRPr="00211706">
          <w:rPr>
            <w:i w:val="0"/>
            <w:iCs w:val="0"/>
            <w:rPrChange w:id="642" w:author="Yurii Shchehliuk" w:date="2022-04-15T22:08:00Z">
              <w:rPr/>
            </w:rPrChange>
          </w:rPr>
          <w:br/>
          <w:t>Źródło: Opracowanie własne</w:t>
        </w:r>
      </w:ins>
    </w:p>
    <w:p w14:paraId="40CCD0C3" w14:textId="3B4469DE" w:rsidR="00701833" w:rsidRPr="00701833" w:rsidDel="00211706" w:rsidRDefault="00701833" w:rsidP="00701833">
      <w:pPr>
        <w:rPr>
          <w:del w:id="643" w:author="Yurii Shchehliuk" w:date="2022-04-15T22:09:00Z"/>
          <w:rPrChange w:id="644" w:author="Yurii Shchehliuk" w:date="2022-04-15T21:15:00Z">
            <w:rPr>
              <w:del w:id="645" w:author="Yurii Shchehliuk" w:date="2022-04-15T22:09:00Z"/>
            </w:rPr>
          </w:rPrChange>
        </w:rPr>
        <w:pPrChange w:id="646" w:author="Yurii Shchehliuk" w:date="2022-04-15T21:15:00Z">
          <w:pPr>
            <w:pStyle w:val="Caption"/>
            <w:jc w:val="center"/>
          </w:pPr>
        </w:pPrChange>
      </w:pPr>
    </w:p>
    <w:p w14:paraId="2CD60322" w14:textId="6866DF25" w:rsidR="00F2115D" w:rsidRPr="00931C08" w:rsidRDefault="00F2115D" w:rsidP="00B972D1">
      <w:pPr>
        <w:pStyle w:val="Heading3"/>
        <w:ind w:left="720"/>
      </w:pPr>
      <w:bookmarkStart w:id="647" w:name="_Toc100158865"/>
      <w:r w:rsidRPr="00931C08">
        <w:t>Implementacja</w:t>
      </w:r>
      <w:bookmarkEnd w:id="647"/>
    </w:p>
    <w:p w14:paraId="3DCE0047" w14:textId="3CC62AC5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77777777" w:rsidR="005A1E0B" w:rsidRDefault="005A1E0B" w:rsidP="00B972D1">
      <w:pPr>
        <w:pStyle w:val="Heading4"/>
        <w:ind w:left="720" w:hanging="720"/>
      </w:pPr>
      <w:r>
        <w:t>Projekt bazy danych</w:t>
      </w:r>
    </w:p>
    <w:p w14:paraId="09B812F2" w14:textId="39DD2FA3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>Podczas projektowania bazy danych zostały uwzględnione wymagania zarówno funkcjonalne jak i niefunkcjonalne. Zostało zaprojektowano 6 tablic bazy z odpowiednimi relacjami pomiędzy nimi o następującej strukturze:</w:t>
      </w:r>
    </w:p>
    <w:p w14:paraId="0BD70314" w14:textId="75BB7540" w:rsidR="005A1E0B" w:rsidRPr="00916E90" w:rsidRDefault="005A1E0B" w:rsidP="005A1E0B"/>
    <w:p w14:paraId="501A5862" w14:textId="77777777" w:rsidR="00315146" w:rsidRDefault="005A1E0B">
      <w:pPr>
        <w:keepNext/>
        <w:jc w:val="center"/>
        <w:rPr>
          <w:ins w:id="648" w:author="Yurii Shchehliuk" w:date="2022-04-13T14:52:00Z"/>
        </w:rPr>
      </w:pPr>
      <w:r w:rsidRPr="00916E90">
        <w:rPr>
          <w:noProof/>
        </w:rPr>
        <w:lastRenderedPageBreak/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DD461" w14:textId="34FF1A6F" w:rsidR="005A1E0B" w:rsidRPr="00315146" w:rsidDel="00315146" w:rsidRDefault="00315146">
      <w:pPr>
        <w:pStyle w:val="Caption"/>
        <w:jc w:val="center"/>
        <w:rPr>
          <w:del w:id="649" w:author="Yurii Shchehliuk" w:date="2022-04-13T14:52:00Z"/>
          <w:rPrChange w:id="650" w:author="Yurii Shchehliuk" w:date="2022-04-13T14:52:00Z">
            <w:rPr>
              <w:del w:id="651" w:author="Yurii Shchehliuk" w:date="2022-04-13T14:52:00Z"/>
            </w:rPr>
          </w:rPrChange>
        </w:rPr>
        <w:pPrChange w:id="652" w:author="Yurii Shchehliuk" w:date="2022-04-13T14:52:00Z">
          <w:pPr>
            <w:keepNext/>
            <w:jc w:val="center"/>
          </w:pPr>
        </w:pPrChange>
      </w:pPr>
      <w:ins w:id="653" w:author="Yurii Shchehliuk" w:date="2022-04-13T14:52:00Z">
        <w:r w:rsidRPr="00315146">
          <w:rPr>
            <w:rPrChange w:id="654" w:author="Yurii Shchehliuk" w:date="2022-04-13T14:52:00Z">
              <w:rPr/>
            </w:rPrChange>
          </w:rPr>
          <w:t xml:space="preserve">Rys. </w:t>
        </w:r>
        <w:r w:rsidRPr="00315146">
          <w:rPr>
            <w:rPrChange w:id="655" w:author="Yurii Shchehliuk" w:date="2022-04-13T14:52:00Z">
              <w:rPr/>
            </w:rPrChange>
          </w:rPr>
          <w:fldChar w:fldCharType="begin"/>
        </w:r>
        <w:r w:rsidRPr="00315146">
          <w:rPr>
            <w:rPrChange w:id="656" w:author="Yurii Shchehliuk" w:date="2022-04-13T14:52:00Z">
              <w:rPr/>
            </w:rPrChange>
          </w:rPr>
          <w:instrText xml:space="preserve"> SEQ Rys. \* ARABIC </w:instrText>
        </w:r>
      </w:ins>
      <w:r w:rsidRPr="00315146">
        <w:rPr>
          <w:rPrChange w:id="657" w:author="Yurii Shchehliuk" w:date="2022-04-13T14:52:00Z">
            <w:rPr/>
          </w:rPrChange>
        </w:rPr>
        <w:fldChar w:fldCharType="separate"/>
      </w:r>
      <w:ins w:id="658" w:author="Yurii Shchehliuk" w:date="2022-04-13T14:52:00Z">
        <w:r w:rsidRPr="00315146">
          <w:rPr>
            <w:noProof/>
            <w:rPrChange w:id="659" w:author="Yurii Shchehliuk" w:date="2022-04-13T14:52:00Z">
              <w:rPr>
                <w:noProof/>
              </w:rPr>
            </w:rPrChange>
          </w:rPr>
          <w:t>19</w:t>
        </w:r>
        <w:r w:rsidRPr="00315146">
          <w:rPr>
            <w:rPrChange w:id="660" w:author="Yurii Shchehliuk" w:date="2022-04-13T14:52:00Z">
              <w:rPr/>
            </w:rPrChange>
          </w:rPr>
          <w:fldChar w:fldCharType="end"/>
        </w:r>
      </w:ins>
    </w:p>
    <w:p w14:paraId="4D8B7564" w14:textId="7D8D80CB" w:rsidR="005633D0" w:rsidRPr="00B937B4" w:rsidRDefault="005A1E0B" w:rsidP="00B937B4">
      <w:pPr>
        <w:pStyle w:val="Caption"/>
        <w:jc w:val="center"/>
        <w:rPr>
          <w:i w:val="0"/>
          <w:iCs w:val="0"/>
          <w:sz w:val="20"/>
          <w:szCs w:val="20"/>
        </w:rPr>
      </w:pPr>
      <w:del w:id="661" w:author="Yurii Shchehliuk" w:date="2022-04-13T14:52:00Z">
        <w:r w:rsidRPr="00315146" w:rsidDel="00315146">
          <w:rPr>
            <w:i w:val="0"/>
            <w:iCs w:val="0"/>
          </w:rPr>
          <w:delText xml:space="preserve">Rys. </w:delText>
        </w:r>
        <w:r w:rsidRPr="00315146" w:rsidDel="00315146">
          <w:rPr>
            <w:i w:val="0"/>
            <w:iCs w:val="0"/>
            <w:rPrChange w:id="662" w:author="Yurii Shchehliuk" w:date="2022-04-13T14:52:00Z">
              <w:rPr>
                <w:i w:val="0"/>
                <w:iCs w:val="0"/>
              </w:rPr>
            </w:rPrChange>
          </w:rPr>
          <w:fldChar w:fldCharType="begin"/>
        </w:r>
        <w:r w:rsidRPr="00315146" w:rsidDel="00315146">
          <w:rPr>
            <w:i w:val="0"/>
            <w:iCs w:val="0"/>
          </w:rPr>
          <w:delInstrText xml:space="preserve"> SEQ Rys._ \* ARABIC </w:delInstrText>
        </w:r>
        <w:r w:rsidRPr="00315146" w:rsidDel="00315146">
          <w:rPr>
            <w:i w:val="0"/>
            <w:iCs w:val="0"/>
            <w:rPrChange w:id="663" w:author="Yurii Shchehliuk" w:date="2022-04-13T14:52:00Z">
              <w:rPr>
                <w:i w:val="0"/>
                <w:iCs w:val="0"/>
              </w:rPr>
            </w:rPrChange>
          </w:rPr>
          <w:fldChar w:fldCharType="separate"/>
        </w:r>
        <w:r w:rsidRPr="00315146" w:rsidDel="00315146">
          <w:rPr>
            <w:i w:val="0"/>
            <w:iCs w:val="0"/>
            <w:noProof/>
          </w:rPr>
          <w:delText>17</w:delText>
        </w:r>
        <w:r w:rsidRPr="00315146" w:rsidDel="00315146">
          <w:rPr>
            <w:i w:val="0"/>
            <w:iCs w:val="0"/>
            <w:rPrChange w:id="664" w:author="Yurii Shchehliuk" w:date="2022-04-13T14:52:00Z">
              <w:rPr>
                <w:i w:val="0"/>
                <w:iCs w:val="0"/>
              </w:rPr>
            </w:rPrChange>
          </w:rPr>
          <w:fldChar w:fldCharType="end"/>
        </w:r>
      </w:del>
      <w:r w:rsidRPr="00916E90">
        <w:rPr>
          <w:i w:val="0"/>
          <w:iCs w:val="0"/>
        </w:rPr>
        <w:t xml:space="preserve"> Diagram relacji tabel</w:t>
      </w:r>
      <w:r>
        <w:rPr>
          <w:i w:val="0"/>
          <w:iCs w:val="0"/>
        </w:rPr>
        <w:br/>
      </w:r>
      <w:r w:rsidRPr="00030563">
        <w:rPr>
          <w:i w:val="0"/>
          <w:iCs w:val="0"/>
        </w:rPr>
        <w:t xml:space="preserve">Źródło: </w:t>
      </w:r>
      <w:r w:rsidRPr="00931C08">
        <w:rPr>
          <w:i w:val="0"/>
          <w:iCs w:val="0"/>
          <w:sz w:val="20"/>
          <w:szCs w:val="20"/>
        </w:rPr>
        <w:t>opracowanie własne</w:t>
      </w:r>
    </w:p>
    <w:p w14:paraId="4A3470FB" w14:textId="2D2ACABA" w:rsidR="005633D0" w:rsidRPr="00931C08" w:rsidRDefault="005633D0" w:rsidP="00B972D1">
      <w:pPr>
        <w:pStyle w:val="Heading4"/>
        <w:ind w:left="720" w:hanging="720"/>
      </w:pPr>
      <w:r w:rsidRPr="00931C08">
        <w:t xml:space="preserve">Implementacja </w:t>
      </w:r>
      <w:r w:rsidR="00920C56">
        <w:t>aplikacji</w:t>
      </w:r>
    </w:p>
    <w:p w14:paraId="54C74B8A" w14:textId="0C746463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Core </w:t>
      </w:r>
      <w:r w:rsidR="00A509B1">
        <w:t xml:space="preserve">3.1 </w:t>
      </w:r>
      <w:r w:rsidR="005633D0" w:rsidRPr="00931C08">
        <w:t xml:space="preserve">i C#, REST API, </w:t>
      </w:r>
      <w:ins w:id="665" w:author="Yurii Shchehliuk" w:date="2022-04-13T15:56:00Z">
        <w:r w:rsidR="00E646BF" w:rsidRPr="00931C08">
          <w:t>tokenów</w:t>
        </w:r>
        <w:r w:rsidR="00E646BF">
          <w:t xml:space="preserve"> </w:t>
        </w:r>
      </w:ins>
      <w:commentRangeStart w:id="666"/>
      <w:r w:rsidR="005633D0" w:rsidRPr="00931C08">
        <w:t>JWT</w:t>
      </w:r>
      <w:del w:id="667" w:author="Yurii Shchehliuk" w:date="2022-04-13T15:56:00Z">
        <w:r w:rsidR="005633D0" w:rsidRPr="00931C08" w:rsidDel="00E646BF">
          <w:delText xml:space="preserve"> tokenów</w:delText>
        </w:r>
        <w:commentRangeEnd w:id="666"/>
        <w:r w:rsidR="002D5CBF" w:rsidDel="00E646BF">
          <w:rPr>
            <w:rStyle w:val="CommentReference"/>
          </w:rPr>
          <w:commentReference w:id="666"/>
        </w:r>
      </w:del>
      <w:r w:rsidR="005633D0" w:rsidRPr="00931C08">
        <w:t xml:space="preserve">, Postmana, MSSQL i EntityFrameworka.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4D0C3DF9" w14:textId="77777777" w:rsidR="004C6F96" w:rsidRDefault="005633D0">
      <w:pPr>
        <w:keepNext/>
        <w:jc w:val="center"/>
        <w:rPr>
          <w:ins w:id="668" w:author="Yurii Shchehliuk" w:date="2022-04-13T14:52:00Z"/>
        </w:rPr>
      </w:pPr>
      <w:r w:rsidRPr="00931C08">
        <w:rPr>
          <w:noProof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523C" w14:textId="5D1417A5" w:rsidR="000521DC" w:rsidRPr="004C6F96" w:rsidDel="004C6F96" w:rsidRDefault="004C6F96">
      <w:pPr>
        <w:pStyle w:val="Caption"/>
        <w:jc w:val="center"/>
        <w:rPr>
          <w:del w:id="669" w:author="Yurii Shchehliuk" w:date="2022-04-13T14:52:00Z"/>
          <w:rPrChange w:id="670" w:author="Yurii Shchehliuk" w:date="2022-04-13T14:52:00Z">
            <w:rPr>
              <w:del w:id="671" w:author="Yurii Shchehliuk" w:date="2022-04-13T14:52:00Z"/>
            </w:rPr>
          </w:rPrChange>
        </w:rPr>
        <w:pPrChange w:id="672" w:author="Yurii Shchehliuk" w:date="2022-04-13T14:52:00Z">
          <w:pPr>
            <w:keepNext/>
            <w:jc w:val="center"/>
          </w:pPr>
        </w:pPrChange>
      </w:pPr>
      <w:ins w:id="673" w:author="Yurii Shchehliuk" w:date="2022-04-13T14:52:00Z">
        <w:r w:rsidRPr="004C6F96">
          <w:rPr>
            <w:rPrChange w:id="674" w:author="Yurii Shchehliuk" w:date="2022-04-13T14:52:00Z">
              <w:rPr/>
            </w:rPrChange>
          </w:rPr>
          <w:t xml:space="preserve">Rys. </w:t>
        </w:r>
        <w:r w:rsidRPr="004C6F96">
          <w:rPr>
            <w:rPrChange w:id="675" w:author="Yurii Shchehliuk" w:date="2022-04-13T14:52:00Z">
              <w:rPr/>
            </w:rPrChange>
          </w:rPr>
          <w:fldChar w:fldCharType="begin"/>
        </w:r>
        <w:r w:rsidRPr="004C6F96">
          <w:rPr>
            <w:rPrChange w:id="676" w:author="Yurii Shchehliuk" w:date="2022-04-13T14:52:00Z">
              <w:rPr/>
            </w:rPrChange>
          </w:rPr>
          <w:instrText xml:space="preserve"> SEQ Rys. \* ARABIC </w:instrText>
        </w:r>
      </w:ins>
      <w:r w:rsidRPr="004C6F96">
        <w:rPr>
          <w:rPrChange w:id="677" w:author="Yurii Shchehliuk" w:date="2022-04-13T14:52:00Z">
            <w:rPr/>
          </w:rPrChange>
        </w:rPr>
        <w:fldChar w:fldCharType="separate"/>
      </w:r>
      <w:ins w:id="678" w:author="Yurii Shchehliuk" w:date="2022-04-13T14:52:00Z">
        <w:r w:rsidRPr="004C6F96">
          <w:rPr>
            <w:noProof/>
            <w:rPrChange w:id="679" w:author="Yurii Shchehliuk" w:date="2022-04-13T14:52:00Z">
              <w:rPr>
                <w:noProof/>
              </w:rPr>
            </w:rPrChange>
          </w:rPr>
          <w:t>20</w:t>
        </w:r>
        <w:r w:rsidRPr="004C6F96">
          <w:rPr>
            <w:rPrChange w:id="680" w:author="Yurii Shchehliuk" w:date="2022-04-13T14:52:00Z">
              <w:rPr/>
            </w:rPrChange>
          </w:rPr>
          <w:fldChar w:fldCharType="end"/>
        </w:r>
      </w:ins>
    </w:p>
    <w:p w14:paraId="0D04CC98" w14:textId="0D482ADE" w:rsidR="005633D0" w:rsidRPr="00931C08" w:rsidRDefault="000521DC">
      <w:pPr>
        <w:pStyle w:val="Caption"/>
        <w:jc w:val="center"/>
        <w:rPr>
          <w:i w:val="0"/>
          <w:iCs w:val="0"/>
          <w:sz w:val="20"/>
          <w:szCs w:val="20"/>
        </w:rPr>
      </w:pPr>
      <w:del w:id="681" w:author="Yurii Shchehliuk" w:date="2022-04-13T14:52:00Z">
        <w:r w:rsidRPr="004C6F96" w:rsidDel="004C6F96">
          <w:rPr>
            <w:i w:val="0"/>
            <w:iCs w:val="0"/>
            <w:sz w:val="20"/>
            <w:szCs w:val="20"/>
          </w:rPr>
          <w:delText xml:space="preserve">Rys. </w:delText>
        </w:r>
        <w:r w:rsidRPr="004C6F96" w:rsidDel="004C6F96">
          <w:rPr>
            <w:i w:val="0"/>
            <w:iCs w:val="0"/>
            <w:sz w:val="20"/>
            <w:szCs w:val="20"/>
            <w:rPrChange w:id="682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begin"/>
        </w:r>
        <w:r w:rsidRPr="004C6F96" w:rsidDel="004C6F96">
          <w:rPr>
            <w:i w:val="0"/>
            <w:iCs w:val="0"/>
            <w:sz w:val="20"/>
            <w:szCs w:val="20"/>
          </w:rPr>
          <w:delInstrText xml:space="preserve"> SEQ Rys._ \* ARABIC </w:delInstrText>
        </w:r>
        <w:r w:rsidRPr="004C6F96" w:rsidDel="004C6F96">
          <w:rPr>
            <w:i w:val="0"/>
            <w:iCs w:val="0"/>
            <w:sz w:val="20"/>
            <w:szCs w:val="20"/>
            <w:rPrChange w:id="683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separate"/>
        </w:r>
        <w:r w:rsidR="002E101F" w:rsidRPr="004C6F96" w:rsidDel="004C6F96">
          <w:rPr>
            <w:i w:val="0"/>
            <w:iCs w:val="0"/>
            <w:noProof/>
            <w:sz w:val="20"/>
            <w:szCs w:val="20"/>
          </w:rPr>
          <w:delText>13</w:delText>
        </w:r>
        <w:r w:rsidRPr="004C6F96" w:rsidDel="004C6F96">
          <w:rPr>
            <w:i w:val="0"/>
            <w:iCs w:val="0"/>
            <w:sz w:val="20"/>
            <w:szCs w:val="20"/>
            <w:rPrChange w:id="684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end"/>
        </w:r>
        <w:r w:rsidRPr="004C6F96" w:rsidDel="004C6F96">
          <w:rPr>
            <w:i w:val="0"/>
            <w:iCs w:val="0"/>
            <w:sz w:val="20"/>
            <w:szCs w:val="20"/>
          </w:rPr>
          <w:delText xml:space="preserve"> </w:delText>
        </w:r>
      </w:del>
      <w:r w:rsidRPr="00931C08">
        <w:rPr>
          <w:i w:val="0"/>
          <w:iCs w:val="0"/>
          <w:sz w:val="20"/>
          <w:szCs w:val="20"/>
        </w:rPr>
        <w:t xml:space="preserve"> Struktura plików rozwiązania REST API </w:t>
      </w:r>
      <w:r w:rsidRPr="00931C08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D94417C" w:rsidR="000521DC" w:rsidRPr="00931C08" w:rsidRDefault="000521DC" w:rsidP="000521DC">
      <w:r w:rsidRPr="00931C08">
        <w:t xml:space="preserve">Relacja między projektami jest następująca: Domain to część niezależna, gdzie są przechowywane modele </w:t>
      </w:r>
      <w:ins w:id="685" w:author="Yurii Shchehliuk" w:date="2022-04-13T15:56:00Z">
        <w:r w:rsidR="004F04F3">
          <w:t>i</w:t>
        </w:r>
      </w:ins>
      <w:commentRangeStart w:id="686"/>
      <w:del w:id="687" w:author="Yurii Shchehliuk" w:date="2022-04-13T15:56:00Z">
        <w:r w:rsidRPr="00931C08" w:rsidDel="004F04F3">
          <w:delText>a</w:delText>
        </w:r>
      </w:del>
      <w:commentRangeEnd w:id="686"/>
      <w:r w:rsidR="002D5CBF">
        <w:rPr>
          <w:rStyle w:val="CommentReference"/>
        </w:rPr>
        <w:commentReference w:id="686"/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>ang. Dependency Injection</w:t>
      </w:r>
      <w:r w:rsidR="008C7695">
        <w:t>).</w:t>
      </w:r>
    </w:p>
    <w:p w14:paraId="13A94D73" w14:textId="77777777" w:rsidR="00A938DE" w:rsidRDefault="000521DC">
      <w:pPr>
        <w:keepNext/>
        <w:jc w:val="center"/>
        <w:rPr>
          <w:ins w:id="688" w:author="Yurii Shchehliuk" w:date="2022-04-13T14:52:00Z"/>
        </w:rPr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029" w14:textId="7E728B65" w:rsidR="000521DC" w:rsidRPr="00A938DE" w:rsidDel="00A938DE" w:rsidRDefault="00A938DE">
      <w:pPr>
        <w:pStyle w:val="Caption"/>
        <w:jc w:val="center"/>
        <w:rPr>
          <w:del w:id="689" w:author="Yurii Shchehliuk" w:date="2022-04-13T14:52:00Z"/>
          <w:rPrChange w:id="690" w:author="Yurii Shchehliuk" w:date="2022-04-13T14:52:00Z">
            <w:rPr>
              <w:del w:id="691" w:author="Yurii Shchehliuk" w:date="2022-04-13T14:52:00Z"/>
            </w:rPr>
          </w:rPrChange>
        </w:rPr>
        <w:pPrChange w:id="692" w:author="Yurii Shchehliuk" w:date="2022-04-13T14:52:00Z">
          <w:pPr>
            <w:keepNext/>
            <w:jc w:val="center"/>
          </w:pPr>
        </w:pPrChange>
      </w:pPr>
      <w:ins w:id="693" w:author="Yurii Shchehliuk" w:date="2022-04-13T14:52:00Z">
        <w:r w:rsidRPr="00A938DE">
          <w:rPr>
            <w:rPrChange w:id="694" w:author="Yurii Shchehliuk" w:date="2022-04-13T14:52:00Z">
              <w:rPr/>
            </w:rPrChange>
          </w:rPr>
          <w:t xml:space="preserve">Rys. </w:t>
        </w:r>
        <w:r w:rsidRPr="00A938DE">
          <w:rPr>
            <w:rPrChange w:id="695" w:author="Yurii Shchehliuk" w:date="2022-04-13T14:52:00Z">
              <w:rPr/>
            </w:rPrChange>
          </w:rPr>
          <w:fldChar w:fldCharType="begin"/>
        </w:r>
        <w:r w:rsidRPr="00A938DE">
          <w:rPr>
            <w:rPrChange w:id="696" w:author="Yurii Shchehliuk" w:date="2022-04-13T14:52:00Z">
              <w:rPr/>
            </w:rPrChange>
          </w:rPr>
          <w:instrText xml:space="preserve"> SEQ Rys. \* ARABIC </w:instrText>
        </w:r>
      </w:ins>
      <w:r w:rsidRPr="00A938DE">
        <w:rPr>
          <w:rPrChange w:id="697" w:author="Yurii Shchehliuk" w:date="2022-04-13T14:52:00Z">
            <w:rPr/>
          </w:rPrChange>
        </w:rPr>
        <w:fldChar w:fldCharType="separate"/>
      </w:r>
      <w:ins w:id="698" w:author="Yurii Shchehliuk" w:date="2022-04-13T14:52:00Z">
        <w:r w:rsidRPr="00A938DE">
          <w:rPr>
            <w:noProof/>
            <w:rPrChange w:id="699" w:author="Yurii Shchehliuk" w:date="2022-04-13T14:52:00Z">
              <w:rPr>
                <w:noProof/>
              </w:rPr>
            </w:rPrChange>
          </w:rPr>
          <w:t>21</w:t>
        </w:r>
        <w:r w:rsidRPr="00A938DE">
          <w:rPr>
            <w:rPrChange w:id="700" w:author="Yurii Shchehliuk" w:date="2022-04-13T14:52:00Z">
              <w:rPr/>
            </w:rPrChange>
          </w:rPr>
          <w:fldChar w:fldCharType="end"/>
        </w:r>
      </w:ins>
    </w:p>
    <w:p w14:paraId="144F04C7" w14:textId="25309677" w:rsidR="000521DC" w:rsidRPr="00931C08" w:rsidRDefault="000521DC" w:rsidP="000521DC">
      <w:pPr>
        <w:pStyle w:val="Caption"/>
        <w:jc w:val="center"/>
        <w:rPr>
          <w:i w:val="0"/>
          <w:iCs w:val="0"/>
          <w:sz w:val="20"/>
          <w:szCs w:val="20"/>
        </w:rPr>
      </w:pPr>
      <w:del w:id="701" w:author="Yurii Shchehliuk" w:date="2022-04-13T14:52:00Z">
        <w:r w:rsidRPr="00A938DE" w:rsidDel="00A938DE">
          <w:rPr>
            <w:i w:val="0"/>
            <w:iCs w:val="0"/>
            <w:sz w:val="20"/>
            <w:szCs w:val="20"/>
          </w:rPr>
          <w:delText xml:space="preserve">Rys.  </w:delText>
        </w:r>
        <w:r w:rsidRPr="00A938DE" w:rsidDel="00A938DE">
          <w:rPr>
            <w:i w:val="0"/>
            <w:iCs w:val="0"/>
            <w:sz w:val="20"/>
            <w:szCs w:val="20"/>
            <w:rPrChange w:id="702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begin"/>
        </w:r>
        <w:r w:rsidRPr="00A938DE" w:rsidDel="00A938DE">
          <w:rPr>
            <w:i w:val="0"/>
            <w:iCs w:val="0"/>
            <w:sz w:val="20"/>
            <w:szCs w:val="20"/>
          </w:rPr>
          <w:delInstrText xml:space="preserve"> SEQ Rys._ \* ARABIC </w:delInstrText>
        </w:r>
        <w:r w:rsidRPr="00A938DE" w:rsidDel="00A938DE">
          <w:rPr>
            <w:i w:val="0"/>
            <w:iCs w:val="0"/>
            <w:sz w:val="20"/>
            <w:szCs w:val="20"/>
            <w:rPrChange w:id="703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separate"/>
        </w:r>
        <w:r w:rsidR="002E101F" w:rsidRPr="00A938DE" w:rsidDel="00A938DE">
          <w:rPr>
            <w:i w:val="0"/>
            <w:iCs w:val="0"/>
            <w:noProof/>
            <w:sz w:val="20"/>
            <w:szCs w:val="20"/>
          </w:rPr>
          <w:delText>14</w:delText>
        </w:r>
        <w:r w:rsidRPr="00A938DE" w:rsidDel="00A938DE">
          <w:rPr>
            <w:i w:val="0"/>
            <w:iCs w:val="0"/>
            <w:sz w:val="20"/>
            <w:szCs w:val="20"/>
            <w:rPrChange w:id="704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end"/>
        </w:r>
      </w:del>
      <w:r w:rsidRPr="00931C08">
        <w:rPr>
          <w:i w:val="0"/>
          <w:iCs w:val="0"/>
          <w:sz w:val="20"/>
          <w:szCs w:val="20"/>
        </w:rPr>
        <w:t xml:space="preserve"> Serwisy </w:t>
      </w:r>
      <w:r w:rsidR="00495527">
        <w:rPr>
          <w:i w:val="0"/>
          <w:iCs w:val="0"/>
          <w:sz w:val="20"/>
          <w:szCs w:val="20"/>
        </w:rPr>
        <w:t xml:space="preserve">i modele </w:t>
      </w:r>
      <w:r w:rsidRPr="00931C08">
        <w:rPr>
          <w:i w:val="0"/>
          <w:iCs w:val="0"/>
          <w:sz w:val="20"/>
          <w:szCs w:val="20"/>
        </w:rPr>
        <w:t>aplikacji</w:t>
      </w:r>
      <w:r w:rsidR="00495527">
        <w:rPr>
          <w:i w:val="0"/>
          <w:iCs w:val="0"/>
          <w:sz w:val="20"/>
          <w:szCs w:val="20"/>
        </w:rPr>
        <w:t xml:space="preserve"> w Domain</w:t>
      </w:r>
      <w:r w:rsidRPr="00931C08">
        <w:rPr>
          <w:i w:val="0"/>
          <w:iCs w:val="0"/>
          <w:sz w:val="20"/>
          <w:szCs w:val="20"/>
        </w:rPr>
        <w:br/>
      </w:r>
      <w:r w:rsidR="001D738B" w:rsidRPr="00931C08">
        <w:rPr>
          <w:i w:val="0"/>
          <w:iCs w:val="0"/>
          <w:sz w:val="20"/>
          <w:szCs w:val="20"/>
        </w:rPr>
        <w:t>Źródło</w:t>
      </w:r>
      <w:r w:rsidRPr="00931C08">
        <w:rPr>
          <w:i w:val="0"/>
          <w:iCs w:val="0"/>
          <w:sz w:val="20"/>
          <w:szCs w:val="20"/>
        </w:rPr>
        <w:t xml:space="preserve">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3F0A4B7B" w14:textId="7086C5BD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>implementowany w warstwie Infrastructure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ins w:id="705" w:author="Yurii Shchehliuk" w:date="2022-04-13T15:56:00Z">
        <w:r w:rsidR="00CF0F62" w:rsidRPr="00931C08">
          <w:t>token</w:t>
        </w:r>
        <w:r w:rsidR="00CF0F62">
          <w:t xml:space="preserve"> </w:t>
        </w:r>
      </w:ins>
      <w:commentRangeStart w:id="706"/>
      <w:r w:rsidR="00931C08" w:rsidRPr="00931C08">
        <w:t>JWT</w:t>
      </w:r>
      <w:del w:id="707" w:author="Yurii Shchehliuk" w:date="2022-04-13T15:56:00Z">
        <w:r w:rsidR="00931C08" w:rsidRPr="00931C08" w:rsidDel="00CF0F62">
          <w:delText xml:space="preserve"> token</w:delText>
        </w:r>
        <w:commentRangeEnd w:id="706"/>
        <w:r w:rsidR="002D5CBF" w:rsidDel="00CF0F62">
          <w:rPr>
            <w:rStyle w:val="CommentReference"/>
          </w:rPr>
          <w:commentReference w:id="706"/>
        </w:r>
      </w:del>
      <w:r w:rsidR="00931C08" w:rsidRPr="00931C08">
        <w:t>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3379FCB7" w14:textId="77777777" w:rsidR="00333CDD" w:rsidRDefault="00C20016">
      <w:pPr>
        <w:keepNext/>
        <w:rPr>
          <w:ins w:id="708" w:author="Yurii Shchehliuk" w:date="2022-04-13T14:52:00Z"/>
        </w:rPr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D98E" w14:textId="53BA7D21" w:rsidR="00931C08" w:rsidRPr="00333CDD" w:rsidDel="00333CDD" w:rsidRDefault="00333CDD">
      <w:pPr>
        <w:pStyle w:val="Caption"/>
        <w:jc w:val="center"/>
        <w:rPr>
          <w:del w:id="709" w:author="Yurii Shchehliuk" w:date="2022-04-13T14:52:00Z"/>
          <w:rPrChange w:id="710" w:author="Yurii Shchehliuk" w:date="2022-04-13T14:53:00Z">
            <w:rPr>
              <w:del w:id="711" w:author="Yurii Shchehliuk" w:date="2022-04-13T14:52:00Z"/>
            </w:rPr>
          </w:rPrChange>
        </w:rPr>
        <w:pPrChange w:id="712" w:author="Yurii Shchehliuk" w:date="2022-04-13T14:53:00Z">
          <w:pPr>
            <w:keepNext/>
          </w:pPr>
        </w:pPrChange>
      </w:pPr>
      <w:ins w:id="713" w:author="Yurii Shchehliuk" w:date="2022-04-13T14:52:00Z">
        <w:r w:rsidRPr="00333CDD">
          <w:rPr>
            <w:rPrChange w:id="714" w:author="Yurii Shchehliuk" w:date="2022-04-13T14:53:00Z">
              <w:rPr/>
            </w:rPrChange>
          </w:rPr>
          <w:t xml:space="preserve">Rys. </w:t>
        </w:r>
        <w:r w:rsidRPr="00333CDD">
          <w:rPr>
            <w:rPrChange w:id="715" w:author="Yurii Shchehliuk" w:date="2022-04-13T14:53:00Z">
              <w:rPr/>
            </w:rPrChange>
          </w:rPr>
          <w:fldChar w:fldCharType="begin"/>
        </w:r>
        <w:r w:rsidRPr="00333CDD">
          <w:rPr>
            <w:rPrChange w:id="716" w:author="Yurii Shchehliuk" w:date="2022-04-13T14:53:00Z">
              <w:rPr/>
            </w:rPrChange>
          </w:rPr>
          <w:instrText xml:space="preserve"> SEQ Rys. \* ARABIC </w:instrText>
        </w:r>
      </w:ins>
      <w:r w:rsidRPr="00333CDD">
        <w:rPr>
          <w:rPrChange w:id="717" w:author="Yurii Shchehliuk" w:date="2022-04-13T14:53:00Z">
            <w:rPr/>
          </w:rPrChange>
        </w:rPr>
        <w:fldChar w:fldCharType="separate"/>
      </w:r>
      <w:ins w:id="718" w:author="Yurii Shchehliuk" w:date="2022-04-13T14:52:00Z">
        <w:r w:rsidRPr="00333CDD">
          <w:rPr>
            <w:noProof/>
            <w:rPrChange w:id="719" w:author="Yurii Shchehliuk" w:date="2022-04-13T14:53:00Z">
              <w:rPr>
                <w:noProof/>
              </w:rPr>
            </w:rPrChange>
          </w:rPr>
          <w:t>22</w:t>
        </w:r>
        <w:r w:rsidRPr="00333CDD">
          <w:rPr>
            <w:rPrChange w:id="720" w:author="Yurii Shchehliuk" w:date="2022-04-13T14:53:00Z">
              <w:rPr/>
            </w:rPrChange>
          </w:rPr>
          <w:fldChar w:fldCharType="end"/>
        </w:r>
      </w:ins>
    </w:p>
    <w:p w14:paraId="5860E74A" w14:textId="5673D109" w:rsidR="00931C08" w:rsidRPr="00030563" w:rsidRDefault="00931C08">
      <w:pPr>
        <w:pStyle w:val="Caption"/>
        <w:jc w:val="center"/>
        <w:rPr>
          <w:i w:val="0"/>
          <w:iCs w:val="0"/>
        </w:rPr>
      </w:pPr>
      <w:del w:id="721" w:author="Yurii Shchehliuk" w:date="2022-04-13T14:52:00Z">
        <w:r w:rsidRPr="00333CDD" w:rsidDel="00333CDD">
          <w:rPr>
            <w:i w:val="0"/>
            <w:iCs w:val="0"/>
          </w:rPr>
          <w:delText>Rys</w:delText>
        </w:r>
      </w:del>
      <w:del w:id="722" w:author="Yurii Shchehliuk" w:date="2022-04-13T14:53:00Z">
        <w:r w:rsidRPr="00333CDD" w:rsidDel="00333CDD">
          <w:rPr>
            <w:i w:val="0"/>
            <w:iCs w:val="0"/>
          </w:rPr>
          <w:delText xml:space="preserve">. </w:delText>
        </w:r>
        <w:r w:rsidRPr="00333CDD" w:rsidDel="00333CDD">
          <w:rPr>
            <w:i w:val="0"/>
            <w:iCs w:val="0"/>
            <w:rPrChange w:id="723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333CDD" w:rsidDel="00333CDD">
          <w:rPr>
            <w:i w:val="0"/>
            <w:iCs w:val="0"/>
          </w:rPr>
          <w:delInstrText xml:space="preserve"> SEQ Rys._ \* ARABIC </w:delInstrText>
        </w:r>
        <w:r w:rsidRPr="00333CDD" w:rsidDel="00333CDD">
          <w:rPr>
            <w:i w:val="0"/>
            <w:iCs w:val="0"/>
            <w:rPrChange w:id="724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  <w:r w:rsidR="002E101F" w:rsidRPr="00333CDD" w:rsidDel="00333CDD">
          <w:rPr>
            <w:i w:val="0"/>
            <w:iCs w:val="0"/>
            <w:noProof/>
          </w:rPr>
          <w:delText>15</w:delText>
        </w:r>
        <w:r w:rsidRPr="00333CDD" w:rsidDel="00333CDD">
          <w:rPr>
            <w:i w:val="0"/>
            <w:iCs w:val="0"/>
            <w:rPrChange w:id="725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  <w:r w:rsidRPr="00333CDD" w:rsidDel="00333CDD">
          <w:rPr>
            <w:i w:val="0"/>
            <w:iCs w:val="0"/>
          </w:rPr>
          <w:delText xml:space="preserve"> </w:delText>
        </w:r>
      </w:del>
      <w:r w:rsidRPr="00030563">
        <w:rPr>
          <w:i w:val="0"/>
          <w:iCs w:val="0"/>
        </w:rPr>
        <w:t xml:space="preserve"> Konfiguracja aplikacji </w:t>
      </w:r>
      <w:ins w:id="726" w:author="Yurii Shchehliuk" w:date="2022-04-13T14:53:00Z">
        <w:r w:rsidR="006E31E8">
          <w:rPr>
            <w:i w:val="0"/>
            <w:iCs w:val="0"/>
          </w:rPr>
          <w:t>backendowej</w:t>
        </w:r>
      </w:ins>
      <w:r w:rsidRPr="00030563">
        <w:rPr>
          <w:i w:val="0"/>
          <w:iCs w:val="0"/>
        </w:rPr>
        <w:br/>
        <w:t xml:space="preserve">Źródło: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r w:rsidR="00C00EF1">
        <w:t>Infrastructure jest zależn</w:t>
      </w:r>
      <w:r>
        <w:t>a</w:t>
      </w:r>
      <w:r w:rsidR="00C00EF1">
        <w:t xml:space="preserve"> od Domain,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11BAF9BC" w:rsidR="005633D0" w:rsidRDefault="00030563" w:rsidP="00AE70EB">
      <w:pPr>
        <w:ind w:firstLine="360"/>
      </w:pPr>
      <w:commentRangeStart w:id="727"/>
      <w:r>
        <w:lastRenderedPageBreak/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>, która jest zależna od Domain oraz Infrastructure</w:t>
      </w:r>
      <w:ins w:id="728" w:author="Yurii Shchehliuk" w:date="2022-04-13T15:58:00Z">
        <w:r w:rsidR="00E154E4">
          <w:t>,</w:t>
        </w:r>
      </w:ins>
      <w:del w:id="729" w:author="Yurii Shchehliuk" w:date="2022-04-13T15:58:00Z">
        <w:r w:rsidDel="00E154E4">
          <w:delText>,</w:delText>
        </w:r>
      </w:del>
      <w:r>
        <w:t xml:space="preserve"> ponieważ wykorzystuje </w:t>
      </w:r>
      <w:del w:id="730" w:author="Yurii Shchehliuk" w:date="2022-04-13T15:58:00Z">
        <w:r w:rsidDel="00E154E4">
          <w:delText xml:space="preserve">modele </w:delText>
        </w:r>
      </w:del>
      <w:ins w:id="731" w:author="Yurii Shchehliuk" w:date="2022-04-13T15:58:00Z">
        <w:r w:rsidR="00E154E4">
          <w:t>DTO (</w:t>
        </w:r>
        <w:r w:rsidR="00E154E4" w:rsidRPr="00E154E4">
          <w:rPr>
            <w:i/>
            <w:iCs/>
            <w:rPrChange w:id="732" w:author="Yurii Shchehliuk" w:date="2022-04-13T15:58:00Z">
              <w:rPr/>
            </w:rPrChange>
          </w:rPr>
          <w:t>ang. Data Transfer Object</w:t>
        </w:r>
        <w:r w:rsidR="00E154E4">
          <w:t xml:space="preserve">) </w:t>
        </w:r>
      </w:ins>
      <w:r>
        <w:t xml:space="preserve">do wysyłania i przyjmowania danych </w:t>
      </w:r>
      <w:ins w:id="733" w:author="Yurii Shchehliuk" w:date="2022-04-13T15:58:00Z">
        <w:r w:rsidR="00086863">
          <w:t xml:space="preserve">z Domain </w:t>
        </w:r>
      </w:ins>
      <w:del w:id="734" w:author="Yurii Shchehliuk" w:date="2022-04-13T15:59:00Z">
        <w:r w:rsidDel="001C4DAE">
          <w:delText xml:space="preserve">oraz </w:delText>
        </w:r>
      </w:del>
      <w:ins w:id="735" w:author="Yurii Shchehliuk" w:date="2022-04-13T15:59:00Z">
        <w:r w:rsidR="001C4DAE">
          <w:t>i</w:t>
        </w:r>
      </w:ins>
      <w:del w:id="736" w:author="Yurii Shchehliuk" w:date="2022-04-13T15:59:00Z">
        <w:r w:rsidDel="001C4DAE">
          <w:delText>wykorzystuje</w:delText>
        </w:r>
      </w:del>
      <w:r>
        <w:t xml:space="preserve"> repozytoria do przetwarzania </w:t>
      </w:r>
      <w:del w:id="737" w:author="Yurii Shchehliuk" w:date="2022-04-13T15:59:00Z">
        <w:r w:rsidDel="00086863">
          <w:delText>danych</w:delText>
        </w:r>
      </w:del>
      <w:ins w:id="738" w:author="Yurii Shchehliuk" w:date="2022-04-13T15:59:00Z">
        <w:r w:rsidR="00086863">
          <w:t>informacji z Infrastruktury</w:t>
        </w:r>
      </w:ins>
      <w:r>
        <w:t xml:space="preserve">. </w:t>
      </w:r>
      <w:commentRangeEnd w:id="727"/>
      <w:r w:rsidR="002D5CBF">
        <w:rPr>
          <w:rStyle w:val="CommentReference"/>
        </w:rPr>
        <w:commentReference w:id="727"/>
      </w:r>
      <w:r>
        <w:t xml:space="preserve">Właśnie jest to zaimplementowane </w:t>
      </w:r>
      <w:ins w:id="739" w:author="Yurii Shchehliuk" w:date="2022-04-13T16:00:00Z">
        <w:r w:rsidR="008452C7">
          <w:t xml:space="preserve">w </w:t>
        </w:r>
      </w:ins>
      <w:r>
        <w:t>kontroler</w:t>
      </w:r>
      <w:ins w:id="740" w:author="Yurii Shchehliuk" w:date="2022-04-13T16:00:00Z">
        <w:r w:rsidR="008452C7">
          <w:t>ach</w:t>
        </w:r>
      </w:ins>
      <w:del w:id="741" w:author="Yurii Shchehliuk" w:date="2022-04-13T16:00:00Z">
        <w:r w:rsidR="009C00C9" w:rsidDel="008452C7">
          <w:delText>ów</w:delText>
        </w:r>
      </w:del>
      <w:r>
        <w:t xml:space="preserve">, które są endpointami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>Właśnie w poszczególnych przesłonach implementują się rozwiązania, które na innych platformach są ograniczone ale XMLe widoków są takie same na wszystkich platformach.</w:t>
      </w:r>
    </w:p>
    <w:p w14:paraId="3D97997A" w14:textId="77777777" w:rsidR="00086C7B" w:rsidRDefault="00086C7B" w:rsidP="00030563">
      <w:pPr>
        <w:ind w:firstLine="720"/>
      </w:pPr>
    </w:p>
    <w:p w14:paraId="237642CA" w14:textId="77777777" w:rsidR="001E6B6D" w:rsidRDefault="00087051">
      <w:pPr>
        <w:keepNext/>
        <w:ind w:firstLine="90"/>
        <w:jc w:val="center"/>
        <w:rPr>
          <w:ins w:id="742" w:author="Yurii Shchehliuk" w:date="2022-04-13T14:53:00Z"/>
        </w:rPr>
      </w:pPr>
      <w:r w:rsidRPr="00916E90">
        <w:rPr>
          <w:noProof/>
        </w:rPr>
        <w:drawing>
          <wp:inline distT="0" distB="0" distL="0" distR="0" wp14:anchorId="4877CAA0" wp14:editId="33484205">
            <wp:extent cx="5943600" cy="2849880"/>
            <wp:effectExtent l="0" t="0" r="0" b="762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3810" w14:textId="362F0E50" w:rsidR="00916E90" w:rsidRPr="001E6B6D" w:rsidDel="001E6B6D" w:rsidRDefault="001E6B6D">
      <w:pPr>
        <w:pStyle w:val="Caption"/>
        <w:jc w:val="center"/>
        <w:rPr>
          <w:del w:id="743" w:author="Yurii Shchehliuk" w:date="2022-04-13T14:53:00Z"/>
          <w:rPrChange w:id="744" w:author="Yurii Shchehliuk" w:date="2022-04-13T14:53:00Z">
            <w:rPr>
              <w:del w:id="745" w:author="Yurii Shchehliuk" w:date="2022-04-13T14:53:00Z"/>
            </w:rPr>
          </w:rPrChange>
        </w:rPr>
        <w:pPrChange w:id="746" w:author="Yurii Shchehliuk" w:date="2022-04-13T14:53:00Z">
          <w:pPr>
            <w:keepNext/>
            <w:ind w:firstLine="90"/>
            <w:jc w:val="center"/>
          </w:pPr>
        </w:pPrChange>
      </w:pPr>
      <w:ins w:id="747" w:author="Yurii Shchehliuk" w:date="2022-04-13T14:53:00Z">
        <w:r w:rsidRPr="001E6B6D">
          <w:rPr>
            <w:rPrChange w:id="748" w:author="Yurii Shchehliuk" w:date="2022-04-13T14:53:00Z">
              <w:rPr/>
            </w:rPrChange>
          </w:rPr>
          <w:t xml:space="preserve">Rys. </w:t>
        </w:r>
        <w:r w:rsidRPr="001E6B6D">
          <w:rPr>
            <w:rPrChange w:id="749" w:author="Yurii Shchehliuk" w:date="2022-04-13T14:53:00Z">
              <w:rPr/>
            </w:rPrChange>
          </w:rPr>
          <w:fldChar w:fldCharType="begin"/>
        </w:r>
        <w:r w:rsidRPr="001E6B6D">
          <w:rPr>
            <w:rPrChange w:id="750" w:author="Yurii Shchehliuk" w:date="2022-04-13T14:53:00Z">
              <w:rPr/>
            </w:rPrChange>
          </w:rPr>
          <w:instrText xml:space="preserve"> SEQ Rys. \* ARABIC </w:instrText>
        </w:r>
      </w:ins>
      <w:r w:rsidRPr="001E6B6D">
        <w:rPr>
          <w:rPrChange w:id="751" w:author="Yurii Shchehliuk" w:date="2022-04-13T14:53:00Z">
            <w:rPr/>
          </w:rPrChange>
        </w:rPr>
        <w:fldChar w:fldCharType="separate"/>
      </w:r>
      <w:ins w:id="752" w:author="Yurii Shchehliuk" w:date="2022-04-13T14:53:00Z">
        <w:r w:rsidRPr="001E6B6D">
          <w:rPr>
            <w:noProof/>
            <w:rPrChange w:id="753" w:author="Yurii Shchehliuk" w:date="2022-04-13T14:53:00Z">
              <w:rPr>
                <w:noProof/>
              </w:rPr>
            </w:rPrChange>
          </w:rPr>
          <w:t>23</w:t>
        </w:r>
        <w:r w:rsidRPr="001E6B6D">
          <w:rPr>
            <w:rPrChange w:id="754" w:author="Yurii Shchehliuk" w:date="2022-04-13T14:53:00Z">
              <w:rPr/>
            </w:rPrChange>
          </w:rPr>
          <w:fldChar w:fldCharType="end"/>
        </w:r>
      </w:ins>
    </w:p>
    <w:p w14:paraId="0C981E1D" w14:textId="09B2DC0B" w:rsidR="00087051" w:rsidRPr="00916E90" w:rsidRDefault="00916E90" w:rsidP="00916E90">
      <w:pPr>
        <w:pStyle w:val="Caption"/>
        <w:jc w:val="center"/>
        <w:rPr>
          <w:i w:val="0"/>
          <w:iCs w:val="0"/>
        </w:rPr>
      </w:pPr>
      <w:del w:id="755" w:author="Yurii Shchehliuk" w:date="2022-04-13T14:53:00Z">
        <w:r w:rsidRPr="001E6B6D" w:rsidDel="001E6B6D">
          <w:rPr>
            <w:i w:val="0"/>
            <w:iCs w:val="0"/>
          </w:rPr>
          <w:delText xml:space="preserve">Rys. </w:delText>
        </w:r>
        <w:r w:rsidRPr="001E6B6D" w:rsidDel="001E6B6D">
          <w:rPr>
            <w:i w:val="0"/>
            <w:iCs w:val="0"/>
            <w:rPrChange w:id="756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1E6B6D" w:rsidDel="001E6B6D">
          <w:rPr>
            <w:i w:val="0"/>
            <w:iCs w:val="0"/>
          </w:rPr>
          <w:delInstrText xml:space="preserve"> SEQ Rys._ \* ARABIC </w:delInstrText>
        </w:r>
        <w:r w:rsidRPr="001E6B6D" w:rsidDel="001E6B6D">
          <w:rPr>
            <w:i w:val="0"/>
            <w:iCs w:val="0"/>
            <w:rPrChange w:id="757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  <w:r w:rsidR="002E101F" w:rsidRPr="001E6B6D" w:rsidDel="001E6B6D">
          <w:rPr>
            <w:i w:val="0"/>
            <w:iCs w:val="0"/>
            <w:noProof/>
          </w:rPr>
          <w:delText>16</w:delText>
        </w:r>
        <w:r w:rsidRPr="001E6B6D" w:rsidDel="001E6B6D">
          <w:rPr>
            <w:i w:val="0"/>
            <w:iCs w:val="0"/>
            <w:rPrChange w:id="758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</w:del>
      <w:r w:rsidRPr="00916E90">
        <w:rPr>
          <w:i w:val="0"/>
          <w:iCs w:val="0"/>
        </w:rPr>
        <w:t xml:space="preserve"> Projektowanie widoku na przykładzie logowania</w:t>
      </w:r>
      <w:r>
        <w:rPr>
          <w:i w:val="0"/>
          <w:iCs w:val="0"/>
        </w:rPr>
        <w:br/>
      </w:r>
      <w:r w:rsidRPr="00030563">
        <w:rPr>
          <w:i w:val="0"/>
          <w:iCs w:val="0"/>
        </w:rPr>
        <w:t xml:space="preserve">Źródło: </w:t>
      </w:r>
      <w:r w:rsidRPr="00931C08">
        <w:rPr>
          <w:i w:val="0"/>
          <w:iCs w:val="0"/>
          <w:sz w:val="20"/>
          <w:szCs w:val="20"/>
        </w:rPr>
        <w:t>opracowanie własne</w:t>
      </w:r>
    </w:p>
    <w:p w14:paraId="5F8B6CA3" w14:textId="7BCA6B04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ins w:id="759" w:author="Yurii Shchehliuk" w:date="2022-04-13T16:01:00Z">
        <w:r w:rsidR="002F6F63">
          <w:t xml:space="preserve"> z </w:t>
        </w:r>
        <w:r w:rsidR="001628EC">
          <w:t>odpowiedniej</w:t>
        </w:r>
        <w:r w:rsidR="002F6F63">
          <w:t xml:space="preserve"> klasy</w:t>
        </w:r>
      </w:ins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del w:id="760" w:author="Yurii Shchehliuk" w:date="2022-04-13T16:01:00Z">
        <w:r w:rsidR="00AC02EF" w:rsidDel="001628EC">
          <w:delText xml:space="preserve">aplikacji </w:delText>
        </w:r>
      </w:del>
      <w:ins w:id="761" w:author="Yurii Shchehliuk" w:date="2022-04-13T16:01:00Z">
        <w:r w:rsidR="001628EC">
          <w:t xml:space="preserve">programu </w:t>
        </w:r>
      </w:ins>
      <w:r w:rsidR="00AC02EF">
        <w:t xml:space="preserve">do widoku oraz z widoku do </w:t>
      </w:r>
      <w:del w:id="762" w:author="Yurii Shchehliuk" w:date="2022-04-13T16:02:00Z">
        <w:r w:rsidR="005A1E0B" w:rsidDel="001628EC">
          <w:delText>aplikacji</w:delText>
        </w:r>
      </w:del>
      <w:ins w:id="763" w:author="Yurii Shchehliuk" w:date="2022-04-13T16:02:00Z">
        <w:r w:rsidR="001628EC">
          <w:t>programu</w:t>
        </w:r>
      </w:ins>
      <w:r w:rsidR="005A1E0B">
        <w:t>.</w:t>
      </w:r>
    </w:p>
    <w:p w14:paraId="28B00768" w14:textId="57BE08B7" w:rsidR="0072081B" w:rsidRPr="00732E26" w:rsidRDefault="004C784D" w:rsidP="00AE70EB">
      <w:pPr>
        <w:ind w:firstLine="360"/>
        <w:rPr>
          <w:lang w:val="uk-UA"/>
          <w:rPrChange w:id="764" w:author="Yurii Shchehliuk" w:date="2022-04-13T16:15:00Z">
            <w:rPr/>
          </w:rPrChange>
        </w:rPr>
      </w:pPr>
      <w:commentRangeStart w:id="765"/>
      <w:commentRangeStart w:id="766"/>
      <w:r>
        <w:t>Aplikacja webowa ma architekturę</w:t>
      </w:r>
      <w:r w:rsidR="0072081B">
        <w:t xml:space="preserve"> opartą o komponenty</w:t>
      </w:r>
      <w:r w:rsidR="00B24E67">
        <w:t xml:space="preserve">, tak </w:t>
      </w:r>
      <w:commentRangeStart w:id="767"/>
      <w:del w:id="768" w:author="Yurii Shchehliuk" w:date="2022-04-13T14:55:00Z">
        <w:r w:rsidR="00B24E67" w:rsidDel="005C39DE">
          <w:delText xml:space="preserve">w </w:delText>
        </w:r>
      </w:del>
      <w:r w:rsidR="00B24E67">
        <w:t>w</w:t>
      </w:r>
      <w:r w:rsidR="0072081B">
        <w:t xml:space="preserve"> </w:t>
      </w:r>
      <w:commentRangeEnd w:id="767"/>
      <w:r w:rsidR="001C772E">
        <w:rPr>
          <w:rStyle w:val="CommentReference"/>
        </w:rPr>
        <w:commentReference w:id="767"/>
      </w:r>
      <w:r w:rsidR="0072081B">
        <w:t xml:space="preserve">folderze „src” znajduje się </w:t>
      </w:r>
      <w:r w:rsidR="00B24E67">
        <w:t>c</w:t>
      </w:r>
      <w:r w:rsidR="0072081B">
        <w:t>ała aplikacja webowa wraz ze zdjęciami oraz modułami do instalacji</w:t>
      </w:r>
      <w:ins w:id="769" w:author="Yurii Shchehliuk" w:date="2022-04-13T16:12:00Z">
        <w:r w:rsidR="004A303E">
          <w:t>.</w:t>
        </w:r>
      </w:ins>
      <w:del w:id="770" w:author="Yurii Shchehliuk" w:date="2022-04-13T16:12:00Z">
        <w:r w:rsidR="00B24E67" w:rsidDel="004A303E">
          <w:delText>, a w</w:delText>
        </w:r>
      </w:del>
      <w:ins w:id="771" w:author="Yurii Shchehliuk" w:date="2022-04-13T16:12:00Z">
        <w:r w:rsidR="004A303E">
          <w:t xml:space="preserve"> W</w:t>
        </w:r>
      </w:ins>
      <w:r w:rsidR="00B24E67">
        <w:t xml:space="preserve"> środku mamy komponent logowania się pod nazwą „account”, dodawani</w:t>
      </w:r>
      <w:ins w:id="772" w:author="Yurii Shchehliuk" w:date="2022-04-13T16:13:00Z">
        <w:r w:rsidR="004A303E">
          <w:t>e</w:t>
        </w:r>
      </w:ins>
      <w:del w:id="773" w:author="Yurii Shchehliuk" w:date="2022-04-13T16:13:00Z">
        <w:r w:rsidR="00B24E67" w:rsidDel="004A303E">
          <w:delText>a</w:delText>
        </w:r>
      </w:del>
      <w:r w:rsidR="00B24E67">
        <w:t xml:space="preserve"> do koszyka który się nazywa „basket”, opłata </w:t>
      </w:r>
      <w:r w:rsidR="00C636AE">
        <w:t xml:space="preserve">oraz eksporowanie danych administratorskich </w:t>
      </w:r>
      <w:r w:rsidR="00B24E67">
        <w:t xml:space="preserve">to „checkout”, a w </w:t>
      </w:r>
      <w:del w:id="774" w:author="Yurii Shchehliuk" w:date="2022-04-13T16:15:00Z">
        <w:r w:rsidR="00B24E67" w:rsidDel="00732E26">
          <w:delText xml:space="preserve">korze </w:delText>
        </w:r>
      </w:del>
      <w:ins w:id="775" w:author="Yurii Shchehliuk" w:date="2022-04-13T16:15:00Z">
        <w:r w:rsidR="00732E26">
          <w:t xml:space="preserve">„core” </w:t>
        </w:r>
      </w:ins>
      <w:r w:rsidR="00B24E67">
        <w:t xml:space="preserve">mamy header oraz footer, ponieważ są </w:t>
      </w:r>
      <w:r w:rsidR="00884889">
        <w:t xml:space="preserve">wykorzytane </w:t>
      </w:r>
      <w:r w:rsidR="00B24E67">
        <w:t xml:space="preserve">na każdej stronie, w </w:t>
      </w:r>
      <w:r w:rsidR="00C636AE">
        <w:t>„</w:t>
      </w:r>
      <w:r w:rsidR="00B24E67">
        <w:t>home</w:t>
      </w:r>
      <w:r w:rsidR="00C636AE">
        <w:t>”</w:t>
      </w:r>
      <w:r w:rsidR="00B24E67">
        <w:t xml:space="preserve"> umieściłem główną stronę </w:t>
      </w:r>
      <w:r w:rsidR="00C636AE">
        <w:t>a w „shared” się znajdują inne elementy aplikacji.</w:t>
      </w:r>
      <w:commentRangeEnd w:id="765"/>
      <w:r w:rsidR="001C772E">
        <w:rPr>
          <w:rStyle w:val="CommentReference"/>
        </w:rPr>
        <w:commentReference w:id="765"/>
      </w:r>
      <w:commentRangeEnd w:id="766"/>
      <w:r w:rsidR="002454F4">
        <w:rPr>
          <w:rStyle w:val="CommentReference"/>
        </w:rPr>
        <w:commentReference w:id="766"/>
      </w:r>
    </w:p>
    <w:p w14:paraId="1E25527B" w14:textId="77777777" w:rsidR="0083722F" w:rsidRDefault="00BB1F85">
      <w:pPr>
        <w:keepNext/>
        <w:ind w:firstLine="720"/>
        <w:jc w:val="center"/>
        <w:rPr>
          <w:ins w:id="776" w:author="Yurii Shchehliuk" w:date="2022-04-13T14:53:00Z"/>
        </w:rPr>
      </w:pPr>
      <w:r w:rsidRPr="00482386">
        <w:rPr>
          <w:noProof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09DC" w14:textId="0D6D0D16" w:rsidR="004C784D" w:rsidRPr="0083722F" w:rsidDel="0083722F" w:rsidRDefault="0083722F">
      <w:pPr>
        <w:pStyle w:val="Caption"/>
        <w:jc w:val="center"/>
        <w:rPr>
          <w:del w:id="777" w:author="Yurii Shchehliuk" w:date="2022-04-13T14:53:00Z"/>
          <w:rPrChange w:id="778" w:author="Yurii Shchehliuk" w:date="2022-04-13T14:53:00Z">
            <w:rPr>
              <w:del w:id="779" w:author="Yurii Shchehliuk" w:date="2022-04-13T14:53:00Z"/>
            </w:rPr>
          </w:rPrChange>
        </w:rPr>
        <w:pPrChange w:id="780" w:author="Yurii Shchehliuk" w:date="2022-04-13T14:53:00Z">
          <w:pPr>
            <w:keepNext/>
            <w:ind w:firstLine="720"/>
            <w:jc w:val="center"/>
          </w:pPr>
        </w:pPrChange>
      </w:pPr>
      <w:ins w:id="781" w:author="Yurii Shchehliuk" w:date="2022-04-13T14:53:00Z">
        <w:r w:rsidRPr="0083722F">
          <w:rPr>
            <w:rPrChange w:id="782" w:author="Yurii Shchehliuk" w:date="2022-04-13T14:53:00Z">
              <w:rPr/>
            </w:rPrChange>
          </w:rPr>
          <w:t xml:space="preserve">Rys. </w:t>
        </w:r>
        <w:r w:rsidRPr="0083722F">
          <w:rPr>
            <w:rPrChange w:id="783" w:author="Yurii Shchehliuk" w:date="2022-04-13T14:53:00Z">
              <w:rPr/>
            </w:rPrChange>
          </w:rPr>
          <w:fldChar w:fldCharType="begin"/>
        </w:r>
        <w:r w:rsidRPr="0083722F">
          <w:rPr>
            <w:rPrChange w:id="784" w:author="Yurii Shchehliuk" w:date="2022-04-13T14:53:00Z">
              <w:rPr/>
            </w:rPrChange>
          </w:rPr>
          <w:instrText xml:space="preserve"> SEQ Rys. \* ARABIC </w:instrText>
        </w:r>
      </w:ins>
      <w:r w:rsidRPr="0083722F">
        <w:rPr>
          <w:rPrChange w:id="785" w:author="Yurii Shchehliuk" w:date="2022-04-13T14:53:00Z">
            <w:rPr/>
          </w:rPrChange>
        </w:rPr>
        <w:fldChar w:fldCharType="separate"/>
      </w:r>
      <w:ins w:id="786" w:author="Yurii Shchehliuk" w:date="2022-04-13T14:53:00Z">
        <w:r w:rsidRPr="0083722F">
          <w:rPr>
            <w:noProof/>
            <w:rPrChange w:id="787" w:author="Yurii Shchehliuk" w:date="2022-04-13T14:53:00Z">
              <w:rPr>
                <w:noProof/>
              </w:rPr>
            </w:rPrChange>
          </w:rPr>
          <w:t>24</w:t>
        </w:r>
        <w:r w:rsidRPr="0083722F">
          <w:rPr>
            <w:rPrChange w:id="788" w:author="Yurii Shchehliuk" w:date="2022-04-13T14:53:00Z">
              <w:rPr/>
            </w:rPrChange>
          </w:rPr>
          <w:fldChar w:fldCharType="end"/>
        </w:r>
      </w:ins>
    </w:p>
    <w:p w14:paraId="0340132A" w14:textId="6D273E8A" w:rsidR="004C784D" w:rsidRDefault="004C784D" w:rsidP="004C784D">
      <w:pPr>
        <w:pStyle w:val="Caption"/>
        <w:jc w:val="center"/>
        <w:rPr>
          <w:i w:val="0"/>
          <w:iCs w:val="0"/>
        </w:rPr>
      </w:pPr>
      <w:del w:id="789" w:author="Yurii Shchehliuk" w:date="2022-04-13T14:53:00Z">
        <w:r w:rsidRPr="0083722F" w:rsidDel="0083722F">
          <w:rPr>
            <w:i w:val="0"/>
            <w:iCs w:val="0"/>
          </w:rPr>
          <w:delText xml:space="preserve">Rys. </w:delText>
        </w:r>
        <w:r w:rsidRPr="0083722F" w:rsidDel="0083722F">
          <w:rPr>
            <w:i w:val="0"/>
            <w:iCs w:val="0"/>
            <w:rPrChange w:id="790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83722F" w:rsidDel="0083722F">
          <w:rPr>
            <w:i w:val="0"/>
            <w:iCs w:val="0"/>
          </w:rPr>
          <w:delInstrText xml:space="preserve"> SEQ Rys. \* ARABIC </w:delInstrText>
        </w:r>
        <w:r w:rsidRPr="0083722F" w:rsidDel="0083722F">
          <w:rPr>
            <w:i w:val="0"/>
            <w:iCs w:val="0"/>
            <w:rPrChange w:id="791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</w:del>
      <w:del w:id="792" w:author="Yurii Shchehliuk" w:date="2022-04-13T14:23:00Z">
        <w:r w:rsidR="00D24E61" w:rsidRPr="0083722F" w:rsidDel="00EC3565">
          <w:rPr>
            <w:i w:val="0"/>
            <w:iCs w:val="0"/>
            <w:noProof/>
          </w:rPr>
          <w:delText>5</w:delText>
        </w:r>
      </w:del>
      <w:del w:id="793" w:author="Yurii Shchehliuk" w:date="2022-04-13T14:53:00Z">
        <w:r w:rsidRPr="0083722F" w:rsidDel="0083722F">
          <w:rPr>
            <w:i w:val="0"/>
            <w:iCs w:val="0"/>
            <w:rPrChange w:id="794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</w:del>
      <w:r w:rsidRPr="004C784D">
        <w:rPr>
          <w:i w:val="0"/>
          <w:iCs w:val="0"/>
        </w:rPr>
        <w:t xml:space="preserve"> Architektura aplikacji frontendowej </w:t>
      </w:r>
      <w:r w:rsidRPr="004C784D">
        <w:rPr>
          <w:i w:val="0"/>
          <w:iCs w:val="0"/>
        </w:rPr>
        <w:br/>
        <w:t>Źródło: opracowanie własne</w:t>
      </w:r>
    </w:p>
    <w:p w14:paraId="76D01B6A" w14:textId="17170F87" w:rsidR="00F72033" w:rsidRDefault="004C784D" w:rsidP="004C784D">
      <w:commentRangeStart w:id="795"/>
      <w:r>
        <w:t xml:space="preserve">Aplikacja </w:t>
      </w:r>
      <w:ins w:id="796" w:author="Yurii Shchehliuk" w:date="2022-04-13T16:16:00Z">
        <w:r w:rsidR="003A092A">
          <w:t xml:space="preserve">postawiona </w:t>
        </w:r>
      </w:ins>
      <w:del w:id="797" w:author="Yurii Shchehliuk" w:date="2022-04-13T16:16:00Z">
        <w:r w:rsidDel="003A092A">
          <w:delText>w</w:delText>
        </w:r>
      </w:del>
      <w:ins w:id="798" w:author="Yurii Shchehliuk" w:date="2022-04-13T16:16:00Z">
        <w:r w:rsidR="003A092A">
          <w:t>na</w:t>
        </w:r>
      </w:ins>
      <w:r>
        <w:t xml:space="preserve"> </w:t>
      </w:r>
      <w:del w:id="799" w:author="Yurii Shchehliuk" w:date="2022-04-13T16:16:00Z">
        <w:r w:rsidDel="003A092A">
          <w:delText xml:space="preserve">CLI </w:delText>
        </w:r>
      </w:del>
      <w:r>
        <w:t xml:space="preserve">Angular </w:t>
      </w:r>
      <w:ins w:id="800" w:author="Yurii Shchehliuk" w:date="2022-04-13T16:16:00Z">
        <w:r w:rsidR="003A092A">
          <w:t xml:space="preserve">CLI </w:t>
        </w:r>
      </w:ins>
      <w:r>
        <w:t>12</w:t>
      </w:r>
      <w:ins w:id="801" w:author="Yurii Shchehliuk" w:date="2022-04-13T16:17:00Z">
        <w:r w:rsidR="00A61669">
          <w:t xml:space="preserve">, </w:t>
        </w:r>
      </w:ins>
      <w:del w:id="802" w:author="Yurii Shchehliuk" w:date="2022-04-13T16:17:00Z">
        <w:r w:rsidDel="00A61669">
          <w:delText xml:space="preserve"> </w:delText>
        </w:r>
      </w:del>
      <w:r w:rsidR="00A92676">
        <w:t>do manipulacji danymi</w:t>
      </w:r>
      <w:del w:id="803" w:author="Yurii Shchehliuk" w:date="2022-04-13T16:17:00Z">
        <w:r w:rsidR="00A92676" w:rsidDel="00A61669">
          <w:delText>,</w:delText>
        </w:r>
      </w:del>
      <w:r w:rsidR="00A92676">
        <w:t xml:space="preserve"> które przychodzą z API wykorzystuj</w:t>
      </w:r>
      <w:del w:id="804" w:author="Yurii Shchehliuk" w:date="2022-04-13T16:17:00Z">
        <w:r w:rsidR="00A92676" w:rsidDel="00A61669">
          <w:delText>e</w:delText>
        </w:r>
      </w:del>
      <w:ins w:id="805" w:author="Yurii Shchehliuk" w:date="2022-04-13T16:17:00Z">
        <w:r w:rsidR="00A61669">
          <w:t>ę</w:t>
        </w:r>
      </w:ins>
      <w:ins w:id="806" w:author="Yurii Shchehliuk" w:date="2022-04-13T16:20:00Z">
        <w:r w:rsidR="00E872BE">
          <w:t xml:space="preserve"> http zapytania wraz z</w:t>
        </w:r>
      </w:ins>
      <w:r w:rsidR="00A92676">
        <w:t xml:space="preserve"> bibliotek</w:t>
      </w:r>
      <w:ins w:id="807" w:author="Yurii Shchehliuk" w:date="2022-04-13T16:21:00Z">
        <w:r w:rsidR="00E872BE">
          <w:t>ą</w:t>
        </w:r>
      </w:ins>
      <w:del w:id="808" w:author="Yurii Shchehliuk" w:date="2022-04-13T16:21:00Z">
        <w:r w:rsidR="00A92676" w:rsidDel="00E872BE">
          <w:delText>ę</w:delText>
        </w:r>
      </w:del>
      <w:r w:rsidR="00A92676">
        <w:t xml:space="preserve"> RxJS</w:t>
      </w:r>
      <w:ins w:id="809" w:author="Yurii Shchehliuk" w:date="2022-04-13T16:17:00Z">
        <w:r w:rsidR="00E972F9">
          <w:t>, w większym stopniu na podst</w:t>
        </w:r>
      </w:ins>
      <w:ins w:id="810" w:author="Yurii Shchehliuk" w:date="2022-04-13T16:18:00Z">
        <w:r w:rsidR="00E972F9">
          <w:t>awie asynchronicznych kolekcji pod nazwą „Observable”</w:t>
        </w:r>
      </w:ins>
      <w:r w:rsidR="00A92676">
        <w:t xml:space="preserve">. </w:t>
      </w:r>
      <w:del w:id="811" w:author="Yurii Shchehliuk" w:date="2022-04-13T16:19:00Z">
        <w:r w:rsidR="00F72033" w:rsidDel="000568B1">
          <w:delText xml:space="preserve">Komunikacja </w:delText>
        </w:r>
      </w:del>
      <w:ins w:id="812" w:author="Yurii Shchehliuk" w:date="2022-04-13T16:19:00Z">
        <w:r w:rsidR="000568B1">
          <w:t xml:space="preserve">Zarządzanie danymi </w:t>
        </w:r>
      </w:ins>
      <w:r w:rsidR="00F72033">
        <w:t>zaimplementowan</w:t>
      </w:r>
      <w:del w:id="813" w:author="Yurii Shchehliuk" w:date="2022-04-13T16:19:00Z">
        <w:r w:rsidR="00F72033" w:rsidDel="000568B1">
          <w:delText>a</w:delText>
        </w:r>
      </w:del>
      <w:ins w:id="814" w:author="Yurii Shchehliuk" w:date="2022-04-13T16:19:00Z">
        <w:r w:rsidR="000568B1">
          <w:t>e</w:t>
        </w:r>
      </w:ins>
      <w:r w:rsidR="00F72033">
        <w:t xml:space="preserve"> w serwisach</w:t>
      </w:r>
      <w:del w:id="815" w:author="Yurii Shchehliuk" w:date="2022-04-13T16:21:00Z">
        <w:r w:rsidR="00F72033" w:rsidDel="001B73A2">
          <w:delText xml:space="preserve"> </w:delText>
        </w:r>
      </w:del>
      <w:del w:id="816" w:author="Yurii Shchehliuk" w:date="2022-04-13T16:19:00Z">
        <w:r w:rsidR="00F72033" w:rsidDel="00436453">
          <w:delText xml:space="preserve">z wykorzystaniem „HttpClient”, </w:delText>
        </w:r>
      </w:del>
      <w:ins w:id="817" w:author="Yurii Shchehliuk" w:date="2022-04-13T16:21:00Z">
        <w:r w:rsidR="001B73A2">
          <w:t>,</w:t>
        </w:r>
      </w:ins>
      <w:ins w:id="818" w:author="Yurii Shchehliuk" w:date="2022-04-13T16:20:00Z">
        <w:r w:rsidR="00436453">
          <w:t xml:space="preserve"> </w:t>
        </w:r>
      </w:ins>
      <w:r w:rsidR="00F72033">
        <w:t>a komponenty deklarują się w osobnych modułach.</w:t>
      </w:r>
      <w:commentRangeEnd w:id="795"/>
      <w:r w:rsidR="001C772E">
        <w:rPr>
          <w:rStyle w:val="CommentReference"/>
        </w:rPr>
        <w:commentReference w:id="795"/>
      </w:r>
    </w:p>
    <w:p w14:paraId="621CCF18" w14:textId="727E8B63" w:rsidR="00643A28" w:rsidRPr="00F61600" w:rsidRDefault="00F72033">
      <w:pPr>
        <w:ind w:firstLine="360"/>
        <w:pPrChange w:id="819" w:author="Yurii Shchehliuk" w:date="2022-04-13T16:21:00Z">
          <w:pPr>
            <w:ind w:firstLine="810"/>
          </w:pPr>
        </w:pPrChange>
      </w:pPr>
      <w:commentRangeStart w:id="820"/>
      <w:r>
        <w:t>Komponent</w:t>
      </w:r>
      <w:commentRangeEnd w:id="820"/>
      <w:r w:rsidR="001C772E">
        <w:rPr>
          <w:rStyle w:val="CommentReference"/>
        </w:rPr>
        <w:commentReference w:id="820"/>
      </w:r>
      <w:r>
        <w:t xml:space="preserve">y korzystają z serwisów i mają swoje przeznaczenie dla osobnych części wizualizacji danych. By uruchomić aplikację należy zainstalować biblioteki za pomocą node.js i managera pakietów „npm” lub „yarn” zatem wykonać polecenie w terminalu „ng serve”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ins w:id="821" w:author="Yurii Shchehliuk" w:date="2022-04-13T12:21:00Z">
        <w:r w:rsidR="00FA3322">
          <w:t xml:space="preserve"> Dzięki temu że jest zainstalowany certyfikat SSL, połączenie jest bezpieczniejsze, ponieważ odbywa się na podstawię protokołu HTTPS.</w:t>
        </w:r>
      </w:ins>
    </w:p>
    <w:p w14:paraId="4669B869" w14:textId="18D71C31" w:rsidR="006C4196" w:rsidRPr="00AE70EB" w:rsidRDefault="00A436DA" w:rsidP="00B972D1">
      <w:pPr>
        <w:pStyle w:val="Heading3"/>
        <w:ind w:left="720"/>
      </w:pPr>
      <w:bookmarkStart w:id="822" w:name="_Toc100158866"/>
      <w:r w:rsidRPr="00AE70EB">
        <w:lastRenderedPageBreak/>
        <w:t>Opis działania aplikacji</w:t>
      </w:r>
      <w:bookmarkEnd w:id="822"/>
    </w:p>
    <w:p w14:paraId="15AB9EFE" w14:textId="14371B5D" w:rsidR="00A436DA" w:rsidRDefault="00B06AE0" w:rsidP="00A436DA">
      <w:pPr>
        <w:rPr>
          <w:ins w:id="823" w:author="Yurii Shchehliuk" w:date="2022-04-15T21:13:00Z"/>
        </w:rPr>
      </w:pPr>
      <w:r>
        <w:t>Aplikacja mobila oraz webowa wykorzystują endpointy z serwera IIS do pobrania, edytowania lub dodawania nowych danych. Tak przez aplikację mobilą możemy</w:t>
      </w:r>
      <w:ins w:id="824" w:author="Yurii Shchehliuk" w:date="2022-04-15T21:09:00Z">
        <w:r w:rsidR="00873BD2">
          <w:t xml:space="preserve"> przeprowadzić wszystkie działania z </w:t>
        </w:r>
        <w:r w:rsidR="00D247FC">
          <w:t>menu restauracji, czyli przegląd</w:t>
        </w:r>
      </w:ins>
      <w:ins w:id="825" w:author="Yurii Shchehliuk" w:date="2022-04-15T21:10:00Z">
        <w:r w:rsidR="00D247FC">
          <w:t>nąć listę, dodać lub usunąć do zamówienie oraz menu kontaktowe z restauracją.</w:t>
        </w:r>
      </w:ins>
      <w:r>
        <w:t xml:space="preserve"> </w:t>
      </w:r>
      <w:ins w:id="826" w:author="Yurii Shchehliuk" w:date="2022-04-15T21:11:00Z">
        <w:r w:rsidR="00D247FC">
          <w:t xml:space="preserve">W aplikacji webowej </w:t>
        </w:r>
      </w:ins>
      <w:del w:id="827" w:author="Yurii Shchehliuk" w:date="2022-04-15T21:11:00Z">
        <w:r w:rsidR="00A436DA" w:rsidDel="00D247FC">
          <w:delText>O</w:delText>
        </w:r>
      </w:del>
      <w:ins w:id="828" w:author="Yurii Shchehliuk" w:date="2022-04-15T21:11:00Z">
        <w:r w:rsidR="00D247FC">
          <w:t>o</w:t>
        </w:r>
      </w:ins>
      <w:r w:rsidR="00A436DA">
        <w:t xml:space="preserve">prócz wyżej wymienionych funkcjonalności, dla administratorów też jest możliwość </w:t>
      </w:r>
      <w:ins w:id="829" w:author="Yurii Shchehliuk" w:date="2022-04-15T21:11:00Z">
        <w:r w:rsidR="00D247FC">
          <w:t xml:space="preserve">zarządzania menu oraz </w:t>
        </w:r>
      </w:ins>
      <w:r w:rsidR="00A436DA">
        <w:t xml:space="preserve">wyeksportowania danych </w:t>
      </w:r>
      <w:ins w:id="830" w:author="Yurii Shchehliuk" w:date="2022-04-15T21:11:00Z">
        <w:r w:rsidR="00D247FC">
          <w:t xml:space="preserve">zamówień z wybranego dnia </w:t>
        </w:r>
      </w:ins>
      <w:r w:rsidR="00A436DA">
        <w:t>do pliku JSON.</w:t>
      </w:r>
    </w:p>
    <w:p w14:paraId="21216839" w14:textId="466D5838" w:rsidR="00E377A3" w:rsidRDefault="00E377A3" w:rsidP="00A436DA"/>
    <w:p w14:paraId="73FF252D" w14:textId="77777777" w:rsidR="00A436DA" w:rsidRDefault="00A436DA" w:rsidP="00A436DA"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>Aplikacja mobilna na podstawie Xamairn, który umożliwia korzystanie z podstawowych</w:t>
      </w:r>
      <w:r w:rsidR="00AE70EB">
        <w:t xml:space="preserve"> </w:t>
      </w:r>
      <w:r>
        <w:t>funkcjonalności dla użytkownika.</w:t>
      </w:r>
    </w:p>
    <w:p w14:paraId="12DACFDB" w14:textId="0B3222CE" w:rsidR="00A436DA" w:rsidDel="00D247FC" w:rsidRDefault="00A436DA" w:rsidP="00E514CA">
      <w:pPr>
        <w:pStyle w:val="ListParagraph"/>
        <w:numPr>
          <w:ilvl w:val="0"/>
          <w:numId w:val="33"/>
        </w:numPr>
        <w:rPr>
          <w:moveFrom w:id="831" w:author="Yurii Shchehliuk" w:date="2022-04-15T21:12:00Z"/>
        </w:rPr>
      </w:pPr>
      <w:moveFromRangeStart w:id="832" w:author="Yurii Shchehliuk" w:date="2022-04-15T21:12:00Z" w:name="move100949547"/>
      <w:moveFrom w:id="833" w:author="Yurii Shchehliuk" w:date="2022-04-15T21:12:00Z">
        <w:r w:rsidDel="00D247FC">
          <w:t>Backend w postaci REST API</w:t>
        </w:r>
        <w:r w:rsidR="000F6AC6" w:rsidDel="00D247FC">
          <w:t>.</w:t>
        </w:r>
      </w:moveFrom>
    </w:p>
    <w:moveFromRangeEnd w:id="832"/>
    <w:p w14:paraId="6F64BCD4" w14:textId="0D55E0C6" w:rsidR="00A436DA" w:rsidRDefault="000F6AC6" w:rsidP="00DD3082">
      <w:pPr>
        <w:pStyle w:val="ListParagraph"/>
        <w:numPr>
          <w:ilvl w:val="0"/>
          <w:numId w:val="33"/>
        </w:numPr>
        <w:rPr>
          <w:ins w:id="834" w:author="Yurii Shchehliuk" w:date="2022-04-15T21:12:00Z"/>
        </w:rPr>
      </w:pPr>
      <w:r>
        <w:t xml:space="preserve">Frontend w postaci SPA, który oferuje korzystanie z wszystkie podstawowych funkcjonalności oraz narzędzia do zarządzania </w:t>
      </w:r>
      <w:del w:id="835" w:author="Yurii Shchehliuk" w:date="2022-04-15T21:12:00Z">
        <w:r w:rsidDel="00D247FC">
          <w:delText>danymi</w:delText>
        </w:r>
      </w:del>
      <w:ins w:id="836" w:author="Yurii Shchehliuk" w:date="2022-04-15T21:12:00Z">
        <w:r w:rsidR="00D247FC">
          <w:t>menu</w:t>
        </w:r>
      </w:ins>
      <w:r w:rsidR="00A436DA">
        <w:t>.</w:t>
      </w:r>
      <w:del w:id="837" w:author="Yurii Shchehliuk" w:date="2022-04-15T21:12:00Z">
        <w:r w:rsidR="00A436DA" w:rsidDel="00D247FC">
          <w:delText xml:space="preserve"> </w:delText>
        </w:r>
      </w:del>
    </w:p>
    <w:p w14:paraId="6FF3E8C9" w14:textId="2B7F798F" w:rsidR="00D247FC" w:rsidRDefault="00D247FC" w:rsidP="00D247FC">
      <w:pPr>
        <w:pStyle w:val="ListParagraph"/>
        <w:numPr>
          <w:ilvl w:val="0"/>
          <w:numId w:val="33"/>
        </w:numPr>
        <w:rPr>
          <w:moveTo w:id="838" w:author="Yurii Shchehliuk" w:date="2022-04-15T21:12:00Z"/>
        </w:rPr>
      </w:pPr>
      <w:moveToRangeStart w:id="839" w:author="Yurii Shchehliuk" w:date="2022-04-15T21:12:00Z" w:name="move100949547"/>
      <w:moveTo w:id="840" w:author="Yurii Shchehliuk" w:date="2022-04-15T21:12:00Z">
        <w:r>
          <w:t>Backend w postaci REST API</w:t>
        </w:r>
      </w:moveTo>
      <w:ins w:id="841" w:author="Yurii Shchehliuk" w:date="2022-04-15T21:12:00Z">
        <w:r w:rsidR="004B052A">
          <w:t xml:space="preserve"> który został umieszczony na IIS hostcie</w:t>
        </w:r>
      </w:ins>
      <w:moveTo w:id="842" w:author="Yurii Shchehliuk" w:date="2022-04-15T21:12:00Z">
        <w:r>
          <w:t>.</w:t>
        </w:r>
      </w:moveTo>
    </w:p>
    <w:moveToRangeEnd w:id="839"/>
    <w:p w14:paraId="43D4F2ED" w14:textId="0F327502" w:rsidR="00ED2C5C" w:rsidRDefault="00E377A3">
      <w:pPr>
        <w:ind w:firstLine="360"/>
        <w:pPrChange w:id="843" w:author="Yurii Shchehliuk" w:date="2022-04-14T17:41:00Z">
          <w:pPr>
            <w:pStyle w:val="ListParagraph"/>
            <w:numPr>
              <w:numId w:val="33"/>
            </w:numPr>
            <w:ind w:hanging="360"/>
          </w:pPr>
        </w:pPrChange>
      </w:pPr>
      <w:ins w:id="844" w:author="Yurii Shchehliuk" w:date="2022-04-15T21:12:00Z">
        <w:r>
          <w:t>Z aplikacji webo</w:t>
        </w:r>
      </w:ins>
      <w:ins w:id="845" w:author="Yurii Shchehliuk" w:date="2022-04-15T21:13:00Z">
        <w:r>
          <w:t>wej p</w:t>
        </w:r>
      </w:ins>
      <w:ins w:id="846" w:author="Yurii Shchehliuk" w:date="2022-04-14T17:40:00Z">
        <w:r w:rsidR="00ED2C5C">
          <w:t>o opłacie za pomocą Stripe</w:t>
        </w:r>
      </w:ins>
      <w:ins w:id="847" w:author="Yurii Shchehliuk" w:date="2022-04-14T17:41:00Z">
        <w:r w:rsidR="00ED2C5C">
          <w:t xml:space="preserve"> dostępny przegląd oczekujących zamówień oraz czat z restauracją.</w:t>
        </w:r>
      </w:ins>
    </w:p>
    <w:p w14:paraId="24E861F1" w14:textId="4A237F60" w:rsidR="004F02EC" w:rsidRDefault="00A436DA" w:rsidP="00211706">
      <w:pPr>
        <w:rPr>
          <w:ins w:id="848" w:author="Yurii Shchehliuk" w:date="2022-04-15T21:04:00Z"/>
        </w:rPr>
        <w:pPrChange w:id="849" w:author="Yurii Shchehliuk" w:date="2022-04-15T22:04:00Z">
          <w:pPr/>
        </w:pPrChange>
      </w:pPr>
      <w:r>
        <w:t xml:space="preserve">Po zakończeniu procesu implementacji projekt </w:t>
      </w:r>
      <w:r w:rsidR="00F12E6C">
        <w:t>został gotowy do</w:t>
      </w:r>
      <w:r>
        <w:t xml:space="preserve"> </w:t>
      </w:r>
      <w:r w:rsidR="00F12E6C">
        <w:t>przetestowania.</w:t>
      </w:r>
    </w:p>
    <w:p w14:paraId="2DF76735" w14:textId="12762E63" w:rsidR="00873BD2" w:rsidRDefault="00873BD2" w:rsidP="00A436DA">
      <w:pPr>
        <w:rPr>
          <w:ins w:id="850" w:author="Yurii Shchehliuk" w:date="2022-04-15T21:04:00Z"/>
        </w:rPr>
      </w:pPr>
      <w:ins w:id="851" w:author="Yurii Shchehliuk" w:date="2022-04-15T21:04:00Z">
        <w:r w:rsidRPr="00873BD2">
          <w:lastRenderedPageBreak/>
          <w:drawing>
            <wp:inline distT="0" distB="0" distL="0" distR="0" wp14:anchorId="78EC8C29" wp14:editId="25C9EBD2">
              <wp:extent cx="3124471" cy="6431837"/>
              <wp:effectExtent l="0" t="0" r="0" b="7620"/>
              <wp:docPr id="42" name="Picture 42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2" name="Picture 42" descr="Graphical user interface, application&#10;&#10;Description automatically generated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24471" cy="643183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CCB456D" w14:textId="070DFC24" w:rsidR="00873BD2" w:rsidRDefault="00873BD2" w:rsidP="00A436DA">
      <w:pPr>
        <w:rPr>
          <w:ins w:id="852" w:author="Yurii Shchehliuk" w:date="2022-04-14T17:38:00Z"/>
        </w:rPr>
      </w:pPr>
      <w:ins w:id="853" w:author="Yurii Shchehliuk" w:date="2022-04-15T21:04:00Z">
        <w:r w:rsidRPr="00873BD2">
          <w:lastRenderedPageBreak/>
          <w:drawing>
            <wp:inline distT="0" distB="0" distL="0" distR="0" wp14:anchorId="299B6A2E" wp14:editId="4A45286C">
              <wp:extent cx="3116850" cy="6492803"/>
              <wp:effectExtent l="0" t="0" r="7620" b="3810"/>
              <wp:docPr id="43" name="Picture 43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3" name="Picture 43" descr="Graphical user interface, application, website&#10;&#10;Description automatically generated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6850" cy="64928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854" w:author="Yurii Shchehliuk" w:date="2022-04-15T21:05:00Z">
        <w:r w:rsidRPr="00873BD2">
          <w:lastRenderedPageBreak/>
          <w:drawing>
            <wp:inline distT="0" distB="0" distL="0" distR="0" wp14:anchorId="033C831A" wp14:editId="3E8E9977">
              <wp:extent cx="3147333" cy="6523285"/>
              <wp:effectExtent l="0" t="0" r="0" b="0"/>
              <wp:docPr id="45" name="Picture 45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5" name="Picture 45" descr="Graphical user interface, text, application, chat or text message&#10;&#10;Description automatically generated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47333" cy="6523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855" w:author="Yurii Shchehliuk" w:date="2022-04-15T21:06:00Z">
        <w:r w:rsidRPr="00873BD2">
          <w:lastRenderedPageBreak/>
          <w:drawing>
            <wp:inline distT="0" distB="0" distL="0" distR="0" wp14:anchorId="10BD7778" wp14:editId="4F9CDEE8">
              <wp:extent cx="3231160" cy="6530906"/>
              <wp:effectExtent l="0" t="0" r="7620" b="3810"/>
              <wp:docPr id="46" name="Picture 46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6" name="Picture 46" descr="Graphical user interface, text, application, chat or text message&#10;&#10;Description automatically generated"/>
                      <pic:cNvPicPr/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31160" cy="653090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873BD2">
          <w:lastRenderedPageBreak/>
          <w:drawing>
            <wp:inline distT="0" distB="0" distL="0" distR="0" wp14:anchorId="40758F89" wp14:editId="79105475">
              <wp:extent cx="3193057" cy="6492803"/>
              <wp:effectExtent l="0" t="0" r="7620" b="3810"/>
              <wp:docPr id="47" name="Picture 47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7" name="Picture 47" descr="Graphical user interface, application&#10;&#10;Description automatically generated"/>
                      <pic:cNvPicPr/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93057" cy="64928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873BD2">
          <w:lastRenderedPageBreak/>
          <w:drawing>
            <wp:inline distT="0" distB="0" distL="0" distR="0" wp14:anchorId="61671F9F" wp14:editId="4C34F279">
              <wp:extent cx="3139712" cy="6492803"/>
              <wp:effectExtent l="0" t="0" r="3810" b="3810"/>
              <wp:docPr id="48" name="Picture 48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8" name="Picture 48" descr="Graphical user interface, text, application&#10;&#10;Description automatically generated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39712" cy="64928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F446ED" w14:textId="77777777" w:rsidR="00A9549D" w:rsidRDefault="00A9549D" w:rsidP="00A436DA"/>
    <w:p w14:paraId="767189B7" w14:textId="77777777" w:rsidR="00A436DA" w:rsidRDefault="00A436DA" w:rsidP="00B972D1">
      <w:pPr>
        <w:pStyle w:val="Heading3"/>
        <w:ind w:left="720"/>
      </w:pPr>
      <w:bookmarkStart w:id="856" w:name="_Toc100158867"/>
      <w:r w:rsidRPr="00931C08">
        <w:t>Testy (ewaluacja)</w:t>
      </w:r>
      <w:bookmarkEnd w:id="856"/>
    </w:p>
    <w:p w14:paraId="35D439AF" w14:textId="162DB74A" w:rsidR="00F322BB" w:rsidRDefault="00F12E6C" w:rsidP="00A436DA">
      <w:pPr>
        <w:rPr>
          <w:ins w:id="857" w:author="Yurii Shchehliuk" w:date="2022-04-14T14:10:00Z"/>
        </w:rPr>
      </w:pPr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Frontendowej został wykorzystany framework „Jasmine”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72DD4475" w14:textId="2D982DA6" w:rsidR="007E3E49" w:rsidRDefault="007E3E49" w:rsidP="00A436DA">
      <w:pPr>
        <w:rPr>
          <w:ins w:id="858" w:author="Yurii Shchehliuk" w:date="2022-04-14T14:10:00Z"/>
        </w:rPr>
      </w:pPr>
    </w:p>
    <w:p w14:paraId="421BF792" w14:textId="1A9E8A39" w:rsidR="007E3E49" w:rsidRDefault="007E3E49" w:rsidP="00A436DA">
      <w:pPr>
        <w:rPr>
          <w:ins w:id="859" w:author="Yurii Shchehliuk" w:date="2022-04-14T14:10:00Z"/>
        </w:rPr>
      </w:pPr>
    </w:p>
    <w:p w14:paraId="4DD09894" w14:textId="5CECEF10" w:rsidR="007E3E49" w:rsidRDefault="007E3E49" w:rsidP="00A436DA"/>
    <w:p w14:paraId="3832B2CE" w14:textId="77777777" w:rsidR="00955086" w:rsidRDefault="0016778F">
      <w:pPr>
        <w:keepNext/>
        <w:jc w:val="center"/>
        <w:rPr>
          <w:ins w:id="860" w:author="Yurii Shchehliuk" w:date="2022-04-13T14:54:00Z"/>
        </w:rPr>
      </w:pPr>
      <w:r w:rsidRPr="00A27F39">
        <w:rPr>
          <w:noProof/>
        </w:rPr>
        <w:lastRenderedPageBreak/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EB70" w14:textId="0B1E0A80" w:rsidR="00FF073E" w:rsidRPr="00955086" w:rsidDel="00955086" w:rsidRDefault="00955086">
      <w:pPr>
        <w:pStyle w:val="Caption"/>
        <w:jc w:val="center"/>
        <w:rPr>
          <w:del w:id="861" w:author="Yurii Shchehliuk" w:date="2022-04-13T14:54:00Z"/>
          <w:rPrChange w:id="862" w:author="Yurii Shchehliuk" w:date="2022-04-13T14:55:00Z">
            <w:rPr>
              <w:del w:id="863" w:author="Yurii Shchehliuk" w:date="2022-04-13T14:54:00Z"/>
            </w:rPr>
          </w:rPrChange>
        </w:rPr>
        <w:pPrChange w:id="864" w:author="Yurii Shchehliuk" w:date="2022-04-13T14:54:00Z">
          <w:pPr>
            <w:keepNext/>
            <w:jc w:val="center"/>
          </w:pPr>
        </w:pPrChange>
      </w:pPr>
      <w:ins w:id="865" w:author="Yurii Shchehliuk" w:date="2022-04-13T14:54:00Z">
        <w:r w:rsidRPr="00955086">
          <w:rPr>
            <w:rPrChange w:id="866" w:author="Yurii Shchehliuk" w:date="2022-04-13T14:55:00Z">
              <w:rPr/>
            </w:rPrChange>
          </w:rPr>
          <w:t xml:space="preserve">Rys. </w:t>
        </w:r>
        <w:r w:rsidRPr="00955086">
          <w:rPr>
            <w:rPrChange w:id="867" w:author="Yurii Shchehliuk" w:date="2022-04-13T14:55:00Z">
              <w:rPr/>
            </w:rPrChange>
          </w:rPr>
          <w:fldChar w:fldCharType="begin"/>
        </w:r>
        <w:r w:rsidRPr="00955086">
          <w:rPr>
            <w:rPrChange w:id="868" w:author="Yurii Shchehliuk" w:date="2022-04-13T14:55:00Z">
              <w:rPr/>
            </w:rPrChange>
          </w:rPr>
          <w:instrText xml:space="preserve"> SEQ Rys. \* ARABIC </w:instrText>
        </w:r>
      </w:ins>
      <w:r w:rsidRPr="00955086">
        <w:rPr>
          <w:rPrChange w:id="869" w:author="Yurii Shchehliuk" w:date="2022-04-13T14:55:00Z">
            <w:rPr/>
          </w:rPrChange>
        </w:rPr>
        <w:fldChar w:fldCharType="separate"/>
      </w:r>
      <w:ins w:id="870" w:author="Yurii Shchehliuk" w:date="2022-04-13T14:54:00Z">
        <w:r w:rsidRPr="00955086">
          <w:rPr>
            <w:noProof/>
            <w:rPrChange w:id="871" w:author="Yurii Shchehliuk" w:date="2022-04-13T14:55:00Z">
              <w:rPr>
                <w:noProof/>
              </w:rPr>
            </w:rPrChange>
          </w:rPr>
          <w:t>25</w:t>
        </w:r>
        <w:r w:rsidRPr="00955086">
          <w:rPr>
            <w:rPrChange w:id="872" w:author="Yurii Shchehliuk" w:date="2022-04-13T14:55:00Z">
              <w:rPr/>
            </w:rPrChange>
          </w:rPr>
          <w:fldChar w:fldCharType="end"/>
        </w:r>
      </w:ins>
    </w:p>
    <w:p w14:paraId="47E36B7E" w14:textId="387354F1" w:rsidR="00FF073E" w:rsidRDefault="00FF073E" w:rsidP="00FF073E">
      <w:pPr>
        <w:pStyle w:val="Caption"/>
        <w:jc w:val="center"/>
        <w:rPr>
          <w:i w:val="0"/>
          <w:iCs w:val="0"/>
        </w:rPr>
      </w:pPr>
      <w:del w:id="873" w:author="Yurii Shchehliuk" w:date="2022-04-13T14:54:00Z">
        <w:r w:rsidRPr="00955086" w:rsidDel="00955086">
          <w:rPr>
            <w:i w:val="0"/>
            <w:iCs w:val="0"/>
          </w:rPr>
          <w:delText xml:space="preserve">Rys. </w:delText>
        </w:r>
        <w:r w:rsidRPr="00955086" w:rsidDel="00955086">
          <w:rPr>
            <w:i w:val="0"/>
            <w:iCs w:val="0"/>
            <w:rPrChange w:id="874" w:author="Yurii Shchehliuk" w:date="2022-04-13T14:55:00Z">
              <w:rPr>
                <w:i w:val="0"/>
                <w:iCs w:val="0"/>
              </w:rPr>
            </w:rPrChange>
          </w:rPr>
          <w:fldChar w:fldCharType="begin"/>
        </w:r>
        <w:r w:rsidRPr="00955086" w:rsidDel="00955086">
          <w:rPr>
            <w:i w:val="0"/>
            <w:iCs w:val="0"/>
          </w:rPr>
          <w:delInstrText xml:space="preserve"> SEQ Rys. \* ARABIC </w:delInstrText>
        </w:r>
        <w:r w:rsidRPr="00955086" w:rsidDel="00955086">
          <w:rPr>
            <w:i w:val="0"/>
            <w:iCs w:val="0"/>
            <w:rPrChange w:id="875" w:author="Yurii Shchehliuk" w:date="2022-04-13T14:55:00Z">
              <w:rPr>
                <w:i w:val="0"/>
                <w:iCs w:val="0"/>
              </w:rPr>
            </w:rPrChange>
          </w:rPr>
          <w:fldChar w:fldCharType="separate"/>
        </w:r>
      </w:del>
      <w:del w:id="876" w:author="Yurii Shchehliuk" w:date="2022-04-13T14:23:00Z">
        <w:r w:rsidR="00D24E61" w:rsidRPr="00955086" w:rsidDel="00EC3565">
          <w:rPr>
            <w:i w:val="0"/>
            <w:iCs w:val="0"/>
            <w:noProof/>
          </w:rPr>
          <w:delText>6</w:delText>
        </w:r>
      </w:del>
      <w:del w:id="877" w:author="Yurii Shchehliuk" w:date="2022-04-13T14:54:00Z">
        <w:r w:rsidRPr="00955086" w:rsidDel="00955086">
          <w:rPr>
            <w:i w:val="0"/>
            <w:iCs w:val="0"/>
            <w:rPrChange w:id="878" w:author="Yurii Shchehliuk" w:date="2022-04-13T14:55:00Z">
              <w:rPr>
                <w:i w:val="0"/>
                <w:iCs w:val="0"/>
              </w:rPr>
            </w:rPrChange>
          </w:rPr>
          <w:fldChar w:fldCharType="end"/>
        </w:r>
      </w:del>
      <w:r w:rsidRPr="00FF073E">
        <w:rPr>
          <w:i w:val="0"/>
          <w:iCs w:val="0"/>
        </w:rPr>
        <w:t xml:space="preserve"> </w:t>
      </w:r>
      <w:r w:rsidR="00097C11">
        <w:rPr>
          <w:i w:val="0"/>
          <w:iCs w:val="0"/>
        </w:rPr>
        <w:t>K</w:t>
      </w:r>
      <w:r w:rsidRPr="00FF073E">
        <w:rPr>
          <w:i w:val="0"/>
          <w:iCs w:val="0"/>
        </w:rPr>
        <w:t xml:space="preserve">onfiguracja modułu testowania </w:t>
      </w:r>
      <w:r w:rsidRPr="00FF073E">
        <w:rPr>
          <w:i w:val="0"/>
          <w:iCs w:val="0"/>
        </w:rPr>
        <w:br/>
        <w:t>Źródło: opracowanie własne</w:t>
      </w:r>
    </w:p>
    <w:p w14:paraId="256EBFF8" w14:textId="65F78E1F" w:rsidR="008C4AF9" w:rsidRDefault="008C4AF9" w:rsidP="008C4AF9">
      <w:r>
        <w:t>Testowanie osobnych komponentów polega na wykorzystaniu funkcji danego frameworku, takich jak „describe”, „it” oraz „expect”. Działanie jest dość podobne do „AAA” (</w:t>
      </w:r>
      <w:r w:rsidRPr="000E2F1A">
        <w:rPr>
          <w:i/>
          <w:iCs/>
        </w:rPr>
        <w:t xml:space="preserve">ang. </w:t>
      </w:r>
      <w:r w:rsidR="000E2F1A" w:rsidRPr="000E2F1A">
        <w:rPr>
          <w:i/>
          <w:iCs/>
        </w:rPr>
        <w:t>Arrange Act Assert</w:t>
      </w:r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4160385A" w14:textId="77777777" w:rsidR="001A79CD" w:rsidRDefault="00F60619">
      <w:pPr>
        <w:pStyle w:val="Caption"/>
        <w:keepNext/>
        <w:jc w:val="center"/>
        <w:rPr>
          <w:ins w:id="879" w:author="Yurii Shchehliuk" w:date="2022-04-13T14:55:00Z"/>
        </w:rPr>
      </w:pPr>
      <w:r w:rsidRPr="00F60619">
        <w:rPr>
          <w:i w:val="0"/>
          <w:iCs w:val="0"/>
        </w:rPr>
        <w:t xml:space="preserve"> </w:t>
      </w:r>
      <w:r w:rsidR="009C6376" w:rsidRPr="00C67E51">
        <w:rPr>
          <w:i w:val="0"/>
          <w:iCs w:val="0"/>
          <w:noProof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725B" w14:textId="0C082467" w:rsidR="00276AEB" w:rsidRPr="001A79CD" w:rsidDel="001A79CD" w:rsidRDefault="001A79CD">
      <w:pPr>
        <w:pStyle w:val="Caption"/>
        <w:jc w:val="center"/>
        <w:rPr>
          <w:del w:id="880" w:author="Yurii Shchehliuk" w:date="2022-04-13T14:55:00Z"/>
          <w:i w:val="0"/>
          <w:iCs w:val="0"/>
          <w:rPrChange w:id="881" w:author="Yurii Shchehliuk" w:date="2022-04-13T14:55:00Z">
            <w:rPr>
              <w:del w:id="882" w:author="Yurii Shchehliuk" w:date="2022-04-13T14:55:00Z"/>
            </w:rPr>
          </w:rPrChange>
        </w:rPr>
        <w:pPrChange w:id="883" w:author="Yurii Shchehliuk" w:date="2022-04-13T14:55:00Z">
          <w:pPr>
            <w:pStyle w:val="Caption"/>
            <w:keepNext/>
            <w:jc w:val="center"/>
          </w:pPr>
        </w:pPrChange>
      </w:pPr>
      <w:ins w:id="884" w:author="Yurii Shchehliuk" w:date="2022-04-13T14:55:00Z">
        <w:r w:rsidRPr="001A79CD">
          <w:t xml:space="preserve">Rys. </w:t>
        </w:r>
        <w:r w:rsidRPr="001A79CD">
          <w:rPr>
            <w:rPrChange w:id="885" w:author="Yurii Shchehliuk" w:date="2022-04-13T14:55:00Z">
              <w:rPr/>
            </w:rPrChange>
          </w:rPr>
          <w:fldChar w:fldCharType="begin"/>
        </w:r>
        <w:r w:rsidRPr="001A79CD">
          <w:instrText xml:space="preserve"> SEQ Rys. \* ARABIC </w:instrText>
        </w:r>
      </w:ins>
      <w:r w:rsidRPr="001A79CD">
        <w:rPr>
          <w:rPrChange w:id="886" w:author="Yurii Shchehliuk" w:date="2022-04-13T14:55:00Z">
            <w:rPr/>
          </w:rPrChange>
        </w:rPr>
        <w:fldChar w:fldCharType="separate"/>
      </w:r>
      <w:ins w:id="887" w:author="Yurii Shchehliuk" w:date="2022-04-13T14:55:00Z">
        <w:r w:rsidRPr="001A79CD">
          <w:rPr>
            <w:noProof/>
          </w:rPr>
          <w:t>26</w:t>
        </w:r>
        <w:r w:rsidRPr="001A79CD">
          <w:rPr>
            <w:rPrChange w:id="888" w:author="Yurii Shchehliuk" w:date="2022-04-13T14:55:00Z">
              <w:rPr/>
            </w:rPrChange>
          </w:rPr>
          <w:fldChar w:fldCharType="end"/>
        </w:r>
      </w:ins>
    </w:p>
    <w:p w14:paraId="41B9D501" w14:textId="3192D408" w:rsidR="00CF39EF" w:rsidRPr="00276AEB" w:rsidRDefault="00276AEB" w:rsidP="00276AEB">
      <w:pPr>
        <w:pStyle w:val="Caption"/>
        <w:jc w:val="center"/>
        <w:rPr>
          <w:i w:val="0"/>
          <w:iCs w:val="0"/>
        </w:rPr>
      </w:pPr>
      <w:del w:id="889" w:author="Yurii Shchehliuk" w:date="2022-04-13T14:55:00Z">
        <w:r w:rsidRPr="001A79CD" w:rsidDel="001A79CD">
          <w:rPr>
            <w:i w:val="0"/>
            <w:iCs w:val="0"/>
          </w:rPr>
          <w:delText xml:space="preserve">Rys. </w:delText>
        </w:r>
        <w:r w:rsidRPr="001A79CD" w:rsidDel="001A79CD">
          <w:rPr>
            <w:i w:val="0"/>
            <w:iCs w:val="0"/>
            <w:rPrChange w:id="890" w:author="Yurii Shchehliuk" w:date="2022-04-13T14:55:00Z">
              <w:rPr>
                <w:i w:val="0"/>
                <w:iCs w:val="0"/>
              </w:rPr>
            </w:rPrChange>
          </w:rPr>
          <w:fldChar w:fldCharType="begin"/>
        </w:r>
        <w:r w:rsidRPr="001A79CD" w:rsidDel="001A79CD">
          <w:rPr>
            <w:i w:val="0"/>
            <w:iCs w:val="0"/>
          </w:rPr>
          <w:delInstrText xml:space="preserve"> SEQ Rys. \* ARABIC </w:delInstrText>
        </w:r>
        <w:r w:rsidRPr="001A79CD" w:rsidDel="001A79CD">
          <w:rPr>
            <w:i w:val="0"/>
            <w:iCs w:val="0"/>
            <w:rPrChange w:id="891" w:author="Yurii Shchehliuk" w:date="2022-04-13T14:55:00Z">
              <w:rPr>
                <w:i w:val="0"/>
                <w:iCs w:val="0"/>
              </w:rPr>
            </w:rPrChange>
          </w:rPr>
          <w:fldChar w:fldCharType="separate"/>
        </w:r>
      </w:del>
      <w:del w:id="892" w:author="Yurii Shchehliuk" w:date="2022-04-13T14:23:00Z">
        <w:r w:rsidR="00D24E61" w:rsidRPr="001A79CD" w:rsidDel="00EC3565">
          <w:rPr>
            <w:i w:val="0"/>
            <w:iCs w:val="0"/>
            <w:noProof/>
          </w:rPr>
          <w:delText>7</w:delText>
        </w:r>
      </w:del>
      <w:del w:id="893" w:author="Yurii Shchehliuk" w:date="2022-04-13T14:55:00Z">
        <w:r w:rsidRPr="001A79CD" w:rsidDel="001A79CD">
          <w:rPr>
            <w:i w:val="0"/>
            <w:iCs w:val="0"/>
            <w:rPrChange w:id="894" w:author="Yurii Shchehliuk" w:date="2022-04-13T14:55:00Z">
              <w:rPr>
                <w:i w:val="0"/>
                <w:iCs w:val="0"/>
              </w:rPr>
            </w:rPrChange>
          </w:rPr>
          <w:fldChar w:fldCharType="end"/>
        </w:r>
      </w:del>
      <w:r w:rsidRPr="00276AEB">
        <w:rPr>
          <w:i w:val="0"/>
          <w:iCs w:val="0"/>
        </w:rPr>
        <w:t xml:space="preserve"> Testowanie głównego komponentu aplikacji</w:t>
      </w:r>
      <w:r>
        <w:rPr>
          <w:i w:val="0"/>
          <w:iCs w:val="0"/>
        </w:rPr>
        <w:br/>
        <w:t>Źródło: opracowanie własne</w:t>
      </w:r>
    </w:p>
    <w:p w14:paraId="3201A54A" w14:textId="78461371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 które uwalniały aplikację oraz został przeprowadzony refaktoring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895" w:name="_Toc100158868"/>
      <w:commentRangeStart w:id="896"/>
      <w:r w:rsidRPr="00931C08">
        <w:t>Podsumowanie</w:t>
      </w:r>
      <w:commentRangeEnd w:id="896"/>
      <w:r w:rsidR="00934D65">
        <w:rPr>
          <w:rStyle w:val="CommentReference"/>
          <w:rFonts w:eastAsiaTheme="minorEastAsia" w:cstheme="minorBidi"/>
          <w:b w:val="0"/>
          <w:color w:val="auto"/>
        </w:rPr>
        <w:commentReference w:id="896"/>
      </w:r>
      <w:bookmarkEnd w:id="895"/>
    </w:p>
    <w:p w14:paraId="236846B4" w14:textId="2DE34756" w:rsidR="00691E75" w:rsidRDefault="00691E75" w:rsidP="00691E75">
      <w:r>
        <w:t xml:space="preserve">W ramach pracy dyplomowej został zaimplementowany i zaprojektowany program do komunikowania się z restauracją, </w:t>
      </w:r>
      <w:commentRangeStart w:id="897"/>
      <w:r>
        <w:t>który spełnił wymagania zarówno funkcjonalne i niefunkcjonalne</w:t>
      </w:r>
      <w:commentRangeEnd w:id="897"/>
      <w:r w:rsidR="00A2226E">
        <w:rPr>
          <w:rStyle w:val="CommentReference"/>
        </w:rPr>
        <w:commentReference w:id="897"/>
      </w:r>
      <w:r>
        <w:t xml:space="preserve">. </w:t>
      </w:r>
      <w:commentRangeStart w:id="898"/>
      <w:r>
        <w:t xml:space="preserve">System rozwiązuje problemy opisane w pierwszym rozdziale pracy. </w:t>
      </w:r>
      <w:commentRangeEnd w:id="898"/>
      <w:r w:rsidR="005E5108">
        <w:rPr>
          <w:rStyle w:val="CommentReference"/>
        </w:rPr>
        <w:commentReference w:id="898"/>
      </w:r>
      <w:r>
        <w:t xml:space="preserve">Takie rozwiązanie </w:t>
      </w:r>
      <w:proofErr w:type="gramStart"/>
      <w:r>
        <w:t>w dniu dzisiejszym</w:t>
      </w:r>
      <w:proofErr w:type="gramEnd"/>
      <w:r>
        <w:t xml:space="preserve"> ma duży potencjał na rynku, a dzięki strukturze może być rozwijany i rozszerzany.</w:t>
      </w:r>
    </w:p>
    <w:p w14:paraId="44F8DE7A" w14:textId="790D90B8" w:rsidR="00BF33E7" w:rsidRDefault="00691E75" w:rsidP="00CA2044">
      <w:pPr>
        <w:ind w:firstLine="360"/>
      </w:pPr>
      <w:r>
        <w:t>W trakcie projektowania były przeanalizowane dostępne na rynku narzędzia dla aplikacji mobilnej oraz technologie do wytwarzania aplikacji internetowych w postaci SPA oraz serwis</w:t>
      </w:r>
      <w:r w:rsidR="004558FE">
        <w:t xml:space="preserve">ów </w:t>
      </w:r>
      <w:r w:rsidR="000D660A">
        <w:t>b</w:t>
      </w:r>
      <w:r w:rsidR="007276FB">
        <w:t>ack</w:t>
      </w:r>
      <w:r w:rsidR="000D660A">
        <w:t>endowych</w:t>
      </w:r>
      <w:r>
        <w:t xml:space="preserve"> typu REST API.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4558FE">
        <w:t>dopełniona</w:t>
      </w:r>
      <w:r w:rsidR="0071541B">
        <w:t xml:space="preserve"> wiedza </w:t>
      </w:r>
      <w:commentRangeStart w:id="899"/>
      <w:r w:rsidR="0071541B">
        <w:t xml:space="preserve">nie tylko w </w:t>
      </w:r>
      <w:r w:rsidR="000D660A">
        <w:t>dziedzinie</w:t>
      </w:r>
      <w:r w:rsidR="0071541B">
        <w:t xml:space="preserve"> wytwarzania oprogramowania</w:t>
      </w:r>
      <w:commentRangeEnd w:id="899"/>
      <w:r w:rsidR="00C569A8">
        <w:rPr>
          <w:rStyle w:val="CommentReference"/>
        </w:rPr>
        <w:commentReference w:id="899"/>
      </w:r>
      <w:r w:rsidR="0071541B">
        <w:t>.</w:t>
      </w:r>
      <w:r w:rsidR="001D3CC7">
        <w:t xml:space="preserve"> </w:t>
      </w:r>
      <w:r w:rsidR="0071541B">
        <w:t xml:space="preserve">Oprócz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oraz 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zapewniania komunikacji kilku systemów jednocześnie na różnych </w:t>
      </w:r>
      <w:commentRangeStart w:id="900"/>
      <w:r w:rsidR="00BF33E7">
        <w:t>urządzeniach</w:t>
      </w:r>
      <w:r w:rsidR="00BF33E7" w:rsidRPr="00BF33E7">
        <w:rPr>
          <w:strike/>
        </w:rPr>
        <w:t xml:space="preserve">. </w:t>
      </w:r>
      <w:commentRangeEnd w:id="900"/>
      <w:r w:rsidR="00C569A8">
        <w:rPr>
          <w:rStyle w:val="CommentReference"/>
        </w:rPr>
        <w:commentReference w:id="900"/>
      </w:r>
    </w:p>
    <w:p w14:paraId="36AA44AB" w14:textId="5D695953" w:rsidR="0042297C" w:rsidRDefault="0042297C" w:rsidP="00691E75">
      <w:pPr>
        <w:ind w:firstLine="72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901" w:name="_Toc100158869"/>
      <w:commentRangeStart w:id="902"/>
      <w:commentRangeStart w:id="903"/>
      <w:commentRangeStart w:id="904"/>
      <w:r w:rsidRPr="00502B30">
        <w:rPr>
          <w:lang w:val="en-US"/>
        </w:rPr>
        <w:lastRenderedPageBreak/>
        <w:t>Literatura</w:t>
      </w:r>
      <w:commentRangeEnd w:id="902"/>
      <w:r w:rsidR="00A07709">
        <w:rPr>
          <w:rStyle w:val="CommentReference"/>
          <w:rFonts w:eastAsiaTheme="minorEastAsia" w:cstheme="minorBidi"/>
          <w:b w:val="0"/>
          <w:color w:val="auto"/>
        </w:rPr>
        <w:commentReference w:id="902"/>
      </w:r>
      <w:commentRangeEnd w:id="903"/>
      <w:r w:rsidR="00EC20C9">
        <w:rPr>
          <w:rStyle w:val="CommentReference"/>
          <w:rFonts w:eastAsiaTheme="minorEastAsia" w:cstheme="minorBidi"/>
          <w:b w:val="0"/>
          <w:color w:val="auto"/>
        </w:rPr>
        <w:commentReference w:id="903"/>
      </w:r>
      <w:commentRangeEnd w:id="904"/>
      <w:r w:rsidR="005E5108">
        <w:rPr>
          <w:rStyle w:val="CommentReference"/>
          <w:rFonts w:eastAsiaTheme="minorEastAsia" w:cstheme="minorBidi"/>
          <w:b w:val="0"/>
          <w:color w:val="auto"/>
        </w:rPr>
        <w:commentReference w:id="904"/>
      </w:r>
      <w:bookmarkEnd w:id="901"/>
    </w:p>
    <w:p w14:paraId="7C2C0FB3" w14:textId="77777777" w:rsidR="00F55EEF" w:rsidRDefault="00F55EEF" w:rsidP="00F55EEF">
      <w:pPr>
        <w:pStyle w:val="ListParagraph"/>
        <w:rPr>
          <w:lang w:val="en-US"/>
        </w:rPr>
      </w:pPr>
    </w:p>
    <w:p w14:paraId="1DB4DA13" w14:textId="45237429" w:rsidR="000D660A" w:rsidRPr="00502B30" w:rsidRDefault="000D660A" w:rsidP="00F55EEF">
      <w:pPr>
        <w:pStyle w:val="ListParagraph"/>
        <w:rPr>
          <w:lang w:val="en-US"/>
        </w:rPr>
      </w:pPr>
      <w:commentRangeStart w:id="905"/>
      <w:commentRangeStart w:id="906"/>
      <w:commentRangeStart w:id="907"/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6B074F7E" w:rsidR="00C57C81" w:rsidRPr="00502B30" w:rsidRDefault="000D660A" w:rsidP="006D1C8B">
      <w:pPr>
        <w:pStyle w:val="ListParagraph"/>
      </w:pPr>
      <w:r w:rsidRPr="00502B30">
        <w:t>DDD Series 2003</w:t>
      </w:r>
    </w:p>
    <w:p w14:paraId="1ADAF25E" w14:textId="77777777" w:rsidR="00F55EEF" w:rsidRDefault="00F55EEF" w:rsidP="00F6401C">
      <w:pPr>
        <w:pStyle w:val="ListParagraph"/>
      </w:pPr>
    </w:p>
    <w:p w14:paraId="67BB1C3D" w14:textId="43226DCC" w:rsidR="00903998" w:rsidRDefault="00903998" w:rsidP="00F6401C">
      <w:pPr>
        <w:pStyle w:val="ListParagraph"/>
      </w:pPr>
      <w:r>
        <w:t>[</w:t>
      </w:r>
      <w:r w:rsidR="004C1C98" w:rsidRPr="00931C08">
        <w:t>Rakitow</w:t>
      </w:r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r>
        <w:t xml:space="preserve">Rakitow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2E640C30" w14:textId="784A373A" w:rsidR="00C57C81" w:rsidRPr="006D1C8B" w:rsidRDefault="004C1C98" w:rsidP="006D1C8B">
      <w:pPr>
        <w:pStyle w:val="ListParagraph"/>
        <w:rPr>
          <w:lang w:val="en-US"/>
        </w:rPr>
      </w:pPr>
      <w:r w:rsidRPr="00502B30">
        <w:rPr>
          <w:lang w:val="en-US"/>
        </w:rPr>
        <w:t>INION RAN, 1998.104 s.</w:t>
      </w:r>
    </w:p>
    <w:p w14:paraId="3A8941C8" w14:textId="77777777" w:rsidR="00F55EEF" w:rsidRDefault="00F55EEF" w:rsidP="00903998">
      <w:pPr>
        <w:pStyle w:val="ListParagraph"/>
        <w:rPr>
          <w:lang w:val="en-US"/>
        </w:rPr>
      </w:pPr>
    </w:p>
    <w:p w14:paraId="2B9DAB44" w14:textId="5C90D005" w:rsidR="00C57C81" w:rsidRPr="00C57C81" w:rsidRDefault="00C57C81" w:rsidP="00903998">
      <w:pPr>
        <w:pStyle w:val="ListParagraph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1E8A5627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r w:rsidR="00631A13" w:rsidRPr="00C57C81">
        <w:rPr>
          <w:lang w:val="en-US"/>
        </w:rPr>
        <w:t>Aroraa,</w:t>
      </w:r>
      <w:r w:rsidRPr="00C57C81">
        <w:rPr>
          <w:lang w:val="en-US"/>
        </w:rPr>
        <w:t xml:space="preserve"> Jeffrey Chilberto</w:t>
      </w:r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</w:p>
    <w:p w14:paraId="26C4537A" w14:textId="43B677F0" w:rsidR="00C57C81" w:rsidRPr="00956C64" w:rsidRDefault="008A652D" w:rsidP="00C57C81">
      <w:pPr>
        <w:pStyle w:val="ListParagraph"/>
        <w:rPr>
          <w:lang w:val="uk-UA"/>
        </w:rPr>
      </w:pPr>
      <w:r w:rsidRPr="00502B30">
        <w:t>Packt Publishing, 2019</w:t>
      </w:r>
    </w:p>
    <w:p w14:paraId="6E5104A8" w14:textId="77777777" w:rsidR="004C1C98" w:rsidRPr="00502B30" w:rsidRDefault="004C1C98" w:rsidP="00691E75">
      <w:pPr>
        <w:pStyle w:val="ListParagraph"/>
      </w:pPr>
    </w:p>
    <w:p w14:paraId="63FC54E0" w14:textId="07AEBAD6" w:rsidR="004C1C98" w:rsidRDefault="004C1C98" w:rsidP="00EF6332">
      <w:pPr>
        <w:pStyle w:val="ListParagraph"/>
        <w:spacing w:after="240"/>
        <w:rPr>
          <w:b/>
          <w:bCs/>
        </w:rPr>
      </w:pPr>
      <w:r w:rsidRPr="00F6401C">
        <w:rPr>
          <w:b/>
          <w:bCs/>
        </w:rPr>
        <w:t>Źródła internetowe (WWW)</w:t>
      </w:r>
    </w:p>
    <w:p w14:paraId="20307A93" w14:textId="77777777" w:rsidR="00F55EEF" w:rsidRDefault="00F55EEF" w:rsidP="006D1C8B">
      <w:pPr>
        <w:pStyle w:val="ListParagraph"/>
        <w:jc w:val="left"/>
      </w:pPr>
    </w:p>
    <w:p w14:paraId="554265FA" w14:textId="3EAD7A10" w:rsidR="009974C7" w:rsidRPr="009974C7" w:rsidRDefault="009974C7" w:rsidP="006D1C8B">
      <w:pPr>
        <w:pStyle w:val="ListParagraph"/>
        <w:jc w:val="left"/>
      </w:pPr>
      <w:r>
        <w:t>[WWW-</w:t>
      </w:r>
      <w:r w:rsidR="006D1C8B">
        <w:t>1</w:t>
      </w:r>
      <w:r>
        <w:t>, 2022]</w:t>
      </w:r>
    </w:p>
    <w:p w14:paraId="4F872792" w14:textId="31A8DFA0" w:rsidR="004C1C98" w:rsidRDefault="009D142C" w:rsidP="00C72041">
      <w:pPr>
        <w:pStyle w:val="ListParagraph"/>
        <w:jc w:val="left"/>
        <w:rPr>
          <w:color w:val="000000" w:themeColor="text1"/>
        </w:rPr>
      </w:pPr>
      <w:hyperlink r:id="rId55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16878E4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3697DDC9" w14:textId="416338D1" w:rsidR="009974C7" w:rsidRPr="009974C7" w:rsidRDefault="009974C7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2</w:t>
      </w:r>
      <w:r>
        <w:rPr>
          <w:color w:val="000000" w:themeColor="text1"/>
        </w:rPr>
        <w:t>, 2021]</w:t>
      </w:r>
    </w:p>
    <w:p w14:paraId="0F05FF0F" w14:textId="1921F1E4" w:rsidR="004C1C98" w:rsidRDefault="009D142C" w:rsidP="00C72041">
      <w:pPr>
        <w:pStyle w:val="ListParagraph"/>
        <w:jc w:val="left"/>
        <w:rPr>
          <w:color w:val="000000" w:themeColor="text1"/>
        </w:rPr>
      </w:pPr>
      <w:hyperlink r:id="rId56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6570855F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4649654F" w14:textId="3E0BCAD1" w:rsidR="002B623D" w:rsidRPr="009974C7" w:rsidRDefault="002B623D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157EC534" w14:textId="782A46B0" w:rsidR="004C1C98" w:rsidRDefault="009D142C" w:rsidP="00C72041">
      <w:pPr>
        <w:pStyle w:val="ListParagraph"/>
        <w:jc w:val="left"/>
        <w:rPr>
          <w:color w:val="000000" w:themeColor="text1"/>
        </w:rPr>
      </w:pPr>
      <w:hyperlink r:id="rId57" w:history="1">
        <w:r w:rsidR="00F6401C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2B623D">
        <w:rPr>
          <w:color w:val="000000" w:themeColor="text1"/>
        </w:rPr>
        <w:t>, z dnia 20.11.2021</w:t>
      </w:r>
    </w:p>
    <w:p w14:paraId="6E4B3C0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08E6BE7C" w14:textId="28B9785C" w:rsidR="000A2158" w:rsidRPr="009974C7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9D142C" w:rsidP="00C72041">
      <w:pPr>
        <w:pStyle w:val="ListParagraph"/>
        <w:jc w:val="left"/>
        <w:rPr>
          <w:color w:val="000000" w:themeColor="text1"/>
        </w:rPr>
      </w:pPr>
      <w:hyperlink r:id="rId58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4E63AE63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5EA1642A" w14:textId="574A09B8" w:rsidR="000A2158" w:rsidRPr="000A2158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9D142C" w:rsidP="00C72041">
      <w:pPr>
        <w:pStyle w:val="ListParagraph"/>
        <w:jc w:val="left"/>
        <w:rPr>
          <w:color w:val="000000" w:themeColor="text1"/>
        </w:rPr>
      </w:pPr>
      <w:hyperlink r:id="rId59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0DF0C356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1E53E5A5" w14:textId="570FA318" w:rsidR="00C72041" w:rsidRPr="000A2158" w:rsidRDefault="00C72041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369ACF52" w14:textId="43C1D672" w:rsidR="004C1C98" w:rsidRDefault="009D142C" w:rsidP="00C72041">
      <w:pPr>
        <w:pStyle w:val="ListParagraph"/>
        <w:jc w:val="left"/>
        <w:rPr>
          <w:color w:val="000000" w:themeColor="text1"/>
        </w:rPr>
      </w:pPr>
      <w:hyperlink r:id="rId60" w:history="1">
        <w:r w:rsidR="009974C7" w:rsidRPr="009974C7">
          <w:rPr>
            <w:rStyle w:val="Hyperlink"/>
            <w:color w:val="000000" w:themeColor="text1"/>
            <w:u w:val="none"/>
          </w:rPr>
          <w:t>https://refactoring.guru/design-patterns/strategy</w:t>
        </w:r>
      </w:hyperlink>
      <w:r w:rsidR="00C72041">
        <w:rPr>
          <w:color w:val="000000" w:themeColor="text1"/>
        </w:rPr>
        <w:t>, z dnia 20.12.2021</w:t>
      </w:r>
      <w:commentRangeEnd w:id="905"/>
      <w:r w:rsidR="00F55B12">
        <w:rPr>
          <w:rStyle w:val="CommentReference"/>
        </w:rPr>
        <w:commentReference w:id="905"/>
      </w:r>
      <w:commentRangeEnd w:id="906"/>
      <w:r w:rsidR="00EC20C9">
        <w:rPr>
          <w:rStyle w:val="CommentReference"/>
        </w:rPr>
        <w:commentReference w:id="906"/>
      </w:r>
      <w:commentRangeEnd w:id="907"/>
      <w:r w:rsidR="005E5108">
        <w:rPr>
          <w:rStyle w:val="CommentReference"/>
        </w:rPr>
        <w:commentReference w:id="907"/>
      </w:r>
    </w:p>
    <w:p w14:paraId="6069A260" w14:textId="77777777" w:rsidR="004C1C98" w:rsidRPr="009974C7" w:rsidRDefault="004C1C98" w:rsidP="004C1C98">
      <w:pPr>
        <w:pStyle w:val="ListParagraph"/>
        <w:rPr>
          <w:b/>
          <w:bCs/>
        </w:rPr>
      </w:pP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908" w:name="_Toc100158870"/>
      <w:r w:rsidRPr="00B972D1">
        <w:rPr>
          <w:szCs w:val="24"/>
        </w:rPr>
        <w:lastRenderedPageBreak/>
        <w:t>Streszczenie</w:t>
      </w:r>
      <w:bookmarkEnd w:id="908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64855BBB" w14:textId="1E607167" w:rsidR="00EE234E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74EB3A75" w14:textId="77777777" w:rsidR="00774021" w:rsidRPr="00B972D1" w:rsidRDefault="00774021" w:rsidP="00EE234E">
      <w:pPr>
        <w:jc w:val="center"/>
        <w:rPr>
          <w:b/>
          <w:bCs/>
          <w:sz w:val="22"/>
          <w:szCs w:val="20"/>
        </w:rPr>
      </w:pPr>
    </w:p>
    <w:p w14:paraId="6B1D0A32" w14:textId="04F11D65" w:rsidR="00EE234E" w:rsidRPr="00B972D1" w:rsidRDefault="004C1C98" w:rsidP="00EE234E">
      <w:pPr>
        <w:jc w:val="center"/>
        <w:rPr>
          <w:sz w:val="22"/>
          <w:szCs w:val="20"/>
          <w:lang w:val="en-US"/>
        </w:rPr>
      </w:pPr>
      <w:r w:rsidRPr="00B972D1">
        <w:rPr>
          <w:sz w:val="22"/>
          <w:szCs w:val="20"/>
          <w:lang w:val="en-US"/>
        </w:rPr>
        <w:t>Temat</w:t>
      </w:r>
    </w:p>
    <w:p w14:paraId="183AC659" w14:textId="21D8073F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779AB73A" w14:textId="057426E2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5404547D" w14:textId="74335EA5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175567F2" w14:textId="4281778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7BD30387" w14:textId="693B468E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220EA0CF" w14:textId="263BFC4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66499916" w14:textId="77777777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541D0444" w14:textId="3752E8AC" w:rsidR="00EE234E" w:rsidRPr="00B972D1" w:rsidRDefault="00EE234E" w:rsidP="00EE234E">
      <w:pPr>
        <w:rPr>
          <w:b/>
          <w:bCs/>
          <w:sz w:val="22"/>
          <w:szCs w:val="20"/>
          <w:lang w:val="en-US"/>
        </w:rPr>
      </w:pPr>
      <w:r w:rsidRPr="00B972D1">
        <w:rPr>
          <w:b/>
          <w:bCs/>
          <w:sz w:val="22"/>
          <w:szCs w:val="20"/>
          <w:lang w:val="en-US"/>
        </w:rPr>
        <w:t xml:space="preserve">Autor: </w:t>
      </w:r>
      <w:r w:rsidR="00774021" w:rsidRPr="00B972D1">
        <w:rPr>
          <w:b/>
          <w:bCs/>
          <w:sz w:val="22"/>
          <w:szCs w:val="20"/>
          <w:lang w:val="en-US"/>
        </w:rPr>
        <w:t>Yurii-Volodymyr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B972D1">
        <w:rPr>
          <w:b/>
          <w:bCs/>
          <w:sz w:val="22"/>
          <w:szCs w:val="20"/>
          <w:lang w:val="en-US"/>
        </w:rPr>
        <w:t>Promotor</w:t>
      </w:r>
      <w:r w:rsidRPr="00B972D1">
        <w:rPr>
          <w:sz w:val="22"/>
          <w:szCs w:val="20"/>
          <w:lang w:val="en-US"/>
        </w:rPr>
        <w:t>: dr</w:t>
      </w:r>
      <w:r w:rsidR="00774021" w:rsidRPr="00B972D1">
        <w:rPr>
          <w:sz w:val="22"/>
          <w:szCs w:val="20"/>
          <w:lang w:val="en-US"/>
        </w:rPr>
        <w:t>.</w:t>
      </w:r>
      <w:r w:rsidRPr="00B972D1">
        <w:rPr>
          <w:sz w:val="22"/>
          <w:szCs w:val="20"/>
          <w:lang w:val="en-US"/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6F74FF76" w:rsidR="00EE234E" w:rsidRPr="00B9582D" w:rsidRDefault="00EE234E" w:rsidP="00774021">
      <w:pPr>
        <w:rPr>
          <w:sz w:val="22"/>
          <w:szCs w:val="20"/>
        </w:rPr>
      </w:pPr>
      <w:r w:rsidRPr="00B972D1">
        <w:rPr>
          <w:b/>
          <w:bCs/>
          <w:sz w:val="22"/>
          <w:szCs w:val="20"/>
        </w:rPr>
        <w:t>Słowa kluczowe</w:t>
      </w:r>
      <w:r w:rsidRPr="00B972D1">
        <w:rPr>
          <w:sz w:val="22"/>
          <w:szCs w:val="20"/>
        </w:rPr>
        <w:t xml:space="preserve">: </w:t>
      </w:r>
      <w:r w:rsidR="00521BB4">
        <w:rPr>
          <w:sz w:val="22"/>
          <w:szCs w:val="20"/>
        </w:rPr>
        <w:t xml:space="preserve">Xamarin, </w:t>
      </w:r>
      <w:r w:rsidR="00344D8D">
        <w:rPr>
          <w:sz w:val="22"/>
          <w:szCs w:val="20"/>
        </w:rPr>
        <w:t>Restauracja, .net core</w:t>
      </w:r>
    </w:p>
    <w:p w14:paraId="0B1272DF" w14:textId="77777777" w:rsidR="00EE234E" w:rsidRPr="00B972D1" w:rsidRDefault="00EE234E">
      <w:pPr>
        <w:spacing w:after="160" w:line="259" w:lineRule="auto"/>
        <w:jc w:val="left"/>
        <w:rPr>
          <w:sz w:val="22"/>
          <w:szCs w:val="20"/>
        </w:rPr>
      </w:pPr>
      <w:r w:rsidRPr="00B972D1">
        <w:rPr>
          <w:sz w:val="22"/>
          <w:szCs w:val="20"/>
        </w:rPr>
        <w:br w:type="page"/>
      </w:r>
    </w:p>
    <w:p w14:paraId="208BA6E2" w14:textId="41DE5FEA" w:rsidR="00EE234E" w:rsidRDefault="00EE234E" w:rsidP="00EE234E">
      <w:pPr>
        <w:pStyle w:val="Heading2"/>
        <w:numPr>
          <w:ilvl w:val="0"/>
          <w:numId w:val="0"/>
        </w:numPr>
        <w:ind w:left="576"/>
      </w:pPr>
      <w:bookmarkStart w:id="909" w:name="_Toc100158871"/>
      <w:commentRangeStart w:id="910"/>
      <w:r>
        <w:lastRenderedPageBreak/>
        <w:t>Załączniki</w:t>
      </w:r>
      <w:bookmarkEnd w:id="909"/>
      <w:commentRangeEnd w:id="910"/>
      <w:r w:rsidR="00B3017F">
        <w:rPr>
          <w:rStyle w:val="CommentReference"/>
          <w:rFonts w:eastAsiaTheme="minorEastAsia" w:cstheme="minorBidi"/>
          <w:b w:val="0"/>
          <w:color w:val="auto"/>
        </w:rPr>
        <w:commentReference w:id="910"/>
      </w:r>
    </w:p>
    <w:p w14:paraId="288DF5E8" w14:textId="4FFC1D87" w:rsidR="00EE234E" w:rsidRDefault="00EE234E" w:rsidP="00EE234E">
      <w:r>
        <w:t>Załączniki zosta</w:t>
      </w:r>
      <w:r w:rsidR="004324E2">
        <w:t>ły</w:t>
      </w:r>
      <w:r>
        <w:t xml:space="preserve"> zamieszczone na płycie CD, na której dodane:</w:t>
      </w:r>
    </w:p>
    <w:p w14:paraId="691F9BE5" w14:textId="2DF4CA96" w:rsidR="00EE234E" w:rsidRDefault="00EE234E" w:rsidP="00EE234E">
      <w:r>
        <w:t xml:space="preserve">1 Folder z kodem </w:t>
      </w:r>
      <w:commentRangeStart w:id="911"/>
      <w:r>
        <w:t>źródłowym.</w:t>
      </w:r>
    </w:p>
    <w:p w14:paraId="0C7558D5" w14:textId="61BBEA3C" w:rsidR="00A605A1" w:rsidRDefault="00EE234E" w:rsidP="00C451C6">
      <w:pPr>
        <w:rPr>
          <w:ins w:id="912" w:author="Yurii Shchehliuk" w:date="2022-04-15T21:21:00Z"/>
        </w:rPr>
      </w:pPr>
      <w:r>
        <w:t xml:space="preserve">2 Folder z kodem źródłowym do </w:t>
      </w:r>
      <w:r w:rsidR="00B37EB5">
        <w:t>aplikacji</w:t>
      </w:r>
      <w:r>
        <w:t>.</w:t>
      </w:r>
      <w:commentRangeEnd w:id="911"/>
      <w:r w:rsidR="00B3017F">
        <w:rPr>
          <w:rStyle w:val="CommentReference"/>
        </w:rPr>
        <w:commentReference w:id="911"/>
      </w:r>
    </w:p>
    <w:p w14:paraId="0115E015" w14:textId="3F4248C4" w:rsidR="004766A5" w:rsidRDefault="004766A5" w:rsidP="00C451C6">
      <w:pPr>
        <w:rPr>
          <w:ins w:id="913" w:author="Yurii Shchehliuk" w:date="2022-04-15T21:21:00Z"/>
        </w:rPr>
      </w:pPr>
    </w:p>
    <w:p w14:paraId="0E9DD0B0" w14:textId="77777777" w:rsidR="004766A5" w:rsidRDefault="004766A5" w:rsidP="004766A5">
      <w:pPr>
        <w:rPr>
          <w:ins w:id="914" w:author="Yurii Shchehliuk" w:date="2022-04-15T21:21:00Z"/>
        </w:rPr>
      </w:pPr>
    </w:p>
    <w:p w14:paraId="575BB7CB" w14:textId="77777777" w:rsidR="004766A5" w:rsidRDefault="004766A5" w:rsidP="004766A5">
      <w:pPr>
        <w:rPr>
          <w:ins w:id="915" w:author="Yurii Shchehliuk" w:date="2022-04-15T21:21:00Z"/>
        </w:rPr>
      </w:pPr>
    </w:p>
    <w:p w14:paraId="74A6C800" w14:textId="77777777" w:rsidR="004766A5" w:rsidRDefault="004766A5" w:rsidP="004766A5">
      <w:pPr>
        <w:rPr>
          <w:ins w:id="916" w:author="Yurii Shchehliuk" w:date="2022-04-15T21:21:00Z"/>
        </w:rPr>
      </w:pPr>
      <w:ins w:id="917" w:author="Yurii Shchehliuk" w:date="2022-04-15T21:21:00Z">
        <w:r w:rsidRPr="007E3E49">
          <w:rPr>
            <w:noProof/>
          </w:rPr>
          <w:drawing>
            <wp:inline distT="0" distB="0" distL="0" distR="0" wp14:anchorId="6E0C1279" wp14:editId="602D9694">
              <wp:extent cx="5943600" cy="2533015"/>
              <wp:effectExtent l="0" t="0" r="0" b="635"/>
              <wp:docPr id="11" name="Picture 11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 descr="Graphical user interface, text, application&#10;&#10;Description automatically generated"/>
                      <pic:cNvPicPr/>
                    </pic:nvPicPr>
                    <pic:blipFill>
                      <a:blip r:embed="rId6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533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D539F5C" w14:textId="77777777" w:rsidR="004766A5" w:rsidRDefault="004766A5" w:rsidP="004766A5">
      <w:pPr>
        <w:rPr>
          <w:ins w:id="918" w:author="Yurii Shchehliuk" w:date="2022-04-15T21:21:00Z"/>
        </w:rPr>
      </w:pPr>
      <w:ins w:id="919" w:author="Yurii Shchehliuk" w:date="2022-04-15T21:21:00Z">
        <w:r w:rsidRPr="007E3E49">
          <w:rPr>
            <w:noProof/>
          </w:rPr>
          <w:drawing>
            <wp:inline distT="0" distB="0" distL="0" distR="0" wp14:anchorId="4FF697E3" wp14:editId="422DBD6D">
              <wp:extent cx="5943600" cy="1694180"/>
              <wp:effectExtent l="0" t="0" r="0" b="1270"/>
              <wp:docPr id="16" name="Picture 1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 16" descr="Graphical user interface, application&#10;&#10;Description automatically generated"/>
                      <pic:cNvPicPr/>
                    </pic:nvPicPr>
                    <pic:blipFill>
                      <a:blip r:embed="rId6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941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C1573E6" w14:textId="77777777" w:rsidR="004766A5" w:rsidRDefault="004766A5" w:rsidP="004766A5">
      <w:pPr>
        <w:rPr>
          <w:ins w:id="920" w:author="Yurii Shchehliuk" w:date="2022-04-15T21:21:00Z"/>
        </w:rPr>
      </w:pPr>
      <w:ins w:id="921" w:author="Yurii Shchehliuk" w:date="2022-04-15T21:21:00Z">
        <w:r w:rsidRPr="007E3E49">
          <w:rPr>
            <w:noProof/>
          </w:rPr>
          <w:drawing>
            <wp:inline distT="0" distB="0" distL="0" distR="0" wp14:anchorId="6FC8CFE4" wp14:editId="05DC611B">
              <wp:extent cx="5943600" cy="1619250"/>
              <wp:effectExtent l="0" t="0" r="0" b="0"/>
              <wp:docPr id="29" name="Picture 29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Picture 29" descr="Graphical user interface, application, website&#10;&#10;Description automatically generated"/>
                      <pic:cNvPicPr/>
                    </pic:nvPicPr>
                    <pic:blipFill>
                      <a:blip r:embed="rId6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19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D7DB211" w14:textId="77777777" w:rsidR="00E843A5" w:rsidRDefault="00E843A5" w:rsidP="00E843A5">
      <w:pPr>
        <w:rPr>
          <w:ins w:id="922" w:author="Yurii Shchehliuk" w:date="2022-04-15T21:29:00Z"/>
        </w:rPr>
      </w:pPr>
    </w:p>
    <w:p w14:paraId="4A24F26B" w14:textId="77777777" w:rsidR="00E843A5" w:rsidRDefault="00E843A5" w:rsidP="00E843A5">
      <w:pPr>
        <w:rPr>
          <w:ins w:id="923" w:author="Yurii Shchehliuk" w:date="2022-04-15T21:29:00Z"/>
        </w:rPr>
      </w:pPr>
      <w:ins w:id="924" w:author="Yurii Shchehliuk" w:date="2022-04-15T21:29:00Z">
        <w:r w:rsidRPr="004F02EC">
          <w:lastRenderedPageBreak/>
          <w:drawing>
            <wp:inline distT="0" distB="0" distL="0" distR="0" wp14:anchorId="4A17B134" wp14:editId="09F5EB97">
              <wp:extent cx="5943600" cy="2406015"/>
              <wp:effectExtent l="0" t="0" r="0" b="0"/>
              <wp:docPr id="39" name="Picture 39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" name="Picture 39" descr="Graphical user interface, application&#10;&#10;Description automatically generated"/>
                      <pic:cNvPicPr/>
                    </pic:nvPicPr>
                    <pic:blipFill>
                      <a:blip r:embed="rId6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406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674CE36" w14:textId="77777777" w:rsidR="00E843A5" w:rsidRDefault="00E843A5" w:rsidP="00E843A5">
      <w:pPr>
        <w:rPr>
          <w:ins w:id="925" w:author="Yurii Shchehliuk" w:date="2022-04-15T21:29:00Z"/>
        </w:rPr>
      </w:pPr>
      <w:ins w:id="926" w:author="Yurii Shchehliuk" w:date="2022-04-15T21:29:00Z">
        <w:r w:rsidRPr="004F02EC">
          <w:drawing>
            <wp:inline distT="0" distB="0" distL="0" distR="0" wp14:anchorId="3A5BAF36" wp14:editId="6A5D7CA9">
              <wp:extent cx="5943600" cy="2299335"/>
              <wp:effectExtent l="0" t="0" r="0" b="5715"/>
              <wp:docPr id="40" name="Picture 40" descr="Graphical user interfac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0" name="Picture 40" descr="Graphical user interface&#10;&#10;Description automatically generated with medium confidence"/>
                      <pic:cNvPicPr/>
                    </pic:nvPicPr>
                    <pic:blipFill>
                      <a:blip r:embed="rId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2993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9F78AE9" w14:textId="77777777" w:rsidR="00211706" w:rsidRDefault="00211706" w:rsidP="00211706">
      <w:pPr>
        <w:rPr>
          <w:ins w:id="927" w:author="Yurii Shchehliuk" w:date="2022-04-15T22:05:00Z"/>
        </w:rPr>
      </w:pPr>
    </w:p>
    <w:p w14:paraId="08990236" w14:textId="77777777" w:rsidR="00211706" w:rsidRDefault="00211706" w:rsidP="00211706">
      <w:pPr>
        <w:rPr>
          <w:ins w:id="928" w:author="Yurii Shchehliuk" w:date="2022-04-15T22:05:00Z"/>
        </w:rPr>
      </w:pPr>
      <w:ins w:id="929" w:author="Yurii Shchehliuk" w:date="2022-04-15T22:05:00Z">
        <w:r w:rsidRPr="00A9549D">
          <w:rPr>
            <w:noProof/>
          </w:rPr>
          <w:drawing>
            <wp:inline distT="0" distB="0" distL="0" distR="0" wp14:anchorId="52878314" wp14:editId="33BC6AB6">
              <wp:extent cx="5943600" cy="1174750"/>
              <wp:effectExtent l="0" t="0" r="0" b="6350"/>
              <wp:docPr id="35" name="Picture 35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Picture 35" descr="Graphical user interface, text, application, chat or text message&#10;&#10;Description automatically generated"/>
                      <pic:cNvPicPr/>
                    </pic:nvPicPr>
                    <pic:blipFill>
                      <a:blip r:embed="rId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174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0F684DE" w14:textId="77777777" w:rsidR="00211706" w:rsidRDefault="00211706" w:rsidP="00211706">
      <w:pPr>
        <w:rPr>
          <w:ins w:id="930" w:author="Yurii Shchehliuk" w:date="2022-04-15T22:05:00Z"/>
        </w:rPr>
      </w:pPr>
      <w:ins w:id="931" w:author="Yurii Shchehliuk" w:date="2022-04-15T22:05:00Z">
        <w:r w:rsidRPr="00A9549D">
          <w:rPr>
            <w:noProof/>
          </w:rPr>
          <w:drawing>
            <wp:inline distT="0" distB="0" distL="0" distR="0" wp14:anchorId="5E5696CA" wp14:editId="3AE3B8F2">
              <wp:extent cx="5943600" cy="1628775"/>
              <wp:effectExtent l="0" t="0" r="0" b="9525"/>
              <wp:docPr id="36" name="Picture 3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Picture 36" descr="Graphical user interface, application&#10;&#10;Description automatically generated"/>
                      <pic:cNvPicPr/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28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541BC7" w14:textId="77777777" w:rsidR="00211706" w:rsidRDefault="00211706" w:rsidP="00211706">
      <w:pPr>
        <w:rPr>
          <w:ins w:id="932" w:author="Yurii Shchehliuk" w:date="2022-04-15T22:05:00Z"/>
        </w:rPr>
      </w:pPr>
      <w:ins w:id="933" w:author="Yurii Shchehliuk" w:date="2022-04-15T22:05:00Z">
        <w:r w:rsidRPr="00A9549D">
          <w:rPr>
            <w:noProof/>
          </w:rPr>
          <w:lastRenderedPageBreak/>
          <w:drawing>
            <wp:inline distT="0" distB="0" distL="0" distR="0" wp14:anchorId="4D3AF587" wp14:editId="69EA1F2C">
              <wp:extent cx="5943600" cy="1233170"/>
              <wp:effectExtent l="0" t="0" r="0" b="5080"/>
              <wp:docPr id="37" name="Picture 37" descr="Graphical user interface, text, application, email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Picture 37" descr="Graphical user interface, text, application, email&#10;&#10;Description automatically generated"/>
                      <pic:cNvPicPr/>
                    </pic:nvPicPr>
                    <pic:blipFill>
                      <a:blip r:embed="rId6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233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1BA8720" w14:textId="77777777" w:rsidR="00211706" w:rsidRDefault="00211706" w:rsidP="00211706">
      <w:pPr>
        <w:rPr>
          <w:ins w:id="934" w:author="Yurii Shchehliuk" w:date="2022-04-15T22:05:00Z"/>
        </w:rPr>
      </w:pPr>
    </w:p>
    <w:p w14:paraId="6BDE8454" w14:textId="11BB82ED" w:rsidR="00211706" w:rsidRDefault="00211706" w:rsidP="00211706">
      <w:pPr>
        <w:rPr>
          <w:ins w:id="935" w:author="Yurii Shchehliuk" w:date="2022-04-15T22:05:00Z"/>
        </w:rPr>
      </w:pPr>
    </w:p>
    <w:p w14:paraId="6CEE5773" w14:textId="77777777" w:rsidR="004766A5" w:rsidRPr="00C451C6" w:rsidRDefault="004766A5" w:rsidP="00C451C6"/>
    <w:sectPr w:rsidR="004766A5" w:rsidRPr="00C451C6" w:rsidSect="00FA3322">
      <w:footerReference w:type="default" r:id="rId69"/>
      <w:pgSz w:w="12240" w:h="15840"/>
      <w:pgMar w:top="1080" w:right="1440" w:bottom="1440" w:left="1440" w:header="720" w:footer="720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rek Jaszuk" w:date="2022-04-13T02:08:00Z" w:initials="MJ">
    <w:p w14:paraId="693B2C24" w14:textId="343B3E25" w:rsidR="0068684A" w:rsidRDefault="0068684A">
      <w:pPr>
        <w:pStyle w:val="CommentText"/>
      </w:pPr>
      <w:r>
        <w:rPr>
          <w:rStyle w:val="CommentReference"/>
        </w:rPr>
        <w:annotationRef/>
      </w:r>
      <w:r>
        <w:t>Proszę sprawdzić w instrukcji wytyczne dotyczące ustawienia marginesów</w:t>
      </w:r>
    </w:p>
  </w:comment>
  <w:comment w:id="1" w:author="Marek Jaszuk" w:date="2022-04-13T02:06:00Z" w:initials="MJ">
    <w:p w14:paraId="4CD85326" w14:textId="7475E0BA" w:rsidR="0068684A" w:rsidRDefault="0068684A">
      <w:pPr>
        <w:pStyle w:val="CommentText"/>
      </w:pPr>
      <w:r>
        <w:rPr>
          <w:rStyle w:val="CommentReference"/>
        </w:rPr>
        <w:annotationRef/>
      </w:r>
      <w:r>
        <w:t>Proszę sprawdzić w instrukcji wytyczne dotyczące numeracji stron. Druga strona pracy ma być pusta</w:t>
      </w:r>
    </w:p>
  </w:comment>
  <w:comment w:id="14" w:author="Marek Jaszuk" w:date="2022-04-13T02:50:00Z" w:initials="MJ">
    <w:p w14:paraId="780862DC" w14:textId="76121D0A" w:rsidR="00B3017F" w:rsidRDefault="00B3017F">
      <w:pPr>
        <w:pStyle w:val="CommentText"/>
      </w:pPr>
      <w:r>
        <w:rPr>
          <w:rStyle w:val="CommentReference"/>
        </w:rPr>
        <w:annotationRef/>
      </w:r>
      <w:r>
        <w:t>Poprzez przeniesienie</w:t>
      </w:r>
    </w:p>
  </w:comment>
  <w:comment w:id="21" w:author="Marek Jaszuk" w:date="2022-04-13T03:24:00Z" w:initials="MJ">
    <w:p w14:paraId="4DB4B8FA" w14:textId="0BD6663D" w:rsidR="00130E86" w:rsidRDefault="00130E86">
      <w:pPr>
        <w:pStyle w:val="CommentText"/>
      </w:pPr>
      <w:r>
        <w:rPr>
          <w:rStyle w:val="CommentReference"/>
        </w:rPr>
        <w:annotationRef/>
      </w:r>
      <w:r>
        <w:t>Co to znaczy? Pisze Pan szyfrem</w:t>
      </w:r>
    </w:p>
  </w:comment>
  <w:comment w:id="22" w:author="Yurii Shchehliuk" w:date="2022-04-13T12:24:00Z" w:initials="YS">
    <w:p w14:paraId="5EB45BB9" w14:textId="763426B5" w:rsidR="003F386D" w:rsidRDefault="003F386D">
      <w:pPr>
        <w:pStyle w:val="CommentText"/>
      </w:pPr>
      <w:r>
        <w:rPr>
          <w:rStyle w:val="CommentReference"/>
        </w:rPr>
        <w:annotationRef/>
      </w:r>
      <w:r>
        <w:t>Wyjaśnienie opisałem dalej, po „a mianowicie”</w:t>
      </w:r>
    </w:p>
  </w:comment>
  <w:comment w:id="24" w:author="Marek Jaszuk" w:date="2022-04-13T02:51:00Z" w:initials="MJ">
    <w:p w14:paraId="663F0D98" w14:textId="77777777" w:rsidR="00473E9A" w:rsidRDefault="00473E9A">
      <w:pPr>
        <w:pStyle w:val="CommentText"/>
      </w:pPr>
      <w:r>
        <w:rPr>
          <w:rStyle w:val="CommentReference"/>
        </w:rPr>
        <w:annotationRef/>
      </w:r>
      <w:r>
        <w:t>To nie pasuje gramatycznie do pierwszej części zdania</w:t>
      </w:r>
    </w:p>
    <w:p w14:paraId="6A3077F5" w14:textId="196EE0DA" w:rsidR="00473E9A" w:rsidRDefault="00130E86">
      <w:pPr>
        <w:pStyle w:val="CommentText"/>
      </w:pPr>
      <w:r>
        <w:t>Lepiej pisać krótszymi, ale bardziej zrozumiałymi zdaniami</w:t>
      </w:r>
    </w:p>
  </w:comment>
  <w:comment w:id="36" w:author="Marek Jaszuk" w:date="2022-04-13T03:25:00Z" w:initials="MJ">
    <w:p w14:paraId="3B1CF705" w14:textId="1ECC7B33" w:rsidR="00130E86" w:rsidRDefault="00130E86">
      <w:pPr>
        <w:pStyle w:val="CommentText"/>
      </w:pPr>
      <w:r>
        <w:rPr>
          <w:rStyle w:val="CommentReference"/>
        </w:rPr>
        <w:annotationRef/>
      </w:r>
      <w:r>
        <w:t>O co dokładnie chodzi?</w:t>
      </w:r>
    </w:p>
  </w:comment>
  <w:comment w:id="46" w:author="Marek Jaszuk" w:date="2022-04-13T03:25:00Z" w:initials="MJ">
    <w:p w14:paraId="206203B2" w14:textId="77777777" w:rsidR="0077213B" w:rsidRDefault="0077213B" w:rsidP="0077213B">
      <w:pPr>
        <w:pStyle w:val="CommentText"/>
      </w:pPr>
      <w:r>
        <w:rPr>
          <w:rStyle w:val="CommentReference"/>
        </w:rPr>
        <w:annotationRef/>
      </w:r>
      <w:r>
        <w:t>O co dokładnie chodzi?</w:t>
      </w:r>
    </w:p>
  </w:comment>
  <w:comment w:id="68" w:author="Marek Jaszuk" w:date="2022-04-13T03:32:00Z" w:initials="MJ">
    <w:p w14:paraId="1F004854" w14:textId="77777777" w:rsidR="00B802E2" w:rsidRDefault="00B802E2" w:rsidP="00B802E2">
      <w:pPr>
        <w:pStyle w:val="CommentText"/>
      </w:pPr>
      <w:r>
        <w:rPr>
          <w:rStyle w:val="CommentReference"/>
        </w:rPr>
        <w:annotationRef/>
      </w:r>
      <w:r>
        <w:t>Cel powinien Pan opisać w jednym miejscu. Dwa akapity wcześniej już Pan pisał co jest celem aplikacji. Opisywanie dwa razy celu nie ma sensu</w:t>
      </w:r>
    </w:p>
  </w:comment>
  <w:comment w:id="8" w:author="Marek Jaszuk" w:date="2022-04-13T03:27:00Z" w:initials="MJ">
    <w:p w14:paraId="7BC75CF1" w14:textId="6FAC7DA1" w:rsidR="00680776" w:rsidRDefault="00680776">
      <w:pPr>
        <w:pStyle w:val="CommentText"/>
      </w:pPr>
      <w:r>
        <w:rPr>
          <w:rStyle w:val="CommentReference"/>
        </w:rPr>
        <w:annotationRef/>
      </w:r>
      <w:r>
        <w:t>Musi Pan być spójny w zakresie czasu, którego Pan używa pisząc tekst. W jednym akapicie używa Pan czasu przyszłego, a w drugim czasu teraźniejszego, a następnie przeszłego. Musi Pan się zdecydować na jeden wariant.</w:t>
      </w:r>
    </w:p>
  </w:comment>
  <w:comment w:id="70" w:author="Marek Jaszuk" w:date="2022-04-13T03:30:00Z" w:initials="MJ">
    <w:p w14:paraId="475C881E" w14:textId="2003BC82" w:rsidR="00680776" w:rsidRDefault="00680776">
      <w:pPr>
        <w:pStyle w:val="CommentText"/>
      </w:pPr>
      <w:r>
        <w:rPr>
          <w:rStyle w:val="CommentReference"/>
        </w:rPr>
        <w:annotationRef/>
      </w:r>
      <w:r>
        <w:t>O jakie usługi chodzi?</w:t>
      </w:r>
    </w:p>
  </w:comment>
  <w:comment w:id="71" w:author="Yurii Shchehliuk" w:date="2022-04-13T13:44:00Z" w:initials="YS">
    <w:p w14:paraId="17F269AE" w14:textId="1517BFF8" w:rsidR="00B57BD0" w:rsidRDefault="00B57BD0">
      <w:pPr>
        <w:pStyle w:val="CommentText"/>
      </w:pPr>
      <w:r>
        <w:rPr>
          <w:rStyle w:val="CommentReference"/>
        </w:rPr>
        <w:annotationRef/>
      </w:r>
      <w:r>
        <w:t>Do funkcjonalności które są dostępne w aplikacji.</w:t>
      </w:r>
    </w:p>
  </w:comment>
  <w:comment w:id="77" w:author="Marek Jaszuk" w:date="2022-04-13T03:32:00Z" w:initials="MJ">
    <w:p w14:paraId="346AC212" w14:textId="3C59C89C" w:rsidR="009C5CE3" w:rsidRDefault="009C5CE3">
      <w:pPr>
        <w:pStyle w:val="CommentText"/>
      </w:pPr>
      <w:r>
        <w:rPr>
          <w:rStyle w:val="CommentReference"/>
        </w:rPr>
        <w:annotationRef/>
      </w:r>
      <w:r>
        <w:t>Cel powinien Pan opisać w jednym miejscu. Dwa akapity wcześniej już Pan pisał co jest celem aplikacji. Opisywanie dwa razy celu nie ma sensu</w:t>
      </w:r>
    </w:p>
  </w:comment>
  <w:comment w:id="82" w:author="Marek Jaszuk" w:date="2022-04-13T03:33:00Z" w:initials="MJ">
    <w:p w14:paraId="5B71D9E5" w14:textId="2C106C39" w:rsidR="009C5CE3" w:rsidRDefault="009C5CE3">
      <w:pPr>
        <w:pStyle w:val="CommentText"/>
      </w:pPr>
      <w:r>
        <w:rPr>
          <w:rStyle w:val="CommentReference"/>
        </w:rPr>
        <w:annotationRef/>
      </w:r>
      <w:r>
        <w:t>Na ile rozdziałów została podzielona praca?</w:t>
      </w:r>
    </w:p>
  </w:comment>
  <w:comment w:id="83" w:author="Marek Jaszuk" w:date="2022-04-13T03:33:00Z" w:initials="MJ">
    <w:p w14:paraId="0D149F33" w14:textId="0FF9C74E" w:rsidR="009C5CE3" w:rsidRDefault="009C5CE3">
      <w:pPr>
        <w:pStyle w:val="CommentText"/>
      </w:pPr>
      <w:r>
        <w:rPr>
          <w:rStyle w:val="CommentReference"/>
        </w:rPr>
        <w:annotationRef/>
      </w:r>
      <w:r>
        <w:t>Tekst pisze się w jednym czasie</w:t>
      </w:r>
    </w:p>
  </w:comment>
  <w:comment w:id="100" w:author="Marek Jaszuk" w:date="2022-04-13T02:15:00Z" w:initials="MJ">
    <w:p w14:paraId="10F83DFE" w14:textId="3435AAC3" w:rsidR="001964EB" w:rsidRDefault="001964EB">
      <w:pPr>
        <w:pStyle w:val="CommentText"/>
      </w:pPr>
      <w:r>
        <w:rPr>
          <w:rStyle w:val="CommentReference"/>
        </w:rPr>
        <w:annotationRef/>
      </w:r>
      <w:r>
        <w:t>aby</w:t>
      </w:r>
    </w:p>
  </w:comment>
  <w:comment w:id="103" w:author="Marek Jaszuk" w:date="2022-04-13T02:15:00Z" w:initials="MJ">
    <w:p w14:paraId="09E4C77F" w14:textId="4FD9B8F9" w:rsidR="001964EB" w:rsidRDefault="001964EB">
      <w:pPr>
        <w:pStyle w:val="CommentText"/>
      </w:pPr>
      <w:r>
        <w:rPr>
          <w:rStyle w:val="CommentReference"/>
        </w:rPr>
        <w:annotationRef/>
      </w:r>
      <w:r>
        <w:t>zbędne</w:t>
      </w:r>
    </w:p>
  </w:comment>
  <w:comment w:id="119" w:author="Marek Jaszuk" w:date="2022-04-13T03:35:00Z" w:initials="MJ">
    <w:p w14:paraId="1A8391B7" w14:textId="77777777" w:rsidR="00EC3565" w:rsidRDefault="00EC3565" w:rsidP="00EC3565">
      <w:pPr>
        <w:pStyle w:val="CommentText"/>
      </w:pPr>
      <w:r>
        <w:rPr>
          <w:rStyle w:val="CommentReference"/>
        </w:rPr>
        <w:annotationRef/>
      </w:r>
      <w:r>
        <w:t>Apostrof wstawia się bez spacji</w:t>
      </w:r>
    </w:p>
  </w:comment>
  <w:comment w:id="128" w:author="Marek Jaszuk" w:date="2022-04-13T03:35:00Z" w:initials="MJ">
    <w:p w14:paraId="34A8C616" w14:textId="6BD85161" w:rsidR="009C5CE3" w:rsidRDefault="009C5CE3">
      <w:pPr>
        <w:pStyle w:val="CommentText"/>
      </w:pPr>
      <w:r>
        <w:rPr>
          <w:rStyle w:val="CommentReference"/>
        </w:rPr>
        <w:annotationRef/>
      </w:r>
      <w:r>
        <w:t>Apostrof wstawia się bez spacji</w:t>
      </w:r>
    </w:p>
  </w:comment>
  <w:comment w:id="145" w:author="Marek Jaszuk" w:date="2022-04-13T03:36:00Z" w:initials="MJ">
    <w:p w14:paraId="64B6F996" w14:textId="603BE2F9" w:rsidR="009C5CE3" w:rsidRDefault="009C5CE3">
      <w:pPr>
        <w:pStyle w:val="CommentText"/>
      </w:pPr>
      <w:r>
        <w:rPr>
          <w:rStyle w:val="CommentReference"/>
        </w:rPr>
        <w:annotationRef/>
      </w:r>
      <w:r>
        <w:t>To są same ogólniki. Tego typu rozważania można umieścić na początku tego rozdziału. Na końcu powinien Pan pisać bardziej konkretnie to tym co dotyczy bezpośrednio aplikacji takich jaką Pan ro</w:t>
      </w:r>
      <w:r w:rsidR="004C0D0D">
        <w:t>bi.</w:t>
      </w:r>
    </w:p>
  </w:comment>
  <w:comment w:id="146" w:author="Yurii Shchehliuk" w:date="2022-04-13T14:09:00Z" w:initials="YS">
    <w:p w14:paraId="7B65EF9C" w14:textId="38DC4BC6" w:rsidR="00535E8C" w:rsidRDefault="00535E8C">
      <w:pPr>
        <w:pStyle w:val="CommentText"/>
      </w:pPr>
      <w:r>
        <w:rPr>
          <w:rStyle w:val="CommentReference"/>
        </w:rPr>
        <w:annotationRef/>
      </w:r>
      <w:r>
        <w:t xml:space="preserve">Chciałem lekko </w:t>
      </w:r>
      <w:r w:rsidRPr="00535E8C">
        <w:t>napomknąć</w:t>
      </w:r>
      <w:r>
        <w:t xml:space="preserve"> o co b</w:t>
      </w:r>
      <w:r w:rsidR="00531474">
        <w:t>ędę opowiadał dalej.</w:t>
      </w:r>
    </w:p>
  </w:comment>
  <w:comment w:id="278" w:author="Marek Jaszuk" w:date="2022-04-13T02:23:00Z" w:initials="MJ">
    <w:p w14:paraId="204DB125" w14:textId="1BFB7CAE" w:rsidR="00CA2044" w:rsidRDefault="00CA2044">
      <w:pPr>
        <w:pStyle w:val="CommentText"/>
      </w:pPr>
      <w:r>
        <w:rPr>
          <w:rStyle w:val="CommentReference"/>
        </w:rPr>
        <w:annotationRef/>
      </w:r>
      <w:r>
        <w:t>Wzorzec</w:t>
      </w:r>
    </w:p>
  </w:comment>
  <w:comment w:id="343" w:author="Marek Jaszuk" w:date="2022-04-01T23:47:00Z" w:initials="MJ">
    <w:p w14:paraId="0A938772" w14:textId="3D030B85" w:rsidR="00A700D8" w:rsidRDefault="00A700D8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344" w:author="Yurii Shchehliuk" w:date="2022-04-04T13:13:00Z" w:initials="YS">
    <w:p w14:paraId="5E304BA4" w14:textId="4500B2E0" w:rsidR="000408C7" w:rsidRDefault="000408C7">
      <w:pPr>
        <w:pStyle w:val="CommentText"/>
      </w:pPr>
      <w:r>
        <w:rPr>
          <w:rStyle w:val="CommentReference"/>
        </w:rPr>
        <w:annotationRef/>
      </w:r>
      <w:r>
        <w:t>Dodać coś jeszcze oprócz „przedstawiony”?</w:t>
      </w:r>
    </w:p>
  </w:comment>
  <w:comment w:id="345" w:author="Marek Jaszuk" w:date="2022-04-05T02:33:00Z" w:initials="MJ">
    <w:p w14:paraId="3843B8F7" w14:textId="3E41A00A" w:rsidR="004B61CF" w:rsidRDefault="004B61CF">
      <w:pPr>
        <w:pStyle w:val="CommentText"/>
      </w:pPr>
      <w:r>
        <w:rPr>
          <w:rStyle w:val="CommentReference"/>
        </w:rPr>
        <w:annotationRef/>
      </w:r>
      <w:r>
        <w:t>Nadal brakuje orzeczenia</w:t>
      </w:r>
    </w:p>
  </w:comment>
  <w:comment w:id="362" w:author="Yurii Shchehliuk" w:date="2022-03-16T14:11:00Z" w:initials="YS">
    <w:p w14:paraId="0280DC78" w14:textId="0DA3AA11" w:rsidR="006C62A4" w:rsidRDefault="006C62A4">
      <w:pPr>
        <w:pStyle w:val="CommentText"/>
      </w:pPr>
      <w:r>
        <w:rPr>
          <w:rStyle w:val="CommentReference"/>
        </w:rPr>
        <w:annotationRef/>
      </w:r>
      <w:r>
        <w:t>wymagania biznesowe</w:t>
      </w:r>
    </w:p>
  </w:comment>
  <w:comment w:id="363" w:author="Yurii Shchehliuk" w:date="2022-04-04T17:28:00Z" w:initials="YS">
    <w:p w14:paraId="12D26653" w14:textId="12AE0161" w:rsidR="00AD1270" w:rsidRDefault="00AD1270">
      <w:pPr>
        <w:pStyle w:val="CommentText"/>
      </w:pPr>
      <w:r>
        <w:rPr>
          <w:rStyle w:val="CommentReference"/>
        </w:rPr>
        <w:annotationRef/>
      </w:r>
      <w:r>
        <w:t>czy jest sens powtadzac tą informację która opisana w tabli nizej?</w:t>
      </w:r>
    </w:p>
  </w:comment>
  <w:comment w:id="364" w:author="Marek Jaszuk" w:date="2022-04-05T02:34:00Z" w:initials="MJ">
    <w:p w14:paraId="76A58741" w14:textId="231CDFC7" w:rsidR="004B61CF" w:rsidRDefault="004B61CF">
      <w:pPr>
        <w:pStyle w:val="CommentText"/>
      </w:pPr>
      <w:r>
        <w:rPr>
          <w:rStyle w:val="CommentReference"/>
        </w:rPr>
        <w:annotationRef/>
      </w:r>
      <w:r>
        <w:t>Analiza wymagań zaczyna się od wymagań biznesowych</w:t>
      </w:r>
    </w:p>
  </w:comment>
  <w:comment w:id="367" w:author="Marek Jaszuk" w:date="2022-04-13T02:28:00Z" w:initials="MJ">
    <w:p w14:paraId="4F59BD22" w14:textId="7627128F" w:rsidR="00EF7737" w:rsidRDefault="00EF7737">
      <w:pPr>
        <w:pStyle w:val="CommentText"/>
      </w:pPr>
      <w:r>
        <w:rPr>
          <w:rStyle w:val="CommentReference"/>
        </w:rPr>
        <w:annotationRef/>
      </w:r>
      <w:r>
        <w:t>To nie jest poprawne określenie wymagań funkcjonalnych</w:t>
      </w:r>
    </w:p>
  </w:comment>
  <w:comment w:id="377" w:author="Marek Jaszuk" w:date="2022-04-13T02:29:00Z" w:initials="MJ">
    <w:p w14:paraId="53FFE7D1" w14:textId="12095217" w:rsidR="00EF7737" w:rsidRDefault="00EF7737">
      <w:pPr>
        <w:pStyle w:val="CommentText"/>
      </w:pPr>
      <w:r>
        <w:rPr>
          <w:rStyle w:val="CommentReference"/>
        </w:rPr>
        <w:annotationRef/>
      </w:r>
      <w:r>
        <w:t>niezrozumiałe</w:t>
      </w:r>
    </w:p>
  </w:comment>
  <w:comment w:id="384" w:author="Marek Jaszuk" w:date="2022-04-13T02:27:00Z" w:initials="MJ">
    <w:p w14:paraId="43C77311" w14:textId="7B38DBEB" w:rsidR="00EF7737" w:rsidRDefault="00EF7737">
      <w:pPr>
        <w:pStyle w:val="CommentText"/>
      </w:pPr>
      <w:r>
        <w:rPr>
          <w:rStyle w:val="CommentReference"/>
        </w:rPr>
        <w:annotationRef/>
      </w:r>
      <w:r>
        <w:t>d</w:t>
      </w:r>
    </w:p>
  </w:comment>
  <w:comment w:id="390" w:author="Marek Jaszuk" w:date="2022-04-13T02:31:00Z" w:initials="MJ">
    <w:p w14:paraId="6370AE57" w14:textId="1A4398ED" w:rsidR="001D2213" w:rsidRDefault="001D2213">
      <w:pPr>
        <w:pStyle w:val="CommentText"/>
      </w:pPr>
      <w:r>
        <w:rPr>
          <w:rStyle w:val="CommentReference"/>
        </w:rPr>
        <w:annotationRef/>
      </w:r>
      <w:r>
        <w:t>że</w:t>
      </w:r>
    </w:p>
  </w:comment>
  <w:comment w:id="394" w:author="Marek Jaszuk" w:date="2022-03-22T03:26:00Z" w:initials="MJ">
    <w:p w14:paraId="5D24D4CF" w14:textId="6A116433" w:rsidR="001D082D" w:rsidRDefault="001D082D">
      <w:pPr>
        <w:pStyle w:val="CommentText"/>
      </w:pPr>
      <w:r>
        <w:rPr>
          <w:rStyle w:val="CommentReference"/>
        </w:rPr>
        <w:annotationRef/>
      </w:r>
      <w:r>
        <w:t xml:space="preserve">Linia bez strzałek nie występuje jako </w:t>
      </w:r>
      <w:r w:rsidR="0006633E">
        <w:t>związek pomiędzy przypadkami użycia.</w:t>
      </w:r>
    </w:p>
  </w:comment>
  <w:comment w:id="395" w:author="Marek Jaszuk" w:date="2022-04-05T02:36:00Z" w:initials="MJ">
    <w:p w14:paraId="04C2EB77" w14:textId="6AB221D1" w:rsidR="006B4C77" w:rsidRDefault="006B4C77">
      <w:pPr>
        <w:pStyle w:val="CommentText"/>
      </w:pPr>
      <w:r>
        <w:rPr>
          <w:rStyle w:val="CommentReference"/>
        </w:rPr>
        <w:annotationRef/>
      </w:r>
      <w:r>
        <w:t>Jaka jest interpretacja linii ze strzałkami? W UML coś takiego nie występuje. Musi Pan się posługiwać symbolami, które są w UML</w:t>
      </w:r>
    </w:p>
  </w:comment>
  <w:comment w:id="412" w:author="Marek Jaszuk" w:date="2022-04-13T02:32:00Z" w:initials="MJ">
    <w:p w14:paraId="2E4E8993" w14:textId="2D60E402" w:rsidR="001D2213" w:rsidRDefault="001D2213">
      <w:pPr>
        <w:pStyle w:val="CommentText"/>
      </w:pPr>
      <w:r>
        <w:rPr>
          <w:rStyle w:val="CommentReference"/>
        </w:rPr>
        <w:annotationRef/>
      </w:r>
      <w:r>
        <w:t>Przed który stawiamy przecinek</w:t>
      </w:r>
    </w:p>
  </w:comment>
  <w:comment w:id="409" w:author="Marek Jaszuk" w:date="2022-04-13T02:33:00Z" w:initials="MJ">
    <w:p w14:paraId="7917DE17" w14:textId="25C21360" w:rsidR="001D2213" w:rsidRDefault="001D2213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433" w:author="Marek Jaszuk" w:date="2022-03-22T03:30:00Z" w:initials="MJ">
    <w:p w14:paraId="0A785218" w14:textId="7B9F3CA0" w:rsidR="0006633E" w:rsidRDefault="0006633E">
      <w:pPr>
        <w:pStyle w:val="CommentText"/>
      </w:pPr>
      <w:r>
        <w:rPr>
          <w:rStyle w:val="CommentReference"/>
        </w:rPr>
        <w:annotationRef/>
      </w:r>
      <w:r>
        <w:t>Przedstawił Pan jeden prototyp</w:t>
      </w:r>
    </w:p>
  </w:comment>
  <w:comment w:id="452" w:author="Marek Jaszuk" w:date="2022-04-13T02:34:00Z" w:initials="MJ">
    <w:p w14:paraId="216E231E" w14:textId="2C02636F" w:rsidR="001D2213" w:rsidRDefault="001D2213">
      <w:pPr>
        <w:pStyle w:val="CommentText"/>
      </w:pPr>
      <w:r>
        <w:rPr>
          <w:rStyle w:val="CommentReference"/>
        </w:rPr>
        <w:annotationRef/>
      </w:r>
      <w:r>
        <w:t>z</w:t>
      </w:r>
    </w:p>
  </w:comment>
  <w:comment w:id="476" w:author="Marek Jaszuk" w:date="2022-04-13T02:34:00Z" w:initials="MJ">
    <w:p w14:paraId="72AD648D" w14:textId="27B52A09" w:rsidR="001D2213" w:rsidRDefault="001D2213">
      <w:pPr>
        <w:pStyle w:val="CommentText"/>
      </w:pPr>
      <w:r>
        <w:rPr>
          <w:rStyle w:val="CommentReference"/>
        </w:rPr>
        <w:annotationRef/>
      </w:r>
      <w:r>
        <w:t>przed że stawiamy przecinek</w:t>
      </w:r>
    </w:p>
  </w:comment>
  <w:comment w:id="479" w:author="Marek Jaszuk" w:date="2022-04-13T02:34:00Z" w:initials="MJ">
    <w:p w14:paraId="6C1A53EA" w14:textId="5696059C" w:rsidR="001D2213" w:rsidRDefault="001D2213">
      <w:pPr>
        <w:pStyle w:val="CommentText"/>
      </w:pPr>
      <w:r>
        <w:rPr>
          <w:rStyle w:val="CommentReference"/>
        </w:rPr>
        <w:annotationRef/>
      </w:r>
      <w:r>
        <w:t>Odnosząc się do rysunków używamy skrótu rys.</w:t>
      </w:r>
    </w:p>
  </w:comment>
  <w:comment w:id="477" w:author="Marek Jaszuk" w:date="2022-04-13T02:35:00Z" w:initials="MJ">
    <w:p w14:paraId="54621613" w14:textId="12EC2B93" w:rsidR="001D2213" w:rsidRDefault="001D2213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666" w:author="Marek Jaszuk" w:date="2022-04-13T02:36:00Z" w:initials="MJ">
    <w:p w14:paraId="4275CBE9" w14:textId="6975D7D6" w:rsidR="002D5CBF" w:rsidRDefault="002D5CBF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686" w:author="Marek Jaszuk" w:date="2022-04-13T02:37:00Z" w:initials="MJ">
    <w:p w14:paraId="68E62E4B" w14:textId="253DF2EA" w:rsidR="002D5CBF" w:rsidRDefault="002D5CBF">
      <w:pPr>
        <w:pStyle w:val="CommentText"/>
      </w:pPr>
      <w:r>
        <w:rPr>
          <w:rStyle w:val="CommentReference"/>
        </w:rPr>
        <w:annotationRef/>
      </w:r>
      <w:r>
        <w:t>i</w:t>
      </w:r>
    </w:p>
  </w:comment>
  <w:comment w:id="706" w:author="Marek Jaszuk" w:date="2022-04-13T02:37:00Z" w:initials="MJ">
    <w:p w14:paraId="549CCFFA" w14:textId="6CCEAD3B" w:rsidR="002D5CBF" w:rsidRDefault="002D5CBF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727" w:author="Marek Jaszuk" w:date="2022-04-13T02:40:00Z" w:initials="MJ">
    <w:p w14:paraId="4FD8A911" w14:textId="48405673" w:rsidR="002D5CBF" w:rsidRDefault="002D5CBF">
      <w:pPr>
        <w:pStyle w:val="CommentText"/>
      </w:pPr>
      <w:r>
        <w:rPr>
          <w:rStyle w:val="CommentReference"/>
        </w:rPr>
        <w:annotationRef/>
      </w:r>
      <w:r>
        <w:t>To zdanie jest zbyt skomplikowane i przez to niezrozumiałe. Można to prościej napisać.</w:t>
      </w:r>
    </w:p>
  </w:comment>
  <w:comment w:id="767" w:author="Marek Jaszuk" w:date="2022-04-13T02:41:00Z" w:initials="MJ">
    <w:p w14:paraId="5FDC0110" w14:textId="69EE9849" w:rsidR="001C772E" w:rsidRDefault="001C772E">
      <w:pPr>
        <w:pStyle w:val="CommentText"/>
      </w:pPr>
      <w:r>
        <w:rPr>
          <w:rStyle w:val="CommentReference"/>
        </w:rPr>
        <w:annotationRef/>
      </w:r>
      <w:r>
        <w:t>Powtórzenie</w:t>
      </w:r>
    </w:p>
  </w:comment>
  <w:comment w:id="765" w:author="Marek Jaszuk" w:date="2022-04-13T02:42:00Z" w:initials="MJ">
    <w:p w14:paraId="0155141F" w14:textId="6148D1C6" w:rsidR="001C772E" w:rsidRDefault="001C772E">
      <w:pPr>
        <w:pStyle w:val="CommentText"/>
      </w:pPr>
      <w:r>
        <w:rPr>
          <w:rStyle w:val="CommentReference"/>
        </w:rPr>
        <w:annotationRef/>
      </w:r>
      <w:r>
        <w:t>To zbyt skomplikowane i niezrozumiałe zdanie</w:t>
      </w:r>
    </w:p>
  </w:comment>
  <w:comment w:id="766" w:author="Yurii Shchehliuk" w:date="2022-04-13T16:16:00Z" w:initials="YS">
    <w:p w14:paraId="56631747" w14:textId="7E82D121" w:rsidR="002454F4" w:rsidRDefault="002454F4">
      <w:pPr>
        <w:pStyle w:val="CommentText"/>
      </w:pPr>
      <w:r>
        <w:rPr>
          <w:rStyle w:val="CommentReference"/>
        </w:rPr>
        <w:annotationRef/>
      </w:r>
      <w:r>
        <w:t>Zmieniłem. Ewentualnie jest pomysł zrobić listę?</w:t>
      </w:r>
    </w:p>
  </w:comment>
  <w:comment w:id="795" w:author="Marek Jaszuk" w:date="2022-04-13T02:43:00Z" w:initials="MJ">
    <w:p w14:paraId="41A48294" w14:textId="0A67CAE7" w:rsidR="001C772E" w:rsidRDefault="001C772E">
      <w:pPr>
        <w:pStyle w:val="CommentText"/>
      </w:pPr>
      <w:r>
        <w:rPr>
          <w:rStyle w:val="CommentReference"/>
        </w:rPr>
        <w:annotationRef/>
      </w:r>
      <w:r>
        <w:t>Zdania nie mają orzeczeń</w:t>
      </w:r>
    </w:p>
  </w:comment>
  <w:comment w:id="820" w:author="Marek Jaszuk" w:date="2022-04-13T02:43:00Z" w:initials="MJ">
    <w:p w14:paraId="4ADFB425" w14:textId="6C8FC0BB" w:rsidR="001C772E" w:rsidRDefault="001C772E">
      <w:pPr>
        <w:pStyle w:val="CommentText"/>
      </w:pPr>
      <w:r>
        <w:rPr>
          <w:rStyle w:val="CommentReference"/>
        </w:rPr>
        <w:annotationRef/>
      </w:r>
      <w:r>
        <w:t>Wcięcia akapitów w całej pracy mają być takie same</w:t>
      </w:r>
    </w:p>
  </w:comment>
  <w:comment w:id="896" w:author="Yurii Shchehliuk" w:date="2022-03-05T23:22:00Z" w:initials="YS">
    <w:p w14:paraId="3D51E8A7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>
        <w:rPr>
          <w:rStyle w:val="CommentReference"/>
        </w:rPr>
        <w:annotationRef/>
      </w:r>
      <w:r w:rsidRPr="00294771">
        <w:rPr>
          <w:rFonts w:cs="Times New Roman"/>
          <w:szCs w:val="24"/>
        </w:rPr>
        <w:t>Co zostało zrobione w pracy – rezultaty</w:t>
      </w:r>
    </w:p>
    <w:p w14:paraId="0A571674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 w:rsidRPr="00294771">
        <w:rPr>
          <w:rFonts w:cs="Times New Roman"/>
          <w:szCs w:val="24"/>
        </w:rPr>
        <w:t>Wnioski</w:t>
      </w:r>
    </w:p>
    <w:p w14:paraId="1F527711" w14:textId="4A051411" w:rsidR="00934D65" w:rsidRDefault="00934D65" w:rsidP="00934D65">
      <w:pPr>
        <w:pStyle w:val="CommentText"/>
      </w:pPr>
      <w:r w:rsidRPr="00294771">
        <w:rPr>
          <w:rFonts w:cs="Times New Roman"/>
          <w:sz w:val="24"/>
          <w:szCs w:val="24"/>
        </w:rPr>
        <w:t>Plany przyszłościowe (dalszy rozwój projektu, lub wdrożenie, mogą być również plany zawodowe dyplomanta wynikające ze zrealizowania tej pracy</w:t>
      </w:r>
    </w:p>
  </w:comment>
  <w:comment w:id="897" w:author="Yurii Shchehliuk" w:date="2022-03-21T11:17:00Z" w:initials="YS">
    <w:p w14:paraId="60DFB007" w14:textId="2C2972B2" w:rsidR="00A2226E" w:rsidRDefault="00A2226E">
      <w:pPr>
        <w:pStyle w:val="CommentText"/>
      </w:pPr>
      <w:r>
        <w:rPr>
          <w:rStyle w:val="CommentReference"/>
        </w:rPr>
        <w:annotationRef/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Trzeba pisać konkretnie jak jest zbudowany program i co z jego pomocą można zrobić.</w:t>
      </w:r>
    </w:p>
  </w:comment>
  <w:comment w:id="898" w:author="Marek Jaszuk" w:date="2022-04-05T02:46:00Z" w:initials="MJ">
    <w:p w14:paraId="5F3BA309" w14:textId="50FFCDB8" w:rsidR="005E5108" w:rsidRDefault="005E5108">
      <w:pPr>
        <w:pStyle w:val="CommentText"/>
      </w:pPr>
      <w:r>
        <w:rPr>
          <w:rStyle w:val="CommentReference"/>
        </w:rPr>
        <w:annotationRef/>
      </w:r>
      <w:r>
        <w:t>Konkretnie jakie?</w:t>
      </w:r>
    </w:p>
  </w:comment>
  <w:comment w:id="899" w:author="Marek Jaszuk" w:date="2022-04-05T02:53:00Z" w:initials="MJ">
    <w:p w14:paraId="7B1CD43D" w14:textId="3874CDF7" w:rsidR="00C569A8" w:rsidRDefault="00C569A8">
      <w:pPr>
        <w:pStyle w:val="CommentText"/>
      </w:pPr>
      <w:r>
        <w:rPr>
          <w:rStyle w:val="CommentReference"/>
        </w:rPr>
        <w:annotationRef/>
      </w:r>
      <w:r>
        <w:t>A w jakiej jeszcze?</w:t>
      </w:r>
    </w:p>
  </w:comment>
  <w:comment w:id="900" w:author="Marek Jaszuk" w:date="2022-04-05T02:51:00Z" w:initials="MJ">
    <w:p w14:paraId="26FBD4F2" w14:textId="3A1E7BED" w:rsidR="00C569A8" w:rsidRDefault="00C569A8">
      <w:pPr>
        <w:pStyle w:val="CommentText"/>
      </w:pPr>
      <w:r>
        <w:rPr>
          <w:rStyle w:val="CommentReference"/>
        </w:rPr>
        <w:annotationRef/>
      </w:r>
      <w:r>
        <w:t>Co z planami na przyszłość?</w:t>
      </w:r>
    </w:p>
  </w:comment>
  <w:comment w:id="902" w:author="Marek Jaszuk" w:date="2022-04-02T00:03:00Z" w:initials="MJ">
    <w:p w14:paraId="6EC5D8DC" w14:textId="4B234CDF" w:rsidR="00A07709" w:rsidRDefault="00A07709">
      <w:pPr>
        <w:pStyle w:val="CommentText"/>
      </w:pPr>
      <w:r>
        <w:rPr>
          <w:rStyle w:val="CommentReference"/>
        </w:rPr>
        <w:annotationRef/>
      </w:r>
      <w:r>
        <w:t>Do każdej pozycji ze spisu powinien być odnośnik w tekście w miejscu gdzie Pan z nich korzystał</w:t>
      </w:r>
    </w:p>
  </w:comment>
  <w:comment w:id="903" w:author="Yurii Shchehliuk" w:date="2022-04-04T17:41:00Z" w:initials="YS">
    <w:p w14:paraId="1E38781E" w14:textId="6F5F917F" w:rsidR="00EC20C9" w:rsidRDefault="00EC20C9">
      <w:pPr>
        <w:pStyle w:val="CommentText"/>
      </w:pPr>
      <w:r>
        <w:rPr>
          <w:rStyle w:val="CommentReference"/>
        </w:rPr>
        <w:annotationRef/>
      </w:r>
      <w:r>
        <w:t>Czy moblby Pan wkleic link, jak prawodlowo dodac odnośniki?</w:t>
      </w:r>
    </w:p>
  </w:comment>
  <w:comment w:id="904" w:author="Marek Jaszuk" w:date="2022-04-05T02:48:00Z" w:initials="MJ">
    <w:p w14:paraId="0083FAAB" w14:textId="298FF962" w:rsidR="005E5108" w:rsidRDefault="005E5108">
      <w:pPr>
        <w:pStyle w:val="CommentText"/>
      </w:pPr>
      <w:r>
        <w:rPr>
          <w:rStyle w:val="CommentReference"/>
        </w:rPr>
        <w:annotationRef/>
      </w:r>
      <w:r>
        <w:t>W instrukcji ma Pan opisane 4 metody, z których ma Pan wybrać jedną.</w:t>
      </w:r>
    </w:p>
  </w:comment>
  <w:comment w:id="905" w:author="Marek Jaszuk" w:date="2022-04-01T23:58:00Z" w:initials="MJ">
    <w:p w14:paraId="1ED0F931" w14:textId="0E8F899E" w:rsidR="00F55B12" w:rsidRDefault="00F55B12">
      <w:pPr>
        <w:pStyle w:val="CommentText"/>
      </w:pPr>
      <w:r>
        <w:rPr>
          <w:rStyle w:val="CommentReference"/>
        </w:rPr>
        <w:annotationRef/>
      </w:r>
      <w:r>
        <w:t>Powinny być odstępy pomiędzy poszczególnymi pozycjami, żeby było widać gdzie zaczyna się kolejna pozycja</w:t>
      </w:r>
    </w:p>
  </w:comment>
  <w:comment w:id="906" w:author="Yurii Shchehliuk" w:date="2022-04-04T17:41:00Z" w:initials="YS">
    <w:p w14:paraId="6FD7F249" w14:textId="3C5C5FD6" w:rsidR="00EC20C9" w:rsidRDefault="00EC20C9">
      <w:pPr>
        <w:pStyle w:val="CommentText"/>
      </w:pPr>
      <w:r>
        <w:rPr>
          <w:rStyle w:val="CommentReference"/>
        </w:rPr>
        <w:annotationRef/>
      </w:r>
      <w:r>
        <w:t>Nie wiem jak dodac odstępy w inny sposób oprócz enterow</w:t>
      </w:r>
    </w:p>
  </w:comment>
  <w:comment w:id="907" w:author="Marek Jaszuk" w:date="2022-04-05T02:49:00Z" w:initials="MJ">
    <w:p w14:paraId="135EDE14" w14:textId="7FEFA0E1" w:rsidR="005E5108" w:rsidRDefault="005E5108">
      <w:pPr>
        <w:pStyle w:val="CommentText"/>
      </w:pPr>
      <w:r>
        <w:rPr>
          <w:rStyle w:val="CommentReference"/>
        </w:rPr>
        <w:annotationRef/>
      </w:r>
      <w:r>
        <w:t>Puste wiersze są da dużym odstępem. To się robi w formacie akapitu dostępnym chociażby z menu kontekstowego</w:t>
      </w:r>
      <w:r w:rsidR="00C569A8">
        <w:t xml:space="preserve"> (Odstęp po)</w:t>
      </w:r>
    </w:p>
  </w:comment>
  <w:comment w:id="910" w:author="Marek Jaszuk" w:date="2022-04-13T02:46:00Z" w:initials="MJ">
    <w:p w14:paraId="00CB67C1" w14:textId="707C8082" w:rsidR="00B3017F" w:rsidRDefault="00B3017F">
      <w:pPr>
        <w:pStyle w:val="CommentText"/>
      </w:pPr>
      <w:r>
        <w:rPr>
          <w:rStyle w:val="CommentReference"/>
        </w:rPr>
        <w:annotationRef/>
      </w:r>
      <w:r>
        <w:t>Tytuł do lewej</w:t>
      </w:r>
    </w:p>
  </w:comment>
  <w:comment w:id="911" w:author="Marek Jaszuk" w:date="2022-04-13T02:47:00Z" w:initials="MJ">
    <w:p w14:paraId="735AE09A" w14:textId="56A0F5F4" w:rsidR="00B3017F" w:rsidRDefault="00B3017F">
      <w:pPr>
        <w:pStyle w:val="CommentText"/>
      </w:pPr>
      <w:r>
        <w:rPr>
          <w:rStyle w:val="CommentReference"/>
        </w:rPr>
        <w:annotationRef/>
      </w:r>
      <w:r>
        <w:t>Czym się różni kod źródłowy, od kodu źródłowego aplikacji?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93B2C24" w15:done="0"/>
  <w15:commentEx w15:paraId="4CD85326" w15:done="0"/>
  <w15:commentEx w15:paraId="780862DC" w15:done="1"/>
  <w15:commentEx w15:paraId="4DB4B8FA" w15:done="1"/>
  <w15:commentEx w15:paraId="5EB45BB9" w15:paraIdParent="4DB4B8FA" w15:done="1"/>
  <w15:commentEx w15:paraId="6A3077F5" w15:done="1"/>
  <w15:commentEx w15:paraId="3B1CF705" w15:done="1"/>
  <w15:commentEx w15:paraId="206203B2" w15:done="1"/>
  <w15:commentEx w15:paraId="1F004854" w15:done="1"/>
  <w15:commentEx w15:paraId="7BC75CF1" w15:done="1"/>
  <w15:commentEx w15:paraId="475C881E" w15:done="0"/>
  <w15:commentEx w15:paraId="17F269AE" w15:paraIdParent="475C881E" w15:done="0"/>
  <w15:commentEx w15:paraId="346AC212" w15:done="0"/>
  <w15:commentEx w15:paraId="5B71D9E5" w15:done="1"/>
  <w15:commentEx w15:paraId="0D149F33" w15:done="1"/>
  <w15:commentEx w15:paraId="10F83DFE" w15:done="1"/>
  <w15:commentEx w15:paraId="09E4C77F" w15:done="1"/>
  <w15:commentEx w15:paraId="1A8391B7" w15:done="1"/>
  <w15:commentEx w15:paraId="34A8C616" w15:done="0"/>
  <w15:commentEx w15:paraId="64B6F996" w15:done="0"/>
  <w15:commentEx w15:paraId="7B65EF9C" w15:paraIdParent="64B6F996" w15:done="0"/>
  <w15:commentEx w15:paraId="204DB125" w15:done="0"/>
  <w15:commentEx w15:paraId="0A938772" w15:done="1"/>
  <w15:commentEx w15:paraId="5E304BA4" w15:paraIdParent="0A938772" w15:done="1"/>
  <w15:commentEx w15:paraId="3843B8F7" w15:paraIdParent="0A938772" w15:done="1"/>
  <w15:commentEx w15:paraId="0280DC78" w15:done="0"/>
  <w15:commentEx w15:paraId="12D26653" w15:paraIdParent="0280DC78" w15:done="0"/>
  <w15:commentEx w15:paraId="76A58741" w15:paraIdParent="0280DC78" w15:done="0"/>
  <w15:commentEx w15:paraId="4F59BD22" w15:done="0"/>
  <w15:commentEx w15:paraId="53FFE7D1" w15:done="0"/>
  <w15:commentEx w15:paraId="43C77311" w15:done="1"/>
  <w15:commentEx w15:paraId="6370AE57" w15:done="1"/>
  <w15:commentEx w15:paraId="5D24D4CF" w15:done="1"/>
  <w15:commentEx w15:paraId="04C2EB77" w15:paraIdParent="5D24D4CF" w15:done="0"/>
  <w15:commentEx w15:paraId="2E4E8993" w15:done="1"/>
  <w15:commentEx w15:paraId="7917DE17" w15:done="1"/>
  <w15:commentEx w15:paraId="0A785218" w15:done="1"/>
  <w15:commentEx w15:paraId="216E231E" w15:done="0"/>
  <w15:commentEx w15:paraId="72AD648D" w15:done="1"/>
  <w15:commentEx w15:paraId="6C1A53EA" w15:done="1"/>
  <w15:commentEx w15:paraId="54621613" w15:done="1"/>
  <w15:commentEx w15:paraId="4275CBE9" w15:done="1"/>
  <w15:commentEx w15:paraId="68E62E4B" w15:done="0"/>
  <w15:commentEx w15:paraId="549CCFFA" w15:done="1"/>
  <w15:commentEx w15:paraId="4FD8A911" w15:done="1"/>
  <w15:commentEx w15:paraId="5FDC0110" w15:done="1"/>
  <w15:commentEx w15:paraId="0155141F" w15:done="0"/>
  <w15:commentEx w15:paraId="56631747" w15:paraIdParent="0155141F" w15:done="0"/>
  <w15:commentEx w15:paraId="41A48294" w15:done="1"/>
  <w15:commentEx w15:paraId="4ADFB425" w15:done="1"/>
  <w15:commentEx w15:paraId="1F527711" w15:done="0"/>
  <w15:commentEx w15:paraId="60DFB007" w15:done="0"/>
  <w15:commentEx w15:paraId="5F3BA309" w15:done="0"/>
  <w15:commentEx w15:paraId="7B1CD43D" w15:done="0"/>
  <w15:commentEx w15:paraId="26FBD4F2" w15:done="0"/>
  <w15:commentEx w15:paraId="6EC5D8DC" w15:done="0"/>
  <w15:commentEx w15:paraId="1E38781E" w15:paraIdParent="6EC5D8DC" w15:done="0"/>
  <w15:commentEx w15:paraId="0083FAAB" w15:paraIdParent="6EC5D8DC" w15:done="0"/>
  <w15:commentEx w15:paraId="1ED0F931" w15:done="1"/>
  <w15:commentEx w15:paraId="6FD7F249" w15:paraIdParent="1ED0F931" w15:done="0"/>
  <w15:commentEx w15:paraId="135EDE14" w15:paraIdParent="1ED0F931" w15:done="0"/>
  <w15:commentEx w15:paraId="00CB67C1" w15:done="0"/>
  <w15:commentEx w15:paraId="735AE09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00AF01" w16cex:dateUtc="2022-04-13T00:08:00Z"/>
  <w16cex:commentExtensible w16cex:durableId="2600AEC0" w16cex:dateUtc="2022-04-13T00:06:00Z"/>
  <w16cex:commentExtensible w16cex:durableId="2600B8FB" w16cex:dateUtc="2022-04-13T00:50:00Z"/>
  <w16cex:commentExtensible w16cex:durableId="2600C0E7" w16cex:dateUtc="2022-04-13T01:24:00Z"/>
  <w16cex:commentExtensible w16cex:durableId="26013F66" w16cex:dateUtc="2022-04-13T10:24:00Z"/>
  <w16cex:commentExtensible w16cex:durableId="2600B947" w16cex:dateUtc="2022-04-13T00:51:00Z"/>
  <w16cex:commentExtensible w16cex:durableId="2600C121" w16cex:dateUtc="2022-04-13T01:25:00Z"/>
  <w16cex:commentExtensible w16cex:durableId="26014F4F" w16cex:dateUtc="2022-04-13T01:25:00Z"/>
  <w16cex:commentExtensible w16cex:durableId="260155A3" w16cex:dateUtc="2022-04-13T01:32:00Z"/>
  <w16cex:commentExtensible w16cex:durableId="2600C1B3" w16cex:dateUtc="2022-04-13T01:27:00Z"/>
  <w16cex:commentExtensible w16cex:durableId="2600C24E" w16cex:dateUtc="2022-04-13T01:30:00Z"/>
  <w16cex:commentExtensible w16cex:durableId="2601525A" w16cex:dateUtc="2022-04-13T11:44:00Z"/>
  <w16cex:commentExtensible w16cex:durableId="2600C2B1" w16cex:dateUtc="2022-04-13T01:32:00Z"/>
  <w16cex:commentExtensible w16cex:durableId="2600C30E" w16cex:dateUtc="2022-04-13T01:33:00Z"/>
  <w16cex:commentExtensible w16cex:durableId="2600C320" w16cex:dateUtc="2022-04-13T01:33:00Z"/>
  <w16cex:commentExtensible w16cex:durableId="2600B0CB" w16cex:dateUtc="2022-04-13T00:15:00Z"/>
  <w16cex:commentExtensible w16cex:durableId="2600B0D7" w16cex:dateUtc="2022-04-13T00:15:00Z"/>
  <w16cex:commentExtensible w16cex:durableId="26015B47" w16cex:dateUtc="2022-04-13T01:35:00Z"/>
  <w16cex:commentExtensible w16cex:durableId="2600C38A" w16cex:dateUtc="2022-04-13T01:35:00Z"/>
  <w16cex:commentExtensible w16cex:durableId="2600C3BD" w16cex:dateUtc="2022-04-13T01:36:00Z"/>
  <w16cex:commentExtensible w16cex:durableId="26015811" w16cex:dateUtc="2022-04-13T12:09:00Z"/>
  <w16cex:commentExtensible w16cex:durableId="2600B2B4" w16cex:dateUtc="2022-04-13T00:23:00Z"/>
  <w16cex:commentExtensible w16cex:durableId="25F20D8A" w16cex:dateUtc="2022-04-01T21:47:00Z"/>
  <w16cex:commentExtensible w16cex:durableId="25F56D5F" w16cex:dateUtc="2022-04-04T11:13:00Z"/>
  <w16cex:commentExtensible w16cex:durableId="25F628DC" w16cex:dateUtc="2022-04-05T00:33:00Z"/>
  <w16cex:commentExtensible w16cex:durableId="25DC6E8D" w16cex:dateUtc="2022-03-16T13:11:00Z"/>
  <w16cex:commentExtensible w16cex:durableId="25F5A941" w16cex:dateUtc="2022-04-04T15:28:00Z"/>
  <w16cex:commentExtensible w16cex:durableId="25F62926" w16cex:dateUtc="2022-04-05T00:34:00Z"/>
  <w16cex:commentExtensible w16cex:durableId="2600B3C1" w16cex:dateUtc="2022-04-13T00:28:00Z"/>
  <w16cex:commentExtensible w16cex:durableId="2600B3EC" w16cex:dateUtc="2022-04-13T00:29:00Z"/>
  <w16cex:commentExtensible w16cex:durableId="2600B3AE" w16cex:dateUtc="2022-04-13T00:27:00Z"/>
  <w16cex:commentExtensible w16cex:durableId="2600B49D" w16cex:dateUtc="2022-04-13T00:31:00Z"/>
  <w16cex:commentExtensible w16cex:durableId="25E3C05F" w16cex:dateUtc="2022-03-22T02:26:00Z"/>
  <w16cex:commentExtensible w16cex:durableId="25F629BB" w16cex:dateUtc="2022-04-05T00:36:00Z"/>
  <w16cex:commentExtensible w16cex:durableId="2600B4D6" w16cex:dateUtc="2022-04-13T00:32:00Z"/>
  <w16cex:commentExtensible w16cex:durableId="2600B4EF" w16cex:dateUtc="2022-04-13T00:33:00Z"/>
  <w16cex:commentExtensible w16cex:durableId="25E3C155" w16cex:dateUtc="2022-03-22T02:30:00Z"/>
  <w16cex:commentExtensible w16cex:durableId="2600B51A" w16cex:dateUtc="2022-04-13T00:34:00Z"/>
  <w16cex:commentExtensible w16cex:durableId="2600B535" w16cex:dateUtc="2022-04-13T00:34:00Z"/>
  <w16cex:commentExtensible w16cex:durableId="2600B549" w16cex:dateUtc="2022-04-13T00:34:00Z"/>
  <w16cex:commentExtensible w16cex:durableId="2600B586" w16cex:dateUtc="2022-04-13T00:35:00Z"/>
  <w16cex:commentExtensible w16cex:durableId="2600B5BB" w16cex:dateUtc="2022-04-13T00:36:00Z"/>
  <w16cex:commentExtensible w16cex:durableId="2600B5DB" w16cex:dateUtc="2022-04-13T00:37:00Z"/>
  <w16cex:commentExtensible w16cex:durableId="2600B5FD" w16cex:dateUtc="2022-04-13T00:37:00Z"/>
  <w16cex:commentExtensible w16cex:durableId="2600B693" w16cex:dateUtc="2022-04-13T00:40:00Z"/>
  <w16cex:commentExtensible w16cex:durableId="2600B6E6" w16cex:dateUtc="2022-04-13T00:41:00Z"/>
  <w16cex:commentExtensible w16cex:durableId="2600B70E" w16cex:dateUtc="2022-04-13T00:42:00Z"/>
  <w16cex:commentExtensible w16cex:durableId="260175C1" w16cex:dateUtc="2022-04-13T14:16:00Z"/>
  <w16cex:commentExtensible w16cex:durableId="2600B73E" w16cex:dateUtc="2022-04-13T00:43:00Z"/>
  <w16cex:commentExtensible w16cex:durableId="2600B74D" w16cex:dateUtc="2022-04-13T00:43:00Z"/>
  <w16cex:commentExtensible w16cex:durableId="25CE6F1C" w16cex:dateUtc="2022-03-05T22:22:00Z"/>
  <w16cex:commentExtensible w16cex:durableId="25E2DD48" w16cex:dateUtc="2022-03-21T10:17:00Z"/>
  <w16cex:commentExtensible w16cex:durableId="25F62C16" w16cex:dateUtc="2022-04-05T00:46:00Z"/>
  <w16cex:commentExtensible w16cex:durableId="25F62D94" w16cex:dateUtc="2022-04-05T00:53:00Z"/>
  <w16cex:commentExtensible w16cex:durableId="25F62D33" w16cex:dateUtc="2022-04-05T00:51:00Z"/>
  <w16cex:commentExtensible w16cex:durableId="25F21145" w16cex:dateUtc="2022-04-01T22:03:00Z"/>
  <w16cex:commentExtensible w16cex:durableId="25F5AC4C" w16cex:dateUtc="2022-04-04T15:41:00Z"/>
  <w16cex:commentExtensible w16cex:durableId="25F62C99" w16cex:dateUtc="2022-04-05T00:48:00Z"/>
  <w16cex:commentExtensible w16cex:durableId="25F21011" w16cex:dateUtc="2022-04-01T21:58:00Z"/>
  <w16cex:commentExtensible w16cex:durableId="25F5AC3E" w16cex:dateUtc="2022-04-04T15:41:00Z"/>
  <w16cex:commentExtensible w16cex:durableId="25F62CB6" w16cex:dateUtc="2022-04-05T00:49:00Z"/>
  <w16cex:commentExtensible w16cex:durableId="2600B820" w16cex:dateUtc="2022-04-13T00:46:00Z"/>
  <w16cex:commentExtensible w16cex:durableId="2600B840" w16cex:dateUtc="2022-04-13T00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93B2C24" w16cid:durableId="2600AF01"/>
  <w16cid:commentId w16cid:paraId="4CD85326" w16cid:durableId="2600AEC0"/>
  <w16cid:commentId w16cid:paraId="780862DC" w16cid:durableId="2600B8FB"/>
  <w16cid:commentId w16cid:paraId="4DB4B8FA" w16cid:durableId="2600C0E7"/>
  <w16cid:commentId w16cid:paraId="5EB45BB9" w16cid:durableId="26013F66"/>
  <w16cid:commentId w16cid:paraId="6A3077F5" w16cid:durableId="2600B947"/>
  <w16cid:commentId w16cid:paraId="3B1CF705" w16cid:durableId="2600C121"/>
  <w16cid:commentId w16cid:paraId="206203B2" w16cid:durableId="26014F4F"/>
  <w16cid:commentId w16cid:paraId="1F004854" w16cid:durableId="260155A3"/>
  <w16cid:commentId w16cid:paraId="7BC75CF1" w16cid:durableId="2600C1B3"/>
  <w16cid:commentId w16cid:paraId="475C881E" w16cid:durableId="2600C24E"/>
  <w16cid:commentId w16cid:paraId="17F269AE" w16cid:durableId="2601525A"/>
  <w16cid:commentId w16cid:paraId="346AC212" w16cid:durableId="2600C2B1"/>
  <w16cid:commentId w16cid:paraId="5B71D9E5" w16cid:durableId="2600C30E"/>
  <w16cid:commentId w16cid:paraId="0D149F33" w16cid:durableId="2600C320"/>
  <w16cid:commentId w16cid:paraId="10F83DFE" w16cid:durableId="2600B0CB"/>
  <w16cid:commentId w16cid:paraId="09E4C77F" w16cid:durableId="2600B0D7"/>
  <w16cid:commentId w16cid:paraId="1A8391B7" w16cid:durableId="26015B47"/>
  <w16cid:commentId w16cid:paraId="34A8C616" w16cid:durableId="2600C38A"/>
  <w16cid:commentId w16cid:paraId="64B6F996" w16cid:durableId="2600C3BD"/>
  <w16cid:commentId w16cid:paraId="7B65EF9C" w16cid:durableId="26015811"/>
  <w16cid:commentId w16cid:paraId="204DB125" w16cid:durableId="2600B2B4"/>
  <w16cid:commentId w16cid:paraId="0A938772" w16cid:durableId="25F20D8A"/>
  <w16cid:commentId w16cid:paraId="5E304BA4" w16cid:durableId="25F56D5F"/>
  <w16cid:commentId w16cid:paraId="3843B8F7" w16cid:durableId="25F628DC"/>
  <w16cid:commentId w16cid:paraId="0280DC78" w16cid:durableId="25DC6E8D"/>
  <w16cid:commentId w16cid:paraId="12D26653" w16cid:durableId="25F5A941"/>
  <w16cid:commentId w16cid:paraId="76A58741" w16cid:durableId="25F62926"/>
  <w16cid:commentId w16cid:paraId="4F59BD22" w16cid:durableId="2600B3C1"/>
  <w16cid:commentId w16cid:paraId="53FFE7D1" w16cid:durableId="2600B3EC"/>
  <w16cid:commentId w16cid:paraId="43C77311" w16cid:durableId="2600B3AE"/>
  <w16cid:commentId w16cid:paraId="6370AE57" w16cid:durableId="2600B49D"/>
  <w16cid:commentId w16cid:paraId="5D24D4CF" w16cid:durableId="25E3C05F"/>
  <w16cid:commentId w16cid:paraId="04C2EB77" w16cid:durableId="25F629BB"/>
  <w16cid:commentId w16cid:paraId="2E4E8993" w16cid:durableId="2600B4D6"/>
  <w16cid:commentId w16cid:paraId="7917DE17" w16cid:durableId="2600B4EF"/>
  <w16cid:commentId w16cid:paraId="0A785218" w16cid:durableId="25E3C155"/>
  <w16cid:commentId w16cid:paraId="216E231E" w16cid:durableId="2600B51A"/>
  <w16cid:commentId w16cid:paraId="72AD648D" w16cid:durableId="2600B535"/>
  <w16cid:commentId w16cid:paraId="6C1A53EA" w16cid:durableId="2600B549"/>
  <w16cid:commentId w16cid:paraId="54621613" w16cid:durableId="2600B586"/>
  <w16cid:commentId w16cid:paraId="4275CBE9" w16cid:durableId="2600B5BB"/>
  <w16cid:commentId w16cid:paraId="68E62E4B" w16cid:durableId="2600B5DB"/>
  <w16cid:commentId w16cid:paraId="549CCFFA" w16cid:durableId="2600B5FD"/>
  <w16cid:commentId w16cid:paraId="4FD8A911" w16cid:durableId="2600B693"/>
  <w16cid:commentId w16cid:paraId="5FDC0110" w16cid:durableId="2600B6E6"/>
  <w16cid:commentId w16cid:paraId="0155141F" w16cid:durableId="2600B70E"/>
  <w16cid:commentId w16cid:paraId="56631747" w16cid:durableId="260175C1"/>
  <w16cid:commentId w16cid:paraId="41A48294" w16cid:durableId="2600B73E"/>
  <w16cid:commentId w16cid:paraId="4ADFB425" w16cid:durableId="2600B74D"/>
  <w16cid:commentId w16cid:paraId="1F527711" w16cid:durableId="25CE6F1C"/>
  <w16cid:commentId w16cid:paraId="60DFB007" w16cid:durableId="25E2DD48"/>
  <w16cid:commentId w16cid:paraId="5F3BA309" w16cid:durableId="25F62C16"/>
  <w16cid:commentId w16cid:paraId="7B1CD43D" w16cid:durableId="25F62D94"/>
  <w16cid:commentId w16cid:paraId="26FBD4F2" w16cid:durableId="25F62D33"/>
  <w16cid:commentId w16cid:paraId="6EC5D8DC" w16cid:durableId="25F21145"/>
  <w16cid:commentId w16cid:paraId="1E38781E" w16cid:durableId="25F5AC4C"/>
  <w16cid:commentId w16cid:paraId="0083FAAB" w16cid:durableId="25F62C99"/>
  <w16cid:commentId w16cid:paraId="1ED0F931" w16cid:durableId="25F21011"/>
  <w16cid:commentId w16cid:paraId="6FD7F249" w16cid:durableId="25F5AC3E"/>
  <w16cid:commentId w16cid:paraId="135EDE14" w16cid:durableId="25F62CB6"/>
  <w16cid:commentId w16cid:paraId="00CB67C1" w16cid:durableId="2600B820"/>
  <w16cid:commentId w16cid:paraId="735AE09A" w16cid:durableId="2600B8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9BA4D" w14:textId="77777777" w:rsidR="009D142C" w:rsidRDefault="009D142C" w:rsidP="00DD2EE9">
      <w:r>
        <w:separator/>
      </w:r>
    </w:p>
  </w:endnote>
  <w:endnote w:type="continuationSeparator" w:id="0">
    <w:p w14:paraId="25870683" w14:textId="77777777" w:rsidR="009D142C" w:rsidRDefault="009D142C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E01982" w14:textId="77777777" w:rsidR="009D142C" w:rsidRDefault="009D142C" w:rsidP="00DD2EE9">
      <w:r>
        <w:separator/>
      </w:r>
    </w:p>
  </w:footnote>
  <w:footnote w:type="continuationSeparator" w:id="0">
    <w:p w14:paraId="27A4B017" w14:textId="77777777" w:rsidR="009D142C" w:rsidRDefault="009D142C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51BE7C6C"/>
    <w:lvl w:ilvl="0">
      <w:start w:val="1"/>
      <w:numFmt w:val="decimal"/>
      <w:pStyle w:val="Heading1"/>
      <w:lvlText w:val="Rozdział %1.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ek Jaszuk">
    <w15:presenceInfo w15:providerId="Windows Live" w15:userId="efab7937d11e437a"/>
  </w15:person>
  <w15:person w15:author="Yurii Shchehliuk">
    <w15:presenceInfo w15:providerId="AD" w15:userId="S::Yurii.Shchehliuk@hyland.com::bd8d5b9b-90ad-43f4-815d-2a822cfa66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trackRevisions/>
  <w:documentProtection w:edit="trackedChanges" w:enforcement="0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566C"/>
    <w:rsid w:val="00007F36"/>
    <w:rsid w:val="00011650"/>
    <w:rsid w:val="0001267B"/>
    <w:rsid w:val="000127C1"/>
    <w:rsid w:val="00013BE8"/>
    <w:rsid w:val="000145B0"/>
    <w:rsid w:val="0002055A"/>
    <w:rsid w:val="00022464"/>
    <w:rsid w:val="00022E95"/>
    <w:rsid w:val="00025CAB"/>
    <w:rsid w:val="00026C8A"/>
    <w:rsid w:val="00030563"/>
    <w:rsid w:val="00033725"/>
    <w:rsid w:val="0003438F"/>
    <w:rsid w:val="00037476"/>
    <w:rsid w:val="000400DA"/>
    <w:rsid w:val="000408C7"/>
    <w:rsid w:val="0004132E"/>
    <w:rsid w:val="00041D75"/>
    <w:rsid w:val="0004362D"/>
    <w:rsid w:val="00044BC8"/>
    <w:rsid w:val="00044D0E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DA6"/>
    <w:rsid w:val="0006633E"/>
    <w:rsid w:val="00072288"/>
    <w:rsid w:val="00072484"/>
    <w:rsid w:val="00072D35"/>
    <w:rsid w:val="00073349"/>
    <w:rsid w:val="00074838"/>
    <w:rsid w:val="00075D5C"/>
    <w:rsid w:val="00077889"/>
    <w:rsid w:val="0008008F"/>
    <w:rsid w:val="00082BF0"/>
    <w:rsid w:val="000844FB"/>
    <w:rsid w:val="0008489A"/>
    <w:rsid w:val="00086863"/>
    <w:rsid w:val="00086C7B"/>
    <w:rsid w:val="00087051"/>
    <w:rsid w:val="000902C9"/>
    <w:rsid w:val="00090EAE"/>
    <w:rsid w:val="00091404"/>
    <w:rsid w:val="000921A4"/>
    <w:rsid w:val="00092F3D"/>
    <w:rsid w:val="0009324C"/>
    <w:rsid w:val="000946BC"/>
    <w:rsid w:val="00095163"/>
    <w:rsid w:val="00096B93"/>
    <w:rsid w:val="00097C11"/>
    <w:rsid w:val="000A2158"/>
    <w:rsid w:val="000A2EC4"/>
    <w:rsid w:val="000A3A01"/>
    <w:rsid w:val="000A3EAC"/>
    <w:rsid w:val="000B7888"/>
    <w:rsid w:val="000C0EA0"/>
    <w:rsid w:val="000C5D42"/>
    <w:rsid w:val="000C7FB6"/>
    <w:rsid w:val="000D0490"/>
    <w:rsid w:val="000D0815"/>
    <w:rsid w:val="000D1228"/>
    <w:rsid w:val="000D3396"/>
    <w:rsid w:val="000D660A"/>
    <w:rsid w:val="000D7047"/>
    <w:rsid w:val="000D7614"/>
    <w:rsid w:val="000E1050"/>
    <w:rsid w:val="000E1F53"/>
    <w:rsid w:val="000E20BE"/>
    <w:rsid w:val="000E2F1A"/>
    <w:rsid w:val="000E3BA5"/>
    <w:rsid w:val="000E4C70"/>
    <w:rsid w:val="000E5174"/>
    <w:rsid w:val="000E79ED"/>
    <w:rsid w:val="000F03AE"/>
    <w:rsid w:val="000F04B2"/>
    <w:rsid w:val="000F176C"/>
    <w:rsid w:val="000F2519"/>
    <w:rsid w:val="000F2C79"/>
    <w:rsid w:val="000F2E25"/>
    <w:rsid w:val="000F3488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20BA"/>
    <w:rsid w:val="00112A13"/>
    <w:rsid w:val="00113470"/>
    <w:rsid w:val="00116108"/>
    <w:rsid w:val="00116690"/>
    <w:rsid w:val="00116C7B"/>
    <w:rsid w:val="001208D2"/>
    <w:rsid w:val="0012446E"/>
    <w:rsid w:val="00130E86"/>
    <w:rsid w:val="001313FA"/>
    <w:rsid w:val="00132B22"/>
    <w:rsid w:val="001354B2"/>
    <w:rsid w:val="00136D4F"/>
    <w:rsid w:val="0013738F"/>
    <w:rsid w:val="001377A6"/>
    <w:rsid w:val="0014037C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60B8A"/>
    <w:rsid w:val="001628EC"/>
    <w:rsid w:val="00163509"/>
    <w:rsid w:val="00163CED"/>
    <w:rsid w:val="00164230"/>
    <w:rsid w:val="00164ADC"/>
    <w:rsid w:val="001655AA"/>
    <w:rsid w:val="0016747C"/>
    <w:rsid w:val="0016778F"/>
    <w:rsid w:val="00170319"/>
    <w:rsid w:val="00170771"/>
    <w:rsid w:val="001717BE"/>
    <w:rsid w:val="00171B95"/>
    <w:rsid w:val="0017419C"/>
    <w:rsid w:val="001751B4"/>
    <w:rsid w:val="001752AA"/>
    <w:rsid w:val="00177F29"/>
    <w:rsid w:val="00180950"/>
    <w:rsid w:val="00181C3D"/>
    <w:rsid w:val="00181CDE"/>
    <w:rsid w:val="00182512"/>
    <w:rsid w:val="00182573"/>
    <w:rsid w:val="00182F19"/>
    <w:rsid w:val="00182FB7"/>
    <w:rsid w:val="0018505E"/>
    <w:rsid w:val="00192799"/>
    <w:rsid w:val="001964EB"/>
    <w:rsid w:val="00196C8E"/>
    <w:rsid w:val="00197588"/>
    <w:rsid w:val="00197DDA"/>
    <w:rsid w:val="00197E87"/>
    <w:rsid w:val="001A323D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625D"/>
    <w:rsid w:val="001B6F04"/>
    <w:rsid w:val="001B73A2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738B"/>
    <w:rsid w:val="001D7A45"/>
    <w:rsid w:val="001E1E20"/>
    <w:rsid w:val="001E45CB"/>
    <w:rsid w:val="001E6B6D"/>
    <w:rsid w:val="001E7406"/>
    <w:rsid w:val="001F0435"/>
    <w:rsid w:val="001F3985"/>
    <w:rsid w:val="00200681"/>
    <w:rsid w:val="002028F0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302B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EA0"/>
    <w:rsid w:val="00235E96"/>
    <w:rsid w:val="002442C2"/>
    <w:rsid w:val="002454F4"/>
    <w:rsid w:val="002462CD"/>
    <w:rsid w:val="00246B86"/>
    <w:rsid w:val="00247965"/>
    <w:rsid w:val="00253CC6"/>
    <w:rsid w:val="00256CD9"/>
    <w:rsid w:val="002603CA"/>
    <w:rsid w:val="00263599"/>
    <w:rsid w:val="0026421F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2832"/>
    <w:rsid w:val="002834B3"/>
    <w:rsid w:val="00283EA6"/>
    <w:rsid w:val="00285363"/>
    <w:rsid w:val="00286B69"/>
    <w:rsid w:val="00293A5E"/>
    <w:rsid w:val="0029676B"/>
    <w:rsid w:val="00296BAD"/>
    <w:rsid w:val="002A171A"/>
    <w:rsid w:val="002A1A20"/>
    <w:rsid w:val="002A1D33"/>
    <w:rsid w:val="002A247F"/>
    <w:rsid w:val="002A4274"/>
    <w:rsid w:val="002A490A"/>
    <w:rsid w:val="002A5415"/>
    <w:rsid w:val="002A735F"/>
    <w:rsid w:val="002A73C0"/>
    <w:rsid w:val="002A7655"/>
    <w:rsid w:val="002B1788"/>
    <w:rsid w:val="002B37A8"/>
    <w:rsid w:val="002B623D"/>
    <w:rsid w:val="002B692E"/>
    <w:rsid w:val="002B6A30"/>
    <w:rsid w:val="002B7CC2"/>
    <w:rsid w:val="002B7FF4"/>
    <w:rsid w:val="002C3B37"/>
    <w:rsid w:val="002D2AAC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7E9E"/>
    <w:rsid w:val="00320A61"/>
    <w:rsid w:val="00323784"/>
    <w:rsid w:val="003268F7"/>
    <w:rsid w:val="00331836"/>
    <w:rsid w:val="00331B2C"/>
    <w:rsid w:val="00333CDD"/>
    <w:rsid w:val="00340747"/>
    <w:rsid w:val="0034313B"/>
    <w:rsid w:val="00343F18"/>
    <w:rsid w:val="00344D8D"/>
    <w:rsid w:val="00346960"/>
    <w:rsid w:val="00351158"/>
    <w:rsid w:val="00353FB6"/>
    <w:rsid w:val="003569F6"/>
    <w:rsid w:val="00356E84"/>
    <w:rsid w:val="003610D7"/>
    <w:rsid w:val="0036238F"/>
    <w:rsid w:val="00363CB2"/>
    <w:rsid w:val="00367170"/>
    <w:rsid w:val="003724F2"/>
    <w:rsid w:val="003735D1"/>
    <w:rsid w:val="00373F12"/>
    <w:rsid w:val="0037695B"/>
    <w:rsid w:val="00377970"/>
    <w:rsid w:val="003824F5"/>
    <w:rsid w:val="00383B71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E23"/>
    <w:rsid w:val="003A303B"/>
    <w:rsid w:val="003A53F8"/>
    <w:rsid w:val="003A6672"/>
    <w:rsid w:val="003B2408"/>
    <w:rsid w:val="003B2890"/>
    <w:rsid w:val="003B3D72"/>
    <w:rsid w:val="003B45D7"/>
    <w:rsid w:val="003B6019"/>
    <w:rsid w:val="003C06AC"/>
    <w:rsid w:val="003C474E"/>
    <w:rsid w:val="003D0C1E"/>
    <w:rsid w:val="003D1A5A"/>
    <w:rsid w:val="003D3022"/>
    <w:rsid w:val="003D63F2"/>
    <w:rsid w:val="003D6E33"/>
    <w:rsid w:val="003E1330"/>
    <w:rsid w:val="003E1A4C"/>
    <w:rsid w:val="003E4186"/>
    <w:rsid w:val="003E5B5E"/>
    <w:rsid w:val="003E6AE5"/>
    <w:rsid w:val="003E6FE2"/>
    <w:rsid w:val="003E7BEA"/>
    <w:rsid w:val="003F0051"/>
    <w:rsid w:val="003F1DB9"/>
    <w:rsid w:val="003F2F1B"/>
    <w:rsid w:val="003F386D"/>
    <w:rsid w:val="003F4134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5377"/>
    <w:rsid w:val="0042195A"/>
    <w:rsid w:val="004226ED"/>
    <w:rsid w:val="0042297C"/>
    <w:rsid w:val="00423994"/>
    <w:rsid w:val="0042496F"/>
    <w:rsid w:val="00424D2B"/>
    <w:rsid w:val="00424F3C"/>
    <w:rsid w:val="004254C3"/>
    <w:rsid w:val="004324E2"/>
    <w:rsid w:val="00432ECF"/>
    <w:rsid w:val="0043308C"/>
    <w:rsid w:val="004334E6"/>
    <w:rsid w:val="0043450C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BF7"/>
    <w:rsid w:val="004A3FD5"/>
    <w:rsid w:val="004A4432"/>
    <w:rsid w:val="004A4C5C"/>
    <w:rsid w:val="004A5E2F"/>
    <w:rsid w:val="004A68EC"/>
    <w:rsid w:val="004A7F29"/>
    <w:rsid w:val="004B052A"/>
    <w:rsid w:val="004B367C"/>
    <w:rsid w:val="004B4B77"/>
    <w:rsid w:val="004B53C0"/>
    <w:rsid w:val="004B61CF"/>
    <w:rsid w:val="004B64B6"/>
    <w:rsid w:val="004B7834"/>
    <w:rsid w:val="004C0D0D"/>
    <w:rsid w:val="004C1C98"/>
    <w:rsid w:val="004C1CF2"/>
    <w:rsid w:val="004C3DFF"/>
    <w:rsid w:val="004C4982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52AD"/>
    <w:rsid w:val="005003CD"/>
    <w:rsid w:val="005021AE"/>
    <w:rsid w:val="00502B30"/>
    <w:rsid w:val="00504073"/>
    <w:rsid w:val="00504FD4"/>
    <w:rsid w:val="005104FF"/>
    <w:rsid w:val="00512966"/>
    <w:rsid w:val="005149F9"/>
    <w:rsid w:val="00514D98"/>
    <w:rsid w:val="00515548"/>
    <w:rsid w:val="00515F2C"/>
    <w:rsid w:val="00517AF6"/>
    <w:rsid w:val="00520094"/>
    <w:rsid w:val="00520A17"/>
    <w:rsid w:val="00521BB4"/>
    <w:rsid w:val="00523E65"/>
    <w:rsid w:val="005244E6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71D"/>
    <w:rsid w:val="00537944"/>
    <w:rsid w:val="00537C7A"/>
    <w:rsid w:val="00537EC5"/>
    <w:rsid w:val="005406C7"/>
    <w:rsid w:val="00542115"/>
    <w:rsid w:val="00543057"/>
    <w:rsid w:val="005447F8"/>
    <w:rsid w:val="00546051"/>
    <w:rsid w:val="00550643"/>
    <w:rsid w:val="0055071E"/>
    <w:rsid w:val="00551EE8"/>
    <w:rsid w:val="00552849"/>
    <w:rsid w:val="00552B56"/>
    <w:rsid w:val="00555A6F"/>
    <w:rsid w:val="00556DEB"/>
    <w:rsid w:val="005633D0"/>
    <w:rsid w:val="005651F5"/>
    <w:rsid w:val="00565B93"/>
    <w:rsid w:val="0057108A"/>
    <w:rsid w:val="0057217D"/>
    <w:rsid w:val="005745CB"/>
    <w:rsid w:val="0057550E"/>
    <w:rsid w:val="00576F0A"/>
    <w:rsid w:val="00582B77"/>
    <w:rsid w:val="005838A6"/>
    <w:rsid w:val="00583AE8"/>
    <w:rsid w:val="00583DE8"/>
    <w:rsid w:val="00584439"/>
    <w:rsid w:val="00584490"/>
    <w:rsid w:val="00584697"/>
    <w:rsid w:val="00592F31"/>
    <w:rsid w:val="005A1272"/>
    <w:rsid w:val="005A1E0B"/>
    <w:rsid w:val="005A2D72"/>
    <w:rsid w:val="005B006F"/>
    <w:rsid w:val="005B02BF"/>
    <w:rsid w:val="005B0E5F"/>
    <w:rsid w:val="005B32C4"/>
    <w:rsid w:val="005B5045"/>
    <w:rsid w:val="005B540B"/>
    <w:rsid w:val="005B5569"/>
    <w:rsid w:val="005C0002"/>
    <w:rsid w:val="005C085B"/>
    <w:rsid w:val="005C32F1"/>
    <w:rsid w:val="005C39DE"/>
    <w:rsid w:val="005C3DAB"/>
    <w:rsid w:val="005C7A9A"/>
    <w:rsid w:val="005D1203"/>
    <w:rsid w:val="005D1D83"/>
    <w:rsid w:val="005D5A36"/>
    <w:rsid w:val="005E116B"/>
    <w:rsid w:val="005E1EB4"/>
    <w:rsid w:val="005E3B83"/>
    <w:rsid w:val="005E3F88"/>
    <w:rsid w:val="005E45E9"/>
    <w:rsid w:val="005E4978"/>
    <w:rsid w:val="005E5108"/>
    <w:rsid w:val="005E5F22"/>
    <w:rsid w:val="005E7276"/>
    <w:rsid w:val="005E7A67"/>
    <w:rsid w:val="005F43FC"/>
    <w:rsid w:val="005F4CF3"/>
    <w:rsid w:val="00600722"/>
    <w:rsid w:val="00600905"/>
    <w:rsid w:val="00601191"/>
    <w:rsid w:val="00601324"/>
    <w:rsid w:val="00601780"/>
    <w:rsid w:val="00606AEA"/>
    <w:rsid w:val="00612FD9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31A13"/>
    <w:rsid w:val="00631EB0"/>
    <w:rsid w:val="00632DF7"/>
    <w:rsid w:val="00632E59"/>
    <w:rsid w:val="00632EBB"/>
    <w:rsid w:val="00635C54"/>
    <w:rsid w:val="00640D85"/>
    <w:rsid w:val="00643A28"/>
    <w:rsid w:val="00644176"/>
    <w:rsid w:val="006517FD"/>
    <w:rsid w:val="00653FFA"/>
    <w:rsid w:val="006559FB"/>
    <w:rsid w:val="0065649B"/>
    <w:rsid w:val="00656B8E"/>
    <w:rsid w:val="00657715"/>
    <w:rsid w:val="00665078"/>
    <w:rsid w:val="006730D4"/>
    <w:rsid w:val="00673F0A"/>
    <w:rsid w:val="0067783B"/>
    <w:rsid w:val="00677F00"/>
    <w:rsid w:val="00680018"/>
    <w:rsid w:val="00680776"/>
    <w:rsid w:val="00683383"/>
    <w:rsid w:val="00683E7D"/>
    <w:rsid w:val="006852E6"/>
    <w:rsid w:val="0068684A"/>
    <w:rsid w:val="00686E84"/>
    <w:rsid w:val="00687853"/>
    <w:rsid w:val="00691E75"/>
    <w:rsid w:val="006949F5"/>
    <w:rsid w:val="00696DE3"/>
    <w:rsid w:val="00697FE0"/>
    <w:rsid w:val="006A0C81"/>
    <w:rsid w:val="006A4401"/>
    <w:rsid w:val="006A5D11"/>
    <w:rsid w:val="006B2B76"/>
    <w:rsid w:val="006B4C77"/>
    <w:rsid w:val="006B6D44"/>
    <w:rsid w:val="006C0F69"/>
    <w:rsid w:val="006C1548"/>
    <w:rsid w:val="006C4196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B8D"/>
    <w:rsid w:val="006D7FB7"/>
    <w:rsid w:val="006E31E8"/>
    <w:rsid w:val="006E69E2"/>
    <w:rsid w:val="006F2C0C"/>
    <w:rsid w:val="006F5DD3"/>
    <w:rsid w:val="006F7624"/>
    <w:rsid w:val="00700186"/>
    <w:rsid w:val="00701833"/>
    <w:rsid w:val="00701F90"/>
    <w:rsid w:val="00702C5E"/>
    <w:rsid w:val="00703138"/>
    <w:rsid w:val="00707105"/>
    <w:rsid w:val="007134B7"/>
    <w:rsid w:val="00714AEB"/>
    <w:rsid w:val="0071541B"/>
    <w:rsid w:val="00720316"/>
    <w:rsid w:val="0072081B"/>
    <w:rsid w:val="00720C73"/>
    <w:rsid w:val="00721CFD"/>
    <w:rsid w:val="0072462A"/>
    <w:rsid w:val="007276FB"/>
    <w:rsid w:val="007307A8"/>
    <w:rsid w:val="007327C3"/>
    <w:rsid w:val="00732E26"/>
    <w:rsid w:val="007331EE"/>
    <w:rsid w:val="00735A12"/>
    <w:rsid w:val="007378BC"/>
    <w:rsid w:val="00741686"/>
    <w:rsid w:val="007420FF"/>
    <w:rsid w:val="007431F2"/>
    <w:rsid w:val="007449B5"/>
    <w:rsid w:val="00744D34"/>
    <w:rsid w:val="0074643E"/>
    <w:rsid w:val="0074714B"/>
    <w:rsid w:val="0074751C"/>
    <w:rsid w:val="00747E24"/>
    <w:rsid w:val="007528C0"/>
    <w:rsid w:val="00753349"/>
    <w:rsid w:val="007537C3"/>
    <w:rsid w:val="00753C0A"/>
    <w:rsid w:val="00756A2A"/>
    <w:rsid w:val="007570D7"/>
    <w:rsid w:val="00757A7B"/>
    <w:rsid w:val="00763534"/>
    <w:rsid w:val="00766A2B"/>
    <w:rsid w:val="00767CDF"/>
    <w:rsid w:val="0077213B"/>
    <w:rsid w:val="00773CB1"/>
    <w:rsid w:val="00774021"/>
    <w:rsid w:val="00780D39"/>
    <w:rsid w:val="00780E3A"/>
    <w:rsid w:val="007824C9"/>
    <w:rsid w:val="00783F11"/>
    <w:rsid w:val="00785CBB"/>
    <w:rsid w:val="00786860"/>
    <w:rsid w:val="00787483"/>
    <w:rsid w:val="00790A9E"/>
    <w:rsid w:val="00791449"/>
    <w:rsid w:val="00794558"/>
    <w:rsid w:val="00795E05"/>
    <w:rsid w:val="00796080"/>
    <w:rsid w:val="007967E2"/>
    <w:rsid w:val="00796BAA"/>
    <w:rsid w:val="007A02F8"/>
    <w:rsid w:val="007A5CF0"/>
    <w:rsid w:val="007A7C9F"/>
    <w:rsid w:val="007B0907"/>
    <w:rsid w:val="007B1521"/>
    <w:rsid w:val="007B1846"/>
    <w:rsid w:val="007B3501"/>
    <w:rsid w:val="007B7D8D"/>
    <w:rsid w:val="007C06F3"/>
    <w:rsid w:val="007C26C4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F10DD"/>
    <w:rsid w:val="007F2E45"/>
    <w:rsid w:val="007F37F9"/>
    <w:rsid w:val="007F3982"/>
    <w:rsid w:val="007F5169"/>
    <w:rsid w:val="007F62CC"/>
    <w:rsid w:val="007F78FE"/>
    <w:rsid w:val="008019AC"/>
    <w:rsid w:val="00801E44"/>
    <w:rsid w:val="008024C9"/>
    <w:rsid w:val="00803B92"/>
    <w:rsid w:val="008045E1"/>
    <w:rsid w:val="00805B4B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9BA"/>
    <w:rsid w:val="008240A2"/>
    <w:rsid w:val="00824244"/>
    <w:rsid w:val="00825CA3"/>
    <w:rsid w:val="008267DB"/>
    <w:rsid w:val="008329D5"/>
    <w:rsid w:val="00833324"/>
    <w:rsid w:val="0083386C"/>
    <w:rsid w:val="00834692"/>
    <w:rsid w:val="00836C4C"/>
    <w:rsid w:val="0083722F"/>
    <w:rsid w:val="0083737B"/>
    <w:rsid w:val="00841C88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F6B"/>
    <w:rsid w:val="00855294"/>
    <w:rsid w:val="00855303"/>
    <w:rsid w:val="008554CD"/>
    <w:rsid w:val="00861617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819FC"/>
    <w:rsid w:val="00882945"/>
    <w:rsid w:val="008833EE"/>
    <w:rsid w:val="008844B6"/>
    <w:rsid w:val="00884889"/>
    <w:rsid w:val="00885EC2"/>
    <w:rsid w:val="0088683E"/>
    <w:rsid w:val="008868DA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3CAB"/>
    <w:rsid w:val="008A421F"/>
    <w:rsid w:val="008A652D"/>
    <w:rsid w:val="008A741D"/>
    <w:rsid w:val="008A7B15"/>
    <w:rsid w:val="008B64A2"/>
    <w:rsid w:val="008B6B04"/>
    <w:rsid w:val="008C1D4D"/>
    <w:rsid w:val="008C242F"/>
    <w:rsid w:val="008C25B6"/>
    <w:rsid w:val="008C3A40"/>
    <w:rsid w:val="008C4596"/>
    <w:rsid w:val="008C4618"/>
    <w:rsid w:val="008C4AF9"/>
    <w:rsid w:val="008C51A8"/>
    <w:rsid w:val="008C7695"/>
    <w:rsid w:val="008D12A6"/>
    <w:rsid w:val="008D2478"/>
    <w:rsid w:val="008D2DCD"/>
    <w:rsid w:val="008D39C1"/>
    <w:rsid w:val="008D48DA"/>
    <w:rsid w:val="008D577D"/>
    <w:rsid w:val="008D7409"/>
    <w:rsid w:val="008D79B0"/>
    <w:rsid w:val="008E5610"/>
    <w:rsid w:val="008E6F29"/>
    <w:rsid w:val="008F0869"/>
    <w:rsid w:val="00900F22"/>
    <w:rsid w:val="00902851"/>
    <w:rsid w:val="00902865"/>
    <w:rsid w:val="00903998"/>
    <w:rsid w:val="00904E3F"/>
    <w:rsid w:val="009052FD"/>
    <w:rsid w:val="009061D3"/>
    <w:rsid w:val="00906BCE"/>
    <w:rsid w:val="00914A2D"/>
    <w:rsid w:val="00915196"/>
    <w:rsid w:val="00916982"/>
    <w:rsid w:val="00916E90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882"/>
    <w:rsid w:val="00931C08"/>
    <w:rsid w:val="009331C7"/>
    <w:rsid w:val="00934D65"/>
    <w:rsid w:val="00937D80"/>
    <w:rsid w:val="0094073D"/>
    <w:rsid w:val="00941DE6"/>
    <w:rsid w:val="00944E7C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1F0D"/>
    <w:rsid w:val="00963F40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613A"/>
    <w:rsid w:val="009974C7"/>
    <w:rsid w:val="00997554"/>
    <w:rsid w:val="009A0958"/>
    <w:rsid w:val="009A1479"/>
    <w:rsid w:val="009A298E"/>
    <w:rsid w:val="009A44D3"/>
    <w:rsid w:val="009A5344"/>
    <w:rsid w:val="009A7011"/>
    <w:rsid w:val="009A7AF6"/>
    <w:rsid w:val="009B1E15"/>
    <w:rsid w:val="009B29A3"/>
    <w:rsid w:val="009B4DB8"/>
    <w:rsid w:val="009B5307"/>
    <w:rsid w:val="009B5ECF"/>
    <w:rsid w:val="009C00C9"/>
    <w:rsid w:val="009C0383"/>
    <w:rsid w:val="009C1146"/>
    <w:rsid w:val="009C20BE"/>
    <w:rsid w:val="009C3231"/>
    <w:rsid w:val="009C4090"/>
    <w:rsid w:val="009C5CE3"/>
    <w:rsid w:val="009C6376"/>
    <w:rsid w:val="009D142C"/>
    <w:rsid w:val="009D2133"/>
    <w:rsid w:val="009D683D"/>
    <w:rsid w:val="009D6AE1"/>
    <w:rsid w:val="009D6B91"/>
    <w:rsid w:val="009D735E"/>
    <w:rsid w:val="009E246A"/>
    <w:rsid w:val="009E603B"/>
    <w:rsid w:val="009E64CB"/>
    <w:rsid w:val="009E7021"/>
    <w:rsid w:val="009E732B"/>
    <w:rsid w:val="009E7C61"/>
    <w:rsid w:val="009F0D16"/>
    <w:rsid w:val="009F1FF2"/>
    <w:rsid w:val="009F27E4"/>
    <w:rsid w:val="009F5857"/>
    <w:rsid w:val="009F67B6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44F9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80A8A"/>
    <w:rsid w:val="00A823B2"/>
    <w:rsid w:val="00A86D1E"/>
    <w:rsid w:val="00A907AD"/>
    <w:rsid w:val="00A90EC1"/>
    <w:rsid w:val="00A92676"/>
    <w:rsid w:val="00A92CA1"/>
    <w:rsid w:val="00A938DE"/>
    <w:rsid w:val="00A9430B"/>
    <w:rsid w:val="00A9549D"/>
    <w:rsid w:val="00A966DF"/>
    <w:rsid w:val="00A96984"/>
    <w:rsid w:val="00A96FC0"/>
    <w:rsid w:val="00A96FE6"/>
    <w:rsid w:val="00AA077F"/>
    <w:rsid w:val="00AA7097"/>
    <w:rsid w:val="00AA7C30"/>
    <w:rsid w:val="00AA7C35"/>
    <w:rsid w:val="00AB1E4F"/>
    <w:rsid w:val="00AB4D63"/>
    <w:rsid w:val="00AB6362"/>
    <w:rsid w:val="00AB69BA"/>
    <w:rsid w:val="00AC02EF"/>
    <w:rsid w:val="00AC2229"/>
    <w:rsid w:val="00AC485F"/>
    <w:rsid w:val="00AC55D8"/>
    <w:rsid w:val="00AC6CA5"/>
    <w:rsid w:val="00AD047A"/>
    <w:rsid w:val="00AD125E"/>
    <w:rsid w:val="00AD1270"/>
    <w:rsid w:val="00AD2922"/>
    <w:rsid w:val="00AD3D10"/>
    <w:rsid w:val="00AE1CB1"/>
    <w:rsid w:val="00AE25E6"/>
    <w:rsid w:val="00AE39BD"/>
    <w:rsid w:val="00AE5EB7"/>
    <w:rsid w:val="00AE70EB"/>
    <w:rsid w:val="00AF407A"/>
    <w:rsid w:val="00AF4609"/>
    <w:rsid w:val="00AF69A8"/>
    <w:rsid w:val="00B03D78"/>
    <w:rsid w:val="00B0472F"/>
    <w:rsid w:val="00B06AE0"/>
    <w:rsid w:val="00B073A8"/>
    <w:rsid w:val="00B074A7"/>
    <w:rsid w:val="00B07703"/>
    <w:rsid w:val="00B11EDD"/>
    <w:rsid w:val="00B13249"/>
    <w:rsid w:val="00B13530"/>
    <w:rsid w:val="00B16248"/>
    <w:rsid w:val="00B17BC9"/>
    <w:rsid w:val="00B2181F"/>
    <w:rsid w:val="00B21822"/>
    <w:rsid w:val="00B222DF"/>
    <w:rsid w:val="00B22E98"/>
    <w:rsid w:val="00B2394A"/>
    <w:rsid w:val="00B24E67"/>
    <w:rsid w:val="00B2578D"/>
    <w:rsid w:val="00B260F4"/>
    <w:rsid w:val="00B3017F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D7F"/>
    <w:rsid w:val="00B56E9A"/>
    <w:rsid w:val="00B57BD0"/>
    <w:rsid w:val="00B63A58"/>
    <w:rsid w:val="00B65F5B"/>
    <w:rsid w:val="00B66708"/>
    <w:rsid w:val="00B70FBA"/>
    <w:rsid w:val="00B722E9"/>
    <w:rsid w:val="00B72367"/>
    <w:rsid w:val="00B73402"/>
    <w:rsid w:val="00B755F6"/>
    <w:rsid w:val="00B75D46"/>
    <w:rsid w:val="00B802E2"/>
    <w:rsid w:val="00B806F8"/>
    <w:rsid w:val="00B84629"/>
    <w:rsid w:val="00B86094"/>
    <w:rsid w:val="00B86EEF"/>
    <w:rsid w:val="00B927EE"/>
    <w:rsid w:val="00B937B4"/>
    <w:rsid w:val="00B9582D"/>
    <w:rsid w:val="00B96CC2"/>
    <w:rsid w:val="00B972D1"/>
    <w:rsid w:val="00B97A75"/>
    <w:rsid w:val="00BA0C36"/>
    <w:rsid w:val="00BA13FF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2542"/>
    <w:rsid w:val="00BC3478"/>
    <w:rsid w:val="00BC5227"/>
    <w:rsid w:val="00BC53A7"/>
    <w:rsid w:val="00BC7DC3"/>
    <w:rsid w:val="00BD26A2"/>
    <w:rsid w:val="00BD4690"/>
    <w:rsid w:val="00BD6948"/>
    <w:rsid w:val="00BD7202"/>
    <w:rsid w:val="00BD73AE"/>
    <w:rsid w:val="00BD7EB4"/>
    <w:rsid w:val="00BE0DE7"/>
    <w:rsid w:val="00BE1547"/>
    <w:rsid w:val="00BE2552"/>
    <w:rsid w:val="00BE2D4D"/>
    <w:rsid w:val="00BE52EB"/>
    <w:rsid w:val="00BE5535"/>
    <w:rsid w:val="00BE72C1"/>
    <w:rsid w:val="00BF0948"/>
    <w:rsid w:val="00BF0F43"/>
    <w:rsid w:val="00BF2D79"/>
    <w:rsid w:val="00BF33E7"/>
    <w:rsid w:val="00BF3851"/>
    <w:rsid w:val="00C00EF1"/>
    <w:rsid w:val="00C0335C"/>
    <w:rsid w:val="00C03B51"/>
    <w:rsid w:val="00C04939"/>
    <w:rsid w:val="00C05790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20016"/>
    <w:rsid w:val="00C22082"/>
    <w:rsid w:val="00C22CC7"/>
    <w:rsid w:val="00C25EC7"/>
    <w:rsid w:val="00C27438"/>
    <w:rsid w:val="00C27B48"/>
    <w:rsid w:val="00C32F73"/>
    <w:rsid w:val="00C350AE"/>
    <w:rsid w:val="00C36D21"/>
    <w:rsid w:val="00C42FDD"/>
    <w:rsid w:val="00C43A8A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32D"/>
    <w:rsid w:val="00C5525F"/>
    <w:rsid w:val="00C569A8"/>
    <w:rsid w:val="00C57C81"/>
    <w:rsid w:val="00C60A6F"/>
    <w:rsid w:val="00C61C89"/>
    <w:rsid w:val="00C63475"/>
    <w:rsid w:val="00C63539"/>
    <w:rsid w:val="00C636AE"/>
    <w:rsid w:val="00C6438F"/>
    <w:rsid w:val="00C65A06"/>
    <w:rsid w:val="00C676BC"/>
    <w:rsid w:val="00C678A2"/>
    <w:rsid w:val="00C707AF"/>
    <w:rsid w:val="00C72041"/>
    <w:rsid w:val="00C74621"/>
    <w:rsid w:val="00C75DBB"/>
    <w:rsid w:val="00C768EA"/>
    <w:rsid w:val="00C81173"/>
    <w:rsid w:val="00C84768"/>
    <w:rsid w:val="00C85D48"/>
    <w:rsid w:val="00C867D5"/>
    <w:rsid w:val="00C87C7B"/>
    <w:rsid w:val="00C9174B"/>
    <w:rsid w:val="00C91805"/>
    <w:rsid w:val="00C92DCA"/>
    <w:rsid w:val="00C92F7B"/>
    <w:rsid w:val="00C9367A"/>
    <w:rsid w:val="00CA027B"/>
    <w:rsid w:val="00CA2044"/>
    <w:rsid w:val="00CA27BD"/>
    <w:rsid w:val="00CA3460"/>
    <w:rsid w:val="00CA433F"/>
    <w:rsid w:val="00CA52B5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438"/>
    <w:rsid w:val="00CC1E85"/>
    <w:rsid w:val="00CC254E"/>
    <w:rsid w:val="00CC375D"/>
    <w:rsid w:val="00CC46CD"/>
    <w:rsid w:val="00CC52AA"/>
    <w:rsid w:val="00CC5F5D"/>
    <w:rsid w:val="00CC7E24"/>
    <w:rsid w:val="00CD0E91"/>
    <w:rsid w:val="00CD1162"/>
    <w:rsid w:val="00CD242F"/>
    <w:rsid w:val="00CD2F1F"/>
    <w:rsid w:val="00CD32B8"/>
    <w:rsid w:val="00CD7D1B"/>
    <w:rsid w:val="00CE1141"/>
    <w:rsid w:val="00CE3856"/>
    <w:rsid w:val="00CE3875"/>
    <w:rsid w:val="00CE3940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8D2"/>
    <w:rsid w:val="00CF39EF"/>
    <w:rsid w:val="00CF6122"/>
    <w:rsid w:val="00CF7EEB"/>
    <w:rsid w:val="00D01136"/>
    <w:rsid w:val="00D01232"/>
    <w:rsid w:val="00D020CE"/>
    <w:rsid w:val="00D0308E"/>
    <w:rsid w:val="00D03DF0"/>
    <w:rsid w:val="00D05988"/>
    <w:rsid w:val="00D06801"/>
    <w:rsid w:val="00D07FD7"/>
    <w:rsid w:val="00D10056"/>
    <w:rsid w:val="00D10364"/>
    <w:rsid w:val="00D119AA"/>
    <w:rsid w:val="00D12219"/>
    <w:rsid w:val="00D17741"/>
    <w:rsid w:val="00D17CBC"/>
    <w:rsid w:val="00D20D59"/>
    <w:rsid w:val="00D21174"/>
    <w:rsid w:val="00D247FC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5018E"/>
    <w:rsid w:val="00D53FB2"/>
    <w:rsid w:val="00D546AC"/>
    <w:rsid w:val="00D54F04"/>
    <w:rsid w:val="00D562B9"/>
    <w:rsid w:val="00D568C3"/>
    <w:rsid w:val="00D570AE"/>
    <w:rsid w:val="00D61FDB"/>
    <w:rsid w:val="00D624AA"/>
    <w:rsid w:val="00D62AE8"/>
    <w:rsid w:val="00D62FDE"/>
    <w:rsid w:val="00D70678"/>
    <w:rsid w:val="00D71105"/>
    <w:rsid w:val="00D74BDE"/>
    <w:rsid w:val="00D74D26"/>
    <w:rsid w:val="00D7648A"/>
    <w:rsid w:val="00D77BDC"/>
    <w:rsid w:val="00D8179A"/>
    <w:rsid w:val="00D837C2"/>
    <w:rsid w:val="00D83DF3"/>
    <w:rsid w:val="00D847CA"/>
    <w:rsid w:val="00D901CB"/>
    <w:rsid w:val="00D92A2B"/>
    <w:rsid w:val="00D92FFB"/>
    <w:rsid w:val="00D9349E"/>
    <w:rsid w:val="00D978AB"/>
    <w:rsid w:val="00DA0CDE"/>
    <w:rsid w:val="00DA114E"/>
    <w:rsid w:val="00DA3269"/>
    <w:rsid w:val="00DA359C"/>
    <w:rsid w:val="00DA46EF"/>
    <w:rsid w:val="00DA5B0D"/>
    <w:rsid w:val="00DA668F"/>
    <w:rsid w:val="00DA67B1"/>
    <w:rsid w:val="00DA7B82"/>
    <w:rsid w:val="00DB0547"/>
    <w:rsid w:val="00DB62B3"/>
    <w:rsid w:val="00DC0ACB"/>
    <w:rsid w:val="00DC2095"/>
    <w:rsid w:val="00DC21A4"/>
    <w:rsid w:val="00DC25E0"/>
    <w:rsid w:val="00DC6FCD"/>
    <w:rsid w:val="00DD1343"/>
    <w:rsid w:val="00DD2EE9"/>
    <w:rsid w:val="00DD3082"/>
    <w:rsid w:val="00DD3705"/>
    <w:rsid w:val="00DD3A2F"/>
    <w:rsid w:val="00DD3AD8"/>
    <w:rsid w:val="00DD3CB6"/>
    <w:rsid w:val="00DD44C8"/>
    <w:rsid w:val="00DD5D3F"/>
    <w:rsid w:val="00DD61E6"/>
    <w:rsid w:val="00DD6C68"/>
    <w:rsid w:val="00DE3CC5"/>
    <w:rsid w:val="00DE547F"/>
    <w:rsid w:val="00DE6D96"/>
    <w:rsid w:val="00DF1365"/>
    <w:rsid w:val="00DF3FB4"/>
    <w:rsid w:val="00DF44B2"/>
    <w:rsid w:val="00DF4586"/>
    <w:rsid w:val="00DF727F"/>
    <w:rsid w:val="00E00FC8"/>
    <w:rsid w:val="00E01B60"/>
    <w:rsid w:val="00E025F4"/>
    <w:rsid w:val="00E041B8"/>
    <w:rsid w:val="00E0768F"/>
    <w:rsid w:val="00E11DCE"/>
    <w:rsid w:val="00E1335B"/>
    <w:rsid w:val="00E133E7"/>
    <w:rsid w:val="00E154E4"/>
    <w:rsid w:val="00E2187B"/>
    <w:rsid w:val="00E244B9"/>
    <w:rsid w:val="00E2612F"/>
    <w:rsid w:val="00E35963"/>
    <w:rsid w:val="00E36B51"/>
    <w:rsid w:val="00E377A3"/>
    <w:rsid w:val="00E37D5F"/>
    <w:rsid w:val="00E407FF"/>
    <w:rsid w:val="00E46362"/>
    <w:rsid w:val="00E46ED7"/>
    <w:rsid w:val="00E47EEB"/>
    <w:rsid w:val="00E5079B"/>
    <w:rsid w:val="00E514CA"/>
    <w:rsid w:val="00E53E59"/>
    <w:rsid w:val="00E56589"/>
    <w:rsid w:val="00E635EB"/>
    <w:rsid w:val="00E63E40"/>
    <w:rsid w:val="00E646BF"/>
    <w:rsid w:val="00E6650B"/>
    <w:rsid w:val="00E67D7E"/>
    <w:rsid w:val="00E70E0B"/>
    <w:rsid w:val="00E74A51"/>
    <w:rsid w:val="00E76C46"/>
    <w:rsid w:val="00E770A7"/>
    <w:rsid w:val="00E81C9F"/>
    <w:rsid w:val="00E82C05"/>
    <w:rsid w:val="00E84051"/>
    <w:rsid w:val="00E843A5"/>
    <w:rsid w:val="00E87203"/>
    <w:rsid w:val="00E872BE"/>
    <w:rsid w:val="00E91F00"/>
    <w:rsid w:val="00E943CC"/>
    <w:rsid w:val="00E972F9"/>
    <w:rsid w:val="00E97B18"/>
    <w:rsid w:val="00E97DD7"/>
    <w:rsid w:val="00EA0817"/>
    <w:rsid w:val="00EA244F"/>
    <w:rsid w:val="00EA4564"/>
    <w:rsid w:val="00EB06A5"/>
    <w:rsid w:val="00EB2BB9"/>
    <w:rsid w:val="00EB408B"/>
    <w:rsid w:val="00EC0D77"/>
    <w:rsid w:val="00EC0F63"/>
    <w:rsid w:val="00EC110B"/>
    <w:rsid w:val="00EC1E28"/>
    <w:rsid w:val="00EC20C9"/>
    <w:rsid w:val="00EC3565"/>
    <w:rsid w:val="00EC35D0"/>
    <w:rsid w:val="00EC6383"/>
    <w:rsid w:val="00EC6B62"/>
    <w:rsid w:val="00EC71C0"/>
    <w:rsid w:val="00ED2C5C"/>
    <w:rsid w:val="00ED3354"/>
    <w:rsid w:val="00ED4F69"/>
    <w:rsid w:val="00ED652F"/>
    <w:rsid w:val="00EE071F"/>
    <w:rsid w:val="00EE09BE"/>
    <w:rsid w:val="00EE234E"/>
    <w:rsid w:val="00EE4409"/>
    <w:rsid w:val="00EE6B2A"/>
    <w:rsid w:val="00EE74B0"/>
    <w:rsid w:val="00EF6332"/>
    <w:rsid w:val="00EF7737"/>
    <w:rsid w:val="00F00581"/>
    <w:rsid w:val="00F03374"/>
    <w:rsid w:val="00F04057"/>
    <w:rsid w:val="00F04928"/>
    <w:rsid w:val="00F0641F"/>
    <w:rsid w:val="00F07651"/>
    <w:rsid w:val="00F07DC8"/>
    <w:rsid w:val="00F12C19"/>
    <w:rsid w:val="00F12E6C"/>
    <w:rsid w:val="00F14513"/>
    <w:rsid w:val="00F14F30"/>
    <w:rsid w:val="00F16A2A"/>
    <w:rsid w:val="00F1704E"/>
    <w:rsid w:val="00F2115D"/>
    <w:rsid w:val="00F22FA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1F0"/>
    <w:rsid w:val="00F523B0"/>
    <w:rsid w:val="00F55064"/>
    <w:rsid w:val="00F55A31"/>
    <w:rsid w:val="00F55B12"/>
    <w:rsid w:val="00F55E15"/>
    <w:rsid w:val="00F55EEF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38D6"/>
    <w:rsid w:val="00F81E7D"/>
    <w:rsid w:val="00F82084"/>
    <w:rsid w:val="00F84AFC"/>
    <w:rsid w:val="00F8570E"/>
    <w:rsid w:val="00F873C9"/>
    <w:rsid w:val="00F9112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361B"/>
    <w:rsid w:val="00FB433D"/>
    <w:rsid w:val="00FB4F15"/>
    <w:rsid w:val="00FB5747"/>
    <w:rsid w:val="00FB5B57"/>
    <w:rsid w:val="00FB6D03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460A"/>
    <w:rsid w:val="00FF073E"/>
    <w:rsid w:val="00FF0B2C"/>
    <w:rsid w:val="00FF1877"/>
    <w:rsid w:val="00FF1A20"/>
    <w:rsid w:val="00FF47AF"/>
    <w:rsid w:val="00FF4D6E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ind w:left="576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s://stackify.com/net-ecosystem-demystified/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microsoft.com/office/2016/09/relationships/commentsIds" Target="commentsId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medium.com/xorum-io/cross-platform-mobile-apps-development-in-2021-xamarin-vs-react-native-vs-flutter-vs-kotlin-ca8ea1f5a3e0" TargetMode="External"/><Relationship Id="rId66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6.png"/><Relationship Id="rId14" Type="http://schemas.openxmlformats.org/officeDocument/2006/relationships/image" Target="media/image3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gs.statcounter.com/os-market-share" TargetMode="External"/><Relationship Id="rId64" Type="http://schemas.openxmlformats.org/officeDocument/2006/relationships/image" Target="media/image44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hyperlink" Target="https://www.nexgendesign.com/xamarin-troubles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67" Type="http://schemas.openxmlformats.org/officeDocument/2006/relationships/image" Target="media/image47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appstoreapps.com/app/subway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www.statista.com/statistics/268251/number-of-apps-in-the-itunes-app-store-since-2008/" TargetMode="External"/><Relationship Id="rId10" Type="http://schemas.microsoft.com/office/2011/relationships/commentsExtended" Target="commentsExtended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refactoring.guru/design-patterns/strategy" TargetMode="External"/><Relationship Id="rId65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hyperlink" Target="https://www.outerboxdesign.com/web-design-articles/mobile-ecommerce-statistics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4583</TotalTime>
  <Pages>52</Pages>
  <Words>8825</Words>
  <Characters>50305</Characters>
  <Application>Microsoft Office Word</Application>
  <DocSecurity>0</DocSecurity>
  <Lines>419</Lines>
  <Paragraphs>118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469</cp:revision>
  <dcterms:created xsi:type="dcterms:W3CDTF">2022-02-10T17:38:00Z</dcterms:created>
  <dcterms:modified xsi:type="dcterms:W3CDTF">2022-04-15T20:10:00Z</dcterms:modified>
</cp:coreProperties>
</file>