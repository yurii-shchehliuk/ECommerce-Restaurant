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 xml:space="preserve">KOLEGIUM INFORMATYKI </w:t>
      </w:r>
      <w:commentRangeStart w:id="0"/>
      <w:commentRangeStart w:id="1"/>
      <w:r>
        <w:rPr>
          <w:b/>
          <w:sz w:val="32"/>
        </w:rPr>
        <w:t>STOSOWANEJ</w:t>
      </w:r>
      <w:commentRangeEnd w:id="0"/>
      <w:r w:rsidR="00BC2BA7">
        <w:rPr>
          <w:rStyle w:val="CommentReference"/>
        </w:rPr>
        <w:commentReference w:id="0"/>
      </w:r>
      <w:commentRangeEnd w:id="1"/>
      <w:r w:rsidR="00E3603B">
        <w:rPr>
          <w:rStyle w:val="CommentReference"/>
        </w:rPr>
        <w:commentReference w:id="1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2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2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r w:rsidR="005D3A43">
            <w:fldChar w:fldCharType="begin"/>
          </w:r>
          <w:r w:rsidR="005D3A43">
            <w:instrText xml:space="preserve"> HYPERLINK \l "_Toc100158844" </w:instrText>
          </w:r>
          <w:r w:rsidR="005D3A43">
            <w:fldChar w:fldCharType="separate"/>
          </w:r>
          <w:r w:rsidR="00212519" w:rsidRPr="008A0D12">
            <w:rPr>
              <w:rStyle w:val="Hyperlink"/>
              <w:noProof/>
            </w:rPr>
            <w:t>Wstęp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4</w:t>
          </w:r>
          <w:r w:rsidR="00212519">
            <w:rPr>
              <w:noProof/>
              <w:webHidden/>
            </w:rPr>
            <w:fldChar w:fldCharType="end"/>
          </w:r>
          <w:r w:rsidR="005D3A43">
            <w:rPr>
              <w:noProof/>
            </w:rPr>
            <w:fldChar w:fldCharType="end"/>
          </w:r>
        </w:p>
        <w:p w14:paraId="52CB81F9" w14:textId="0C0A0B9D" w:rsidR="00212519" w:rsidRDefault="005D3A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Wprowadzenie do problemu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44615AE" w14:textId="5335D2EA" w:rsidR="00212519" w:rsidRDefault="005D3A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Część teoretyczna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FBAA773" w14:textId="204D8D86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Porównywanie narzędzi i technologii mobilnych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6B6CE8D" w14:textId="00F7585C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Platforma Xamarin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E1EE718" w14:textId="378CB3A4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"_Toc100158849"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API i jego rodzaje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_Toc100158849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11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2943E76" w14:textId="7DE48A75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2.4.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JWT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C2D1E4B" w14:textId="471FCBED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2.5.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Postman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9EFEC88" w14:textId="583B6BB5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"_Toc100158852"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2.6.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MSSQL Server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_Toc100158852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451C33E" w14:textId="1A26C8AD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"_Toc100158853"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2.7.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C#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_Toc100158853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FBC174F" w14:textId="010A9BCF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"_Toc100158854"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2.8.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.NET Core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16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DD72038" w14:textId="2BDCE2BB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2.9.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Entity Framework Core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50FBDB1C" w14:textId="30643CD6" w:rsidR="00212519" w:rsidRDefault="005D3A4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2.10.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Angular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911A80C" w14:textId="4ED1394A" w:rsidR="00212519" w:rsidRDefault="005D3A4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Wzorce architektoniczne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568BD42" w14:textId="74E71A6D" w:rsidR="00212519" w:rsidRDefault="005D3A4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Wzorce projektowe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19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E317234" w14:textId="4FACA9EF" w:rsidR="00212519" w:rsidRDefault="005D3A4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"_Toc100158859"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2.13.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Schemat komunikacji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_Toc100158859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22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49F71DF1" w14:textId="6A5DAB1B" w:rsidR="00212519" w:rsidRDefault="005D3A4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Część praktyczna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8447381" w14:textId="2614F12D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3.1.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Analiza wymagań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50FE43E" w14:textId="6083EA6F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"_Toc100158862"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3.2.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Specyfikacja wymagań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_Toc100158862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2DB40A32" w14:textId="7D880D57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"_Toc100158863"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3.3.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Diagram przypadków użycia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_Toc100158863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25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EF7FAAD" w14:textId="6D4943AA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"_Toc100158864"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3.4.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Prototypy interfejsu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_Toc100158864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3A58A8DF" w14:textId="44B454E6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"_Toc100158865"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3.5.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Implementacja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_Toc100158865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28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6534DBF" w14:textId="154EC772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"_Toc100158866"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3.6.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Opis działania aplikacji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_Toc100158866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4DA9750" w14:textId="1520282D" w:rsidR="00212519" w:rsidRDefault="005D3A4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"_Toc100158867"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3.7.</w:t>
          </w:r>
          <w:r w:rsidR="00212519">
            <w:rPr>
              <w:rFonts w:asciiTheme="minorHAnsi" w:hAnsiTheme="minorHAnsi"/>
              <w:noProof/>
              <w:sz w:val="22"/>
              <w:lang w:val="en-US" w:eastAsia="en-US"/>
            </w:rPr>
            <w:tab/>
          </w:r>
          <w:r w:rsidR="00212519" w:rsidRPr="008A0D12">
            <w:rPr>
              <w:rStyle w:val="Hyperlink"/>
              <w:noProof/>
            </w:rPr>
            <w:t>Testy (ewaluacja)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_Toc100158867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34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0EBCCE1" w14:textId="758A30AE" w:rsidR="00212519" w:rsidRDefault="005D3A4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"_Toc100158868"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Podsumowanie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_Toc100158868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37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711F8E1B" w14:textId="6065A3CD" w:rsidR="00212519" w:rsidRDefault="005D3A4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"_Toc100158869" </w:instrText>
          </w:r>
          <w:r>
            <w:fldChar w:fldCharType="separate"/>
          </w:r>
          <w:r w:rsidR="00212519" w:rsidRPr="008A0D12">
            <w:rPr>
              <w:rStyle w:val="Hyperlink"/>
              <w:noProof/>
              <w:lang w:val="en-US"/>
            </w:rPr>
            <w:t>Literatura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_Toc100158869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38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629B8EC1" w14:textId="48ABC4D1" w:rsidR="00212519" w:rsidRDefault="005D3A4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"_Toc100158870"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Streszczenie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_Toc100158870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39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04C06B8B" w14:textId="6F4FEC36" w:rsidR="00212519" w:rsidRDefault="005D3A4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>
            <w:fldChar w:fldCharType="begin"/>
          </w:r>
          <w:r>
            <w:instrText xml:space="preserve"> HYPERLINK \l "_Toc100158871" </w:instrText>
          </w:r>
          <w:r>
            <w:fldChar w:fldCharType="separate"/>
          </w:r>
          <w:r w:rsidR="00212519" w:rsidRPr="008A0D12">
            <w:rPr>
              <w:rStyle w:val="Hyperlink"/>
              <w:noProof/>
            </w:rPr>
            <w:t>Załączniki</w:t>
          </w:r>
          <w:r w:rsidR="00212519">
            <w:rPr>
              <w:noProof/>
              <w:webHidden/>
            </w:rPr>
            <w:tab/>
          </w:r>
          <w:r w:rsidR="00212519">
            <w:rPr>
              <w:noProof/>
              <w:webHidden/>
            </w:rPr>
            <w:fldChar w:fldCharType="begin"/>
          </w:r>
          <w:r w:rsidR="00212519">
            <w:rPr>
              <w:noProof/>
              <w:webHidden/>
            </w:rPr>
            <w:instrText xml:space="preserve"> PAGEREF _Toc100158871 \h </w:instrText>
          </w:r>
          <w:r w:rsidR="00212519">
            <w:rPr>
              <w:noProof/>
              <w:webHidden/>
            </w:rPr>
          </w:r>
          <w:r w:rsidR="00212519">
            <w:rPr>
              <w:noProof/>
              <w:webHidden/>
            </w:rPr>
            <w:fldChar w:fldCharType="separate"/>
          </w:r>
          <w:r w:rsidR="00212519">
            <w:rPr>
              <w:noProof/>
              <w:webHidden/>
            </w:rPr>
            <w:t>40</w:t>
          </w:r>
          <w:r w:rsidR="00212519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3" w:name="_Toc100158844"/>
      <w:r w:rsidRPr="00931C08">
        <w:lastRenderedPageBreak/>
        <w:t>Wstęp</w:t>
      </w:r>
      <w:bookmarkEnd w:id="3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ins w:id="4" w:author="Yurii Shchehliuk" w:date="2022-04-26T15:00:00Z">
        <w:r w:rsidR="000C2C98">
          <w:rPr>
            <w:lang w:val="uk-UA"/>
          </w:rPr>
          <w:t xml:space="preserve"> </w:t>
        </w:r>
        <w:r w:rsidR="000C2C98" w:rsidRPr="000C2C98">
          <w:rPr>
            <w:lang w:val="uk-UA"/>
          </w:rPr>
          <w:t>[WWW-1, 2022]</w:t>
        </w:r>
      </w:ins>
      <w:r w:rsidR="00DD3705" w:rsidRPr="00931C08">
        <w:t>.</w:t>
      </w:r>
    </w:p>
    <w:p w14:paraId="5218413F" w14:textId="1740FE07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do aplikacji mobilnej oraz webowej</w:t>
      </w:r>
      <w:r w:rsidR="00A63571">
        <w:rPr>
          <w:lang w:val="pl-PL"/>
        </w:rPr>
        <w:t xml:space="preserve">. 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 </w:t>
      </w:r>
      <w:commentRangeStart w:id="5"/>
      <w:commentRangeStart w:id="6"/>
      <w:commentRangeStart w:id="7"/>
      <w:r w:rsidR="00B802E2">
        <w:rPr>
          <w:lang w:val="pl-PL"/>
        </w:rPr>
        <w:t>przyszłości</w:t>
      </w:r>
      <w:ins w:id="8" w:author="Yurii Shchehliuk" w:date="2022-04-21T15:47:00Z">
        <w:r w:rsidR="0067165B">
          <w:rPr>
            <w:lang w:val="pl-PL"/>
          </w:rPr>
          <w:t xml:space="preserve"> dla klientów który będą chcieli kupić licencję lub jakieś osobne moduły</w:t>
        </w:r>
      </w:ins>
      <w:ins w:id="9" w:author="Yurii Shchehliuk" w:date="2022-04-21T15:48:00Z">
        <w:r w:rsidR="004C4805">
          <w:rPr>
            <w:lang w:val="pl-PL"/>
          </w:rPr>
          <w:t>, na przykład moduł finansów</w:t>
        </w:r>
      </w:ins>
      <w:ins w:id="10" w:author="Yurii Shchehliuk" w:date="2022-04-21T15:50:00Z">
        <w:r w:rsidR="005D170D">
          <w:rPr>
            <w:lang w:val="pl-PL"/>
          </w:rPr>
          <w:t xml:space="preserve">, </w:t>
        </w:r>
      </w:ins>
      <w:ins w:id="11" w:author="Yurii Shchehliuk" w:date="2022-04-21T15:48:00Z">
        <w:r w:rsidR="004C4805">
          <w:rPr>
            <w:lang w:val="pl-PL"/>
          </w:rPr>
          <w:t>zarządzania transportem</w:t>
        </w:r>
      </w:ins>
      <w:ins w:id="12" w:author="Yurii Shchehliuk" w:date="2022-04-21T15:50:00Z">
        <w:r w:rsidR="005D170D">
          <w:rPr>
            <w:lang w:val="pl-PL"/>
          </w:rPr>
          <w:t xml:space="preserve"> lub dosta</w:t>
        </w:r>
      </w:ins>
      <w:ins w:id="13" w:author="Yurii Shchehliuk" w:date="2022-04-21T15:51:00Z">
        <w:r w:rsidR="005D170D">
          <w:rPr>
            <w:lang w:val="pl-PL"/>
          </w:rPr>
          <w:t>w</w:t>
        </w:r>
        <w:r w:rsidR="00250536">
          <w:rPr>
            <w:lang w:val="pl-PL"/>
          </w:rPr>
          <w:t>y produktów</w:t>
        </w:r>
        <w:r w:rsidR="00832A66">
          <w:rPr>
            <w:lang w:val="pl-PL"/>
          </w:rPr>
          <w:t xml:space="preserve"> itp</w:t>
        </w:r>
      </w:ins>
      <w:ins w:id="14" w:author="Yurii Shchehliuk" w:date="2022-04-21T15:47:00Z">
        <w:r w:rsidR="0067165B">
          <w:rPr>
            <w:lang w:val="pl-PL"/>
          </w:rPr>
          <w:t>.</w:t>
        </w:r>
      </w:ins>
      <w:del w:id="15" w:author="Yurii Shchehliuk" w:date="2022-04-21T15:47:00Z">
        <w:r w:rsidR="00B802E2" w:rsidRPr="00931C08" w:rsidDel="0067165B">
          <w:rPr>
            <w:lang w:val="pl-PL"/>
          </w:rPr>
          <w:delText>.</w:delText>
        </w:r>
      </w:del>
      <w:ins w:id="16" w:author="Yurii Shchehliuk" w:date="2022-04-21T15:47:00Z">
        <w:r w:rsidR="0067165B" w:rsidRPr="00931C08" w:rsidDel="0067165B">
          <w:rPr>
            <w:lang w:val="pl-PL"/>
          </w:rPr>
          <w:t xml:space="preserve"> </w:t>
        </w:r>
      </w:ins>
      <w:del w:id="17" w:author="Yurii Shchehliuk" w:date="2022-04-21T15:47:00Z">
        <w:r w:rsidR="00B802E2" w:rsidRPr="00931C08" w:rsidDel="0067165B">
          <w:rPr>
            <w:lang w:val="pl-PL"/>
          </w:rPr>
          <w:delText xml:space="preserve"> </w:delText>
        </w:r>
        <w:commentRangeEnd w:id="5"/>
        <w:r w:rsidR="008875D9" w:rsidDel="0067165B">
          <w:rPr>
            <w:rStyle w:val="CommentReference"/>
            <w:rFonts w:eastAsiaTheme="minorEastAsia" w:cstheme="minorBidi"/>
            <w:lang w:val="pl-PL" w:eastAsia="pl-PL"/>
          </w:rPr>
          <w:commentReference w:id="5"/>
        </w:r>
        <w:commentRangeEnd w:id="6"/>
        <w:r w:rsidR="009F4AB4" w:rsidDel="0067165B">
          <w:rPr>
            <w:rStyle w:val="CommentReference"/>
            <w:rFonts w:eastAsiaTheme="minorEastAsia" w:cstheme="minorBidi"/>
            <w:lang w:val="pl-PL" w:eastAsia="pl-PL"/>
          </w:rPr>
          <w:commentReference w:id="6"/>
        </w:r>
        <w:commentRangeEnd w:id="7"/>
        <w:r w:rsidR="000B4F8C" w:rsidDel="0067165B">
          <w:rPr>
            <w:rStyle w:val="CommentReference"/>
            <w:rFonts w:eastAsiaTheme="minorEastAsia" w:cstheme="minorBidi"/>
            <w:lang w:val="pl-PL" w:eastAsia="pl-PL"/>
          </w:rPr>
          <w:commentReference w:id="7"/>
        </w:r>
      </w:del>
    </w:p>
    <w:p w14:paraId="4CD91FC6" w14:textId="1D92175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commentRangeStart w:id="18"/>
      <w:commentRangeStart w:id="19"/>
      <w:commentRangeStart w:id="20"/>
      <w:commentRangeStart w:id="21"/>
      <w:commentRangeStart w:id="22"/>
      <w:proofErr w:type="spellStart"/>
      <w:r w:rsidR="00F44377" w:rsidRPr="00931C08">
        <w:rPr>
          <w:lang w:val="pl-PL"/>
        </w:rPr>
        <w:t>zost</w:t>
      </w:r>
      <w:ins w:id="23" w:author="Yurii Shchehliuk" w:date="2022-04-21T15:46:00Z">
        <w:r w:rsidR="004F5EF0">
          <w:rPr>
            <w:lang w:val="pl-PL"/>
          </w:rPr>
          <w:t>nie</w:t>
        </w:r>
      </w:ins>
      <w:proofErr w:type="spellEnd"/>
      <w:del w:id="24" w:author="Yurii Shchehliuk" w:date="2022-04-21T15:46:00Z">
        <w:r w:rsidR="00F44377" w:rsidRPr="00931C08" w:rsidDel="004F5EF0">
          <w:rPr>
            <w:lang w:val="pl-PL"/>
          </w:rPr>
          <w:delText>ał</w:delText>
        </w:r>
      </w:del>
      <w:r w:rsidR="00F44377" w:rsidRPr="00931C08">
        <w:rPr>
          <w:lang w:val="pl-PL"/>
        </w:rPr>
        <w:t xml:space="preserve"> </w:t>
      </w:r>
      <w:commentRangeEnd w:id="18"/>
      <w:r w:rsidR="006C08FC">
        <w:rPr>
          <w:rStyle w:val="CommentReference"/>
          <w:rFonts w:eastAsiaTheme="minorEastAsia" w:cstheme="minorBidi"/>
          <w:lang w:val="pl-PL" w:eastAsia="pl-PL"/>
        </w:rPr>
        <w:commentReference w:id="18"/>
      </w:r>
      <w:commentRangeEnd w:id="19"/>
      <w:r w:rsidR="00BC2BA7">
        <w:rPr>
          <w:rStyle w:val="CommentReference"/>
          <w:rFonts w:eastAsiaTheme="minorEastAsia" w:cstheme="minorBidi"/>
          <w:lang w:val="pl-PL" w:eastAsia="pl-PL"/>
        </w:rPr>
        <w:commentReference w:id="19"/>
      </w:r>
      <w:commentRangeEnd w:id="20"/>
      <w:r w:rsidR="009F4AB4">
        <w:rPr>
          <w:rStyle w:val="CommentReference"/>
          <w:rFonts w:eastAsiaTheme="minorEastAsia" w:cstheme="minorBidi"/>
          <w:lang w:val="pl-PL" w:eastAsia="pl-PL"/>
        </w:rPr>
        <w:commentReference w:id="20"/>
      </w:r>
      <w:commentRangeEnd w:id="21"/>
      <w:r w:rsidR="000B4F8C">
        <w:rPr>
          <w:rStyle w:val="CommentReference"/>
          <w:rFonts w:eastAsiaTheme="minorEastAsia" w:cstheme="minorBidi"/>
          <w:lang w:val="pl-PL" w:eastAsia="pl-PL"/>
        </w:rPr>
        <w:commentReference w:id="21"/>
      </w:r>
      <w:commentRangeEnd w:id="22"/>
      <w:r w:rsidR="0067165B">
        <w:rPr>
          <w:rStyle w:val="CommentReference"/>
          <w:rFonts w:eastAsiaTheme="minorEastAsia" w:cstheme="minorBidi"/>
          <w:lang w:val="pl-PL" w:eastAsia="pl-PL"/>
        </w:rPr>
        <w:commentReference w:id="22"/>
      </w:r>
      <w:r w:rsidR="00F44377" w:rsidRPr="00931C08">
        <w:rPr>
          <w:lang w:val="pl-PL"/>
        </w:rPr>
        <w:t>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del w:id="25" w:author="Yurii Shchehliuk" w:date="2022-04-21T15:46:00Z">
        <w:r w:rsidR="00F43221" w:rsidRPr="00A2226E" w:rsidDel="004F5EF0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delText>ła</w:delText>
        </w:r>
      </w:del>
      <w:proofErr w:type="gramStart"/>
      <w:ins w:id="26" w:author="Yurii Shchehliuk" w:date="2022-04-21T15:46:00Z">
        <w:r w:rsidR="004F5EF0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t>nie</w:t>
        </w:r>
      </w:ins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</w:t>
      </w:r>
      <w:proofErr w:type="gram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del w:id="27" w:author="Yurii Shchehliuk" w:date="2022-04-26T14:56:00Z">
        <w:r w:rsidR="00F43221" w:rsidRPr="00A2226E" w:rsidDel="000C2C98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delText xml:space="preserve"> </w:delText>
        </w:r>
      </w:del>
      <w:ins w:id="28" w:author="Yurii Shchehliuk" w:date="2022-04-26T14:56:00Z">
        <w:r w:rsidR="000C2C98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t> </w:t>
        </w:r>
      </w:ins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ins w:id="29" w:author="Yurii Shchehliuk" w:date="2022-04-26T14:56:00Z">
        <w:r w:rsidR="000C2C98">
          <w:rPr>
            <w:lang w:val="pl-PL"/>
          </w:rPr>
          <w:t> </w:t>
        </w:r>
      </w:ins>
      <w:del w:id="30" w:author="Yurii Shchehliuk" w:date="2022-04-26T14:56:00Z">
        <w:r w:rsidR="00047F52" w:rsidRPr="00931C08" w:rsidDel="000C2C98">
          <w:rPr>
            <w:lang w:val="pl-PL"/>
          </w:rPr>
          <w:delText xml:space="preserve"> </w:delText>
        </w:r>
      </w:del>
      <w:r w:rsidR="00047F52" w:rsidRPr="00931C08">
        <w:rPr>
          <w:lang w:val="pl-PL"/>
        </w:rPr>
        <w:t>czasu.</w:t>
      </w:r>
    </w:p>
    <w:p w14:paraId="4F75712C" w14:textId="45E47DDA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del w:id="31" w:author="Yurii Shchehliuk" w:date="2022-04-21T15:46:00Z">
        <w:r w:rsidDel="004F5EF0">
          <w:rPr>
            <w:lang w:val="pl-PL"/>
          </w:rPr>
          <w:delText>ła</w:delText>
        </w:r>
      </w:del>
      <w:ins w:id="32" w:author="Yurii Shchehliuk" w:date="2022-04-21T15:46:00Z">
        <w:r w:rsidR="004F5EF0">
          <w:rPr>
            <w:lang w:val="pl-PL"/>
          </w:rPr>
          <w:t>nie</w:t>
        </w:r>
      </w:ins>
      <w:r>
        <w:rPr>
          <w:lang w:val="pl-PL"/>
        </w:rPr>
        <w:t xml:space="preserve"> </w:t>
      </w:r>
      <w:ins w:id="33" w:author="Yurii Shchehliuk" w:date="2022-04-21T15:46:00Z">
        <w:r w:rsidR="004F5EF0">
          <w:rPr>
            <w:lang w:val="pl-PL"/>
          </w:rPr>
          <w:t xml:space="preserve">podzielona i </w:t>
        </w:r>
      </w:ins>
      <w:del w:id="34" w:author="Yurii Shchehliuk" w:date="2022-04-21T15:46:00Z">
        <w:r w:rsidDel="004F5EF0">
          <w:rPr>
            <w:lang w:val="pl-PL"/>
          </w:rPr>
          <w:delText xml:space="preserve">podzielona </w:delText>
        </w:r>
      </w:del>
      <w:ins w:id="35" w:author="Yurii Shchehliuk" w:date="2022-04-21T15:46:00Z">
        <w:r w:rsidR="004F5EF0">
          <w:rPr>
            <w:lang w:val="pl-PL"/>
          </w:rPr>
          <w:t xml:space="preserve">przedstawiona w </w:t>
        </w:r>
      </w:ins>
      <w:del w:id="36" w:author="Yurii Shchehliuk" w:date="2022-04-21T15:46:00Z">
        <w:r w:rsidDel="004F5EF0">
          <w:rPr>
            <w:lang w:val="pl-PL"/>
          </w:rPr>
          <w:delText xml:space="preserve">na </w:delText>
        </w:r>
      </w:del>
      <w:r>
        <w:rPr>
          <w:lang w:val="pl-PL"/>
        </w:rPr>
        <w:t>trz</w:t>
      </w:r>
      <w:ins w:id="37" w:author="Yurii Shchehliuk" w:date="2022-04-21T15:46:00Z">
        <w:r w:rsidR="004F5EF0">
          <w:rPr>
            <w:lang w:val="pl-PL"/>
          </w:rPr>
          <w:t>ech</w:t>
        </w:r>
      </w:ins>
      <w:del w:id="38" w:author="Yurii Shchehliuk" w:date="2022-04-21T15:46:00Z">
        <w:r w:rsidDel="004F5EF0">
          <w:rPr>
            <w:lang w:val="pl-PL"/>
          </w:rPr>
          <w:delText>y</w:delText>
        </w:r>
      </w:del>
      <w:r>
        <w:rPr>
          <w:lang w:val="pl-PL"/>
        </w:rPr>
        <w:t xml:space="preserve"> rozdział</w:t>
      </w:r>
      <w:ins w:id="39" w:author="Yurii Shchehliuk" w:date="2022-04-21T15:46:00Z">
        <w:r w:rsidR="004F5EF0">
          <w:rPr>
            <w:lang w:val="pl-PL"/>
          </w:rPr>
          <w:t>ach</w:t>
        </w:r>
      </w:ins>
      <w:del w:id="40" w:author="Yurii Shchehliuk" w:date="2022-04-21T15:46:00Z">
        <w:r w:rsidDel="004F5EF0">
          <w:rPr>
            <w:lang w:val="pl-PL"/>
          </w:rPr>
          <w:delText>y</w:delText>
        </w:r>
      </w:del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D156D1">
        <w:rPr>
          <w:color w:val="000000" w:themeColor="text1"/>
          <w:lang w:val="pl-PL"/>
        </w:rPr>
        <w:t>zostanie</w:t>
      </w:r>
      <w:r w:rsidR="006949F5" w:rsidRPr="006949F5">
        <w:rPr>
          <w:color w:val="000000" w:themeColor="text1"/>
          <w:lang w:val="pl-PL"/>
        </w:rPr>
        <w:t xml:space="preserve"> przeanalizowan</w:t>
      </w:r>
      <w:r w:rsidR="00D156D1">
        <w:rPr>
          <w:color w:val="000000" w:themeColor="text1"/>
          <w:lang w:val="pl-PL"/>
        </w:rPr>
        <w:t>y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>będzie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41" w:name="_Toc100158845"/>
      <w:r>
        <w:lastRenderedPageBreak/>
        <w:t xml:space="preserve"> </w:t>
      </w:r>
      <w:r w:rsidR="005A2D72" w:rsidRPr="00931C08">
        <w:t>Wprowadzenie do problemu</w:t>
      </w:r>
      <w:bookmarkEnd w:id="41"/>
    </w:p>
    <w:p w14:paraId="7BDC51F8" w14:textId="35538963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</w:t>
      </w:r>
      <w:commentRangeStart w:id="42"/>
      <w:commentRangeEnd w:id="42"/>
      <w:r w:rsidR="00CC4EC5">
        <w:rPr>
          <w:rStyle w:val="CommentReference"/>
        </w:rPr>
        <w:commentReference w:id="42"/>
      </w:r>
      <w:r w:rsidR="00805B4B">
        <w:t>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r w:rsidR="005D3A43">
        <w:fldChar w:fldCharType="begin"/>
      </w:r>
      <w:r w:rsidR="005D3A43">
        <w:instrText xml:space="preserve"> HYPERLINK "https://play.google.com/store/apps/details?id=com.mcdonalds.app&amp;hl=en_IN&amp;gl=US" </w:instrText>
      </w:r>
      <w:r w:rsidR="005D3A43">
        <w:fldChar w:fldCharType="separate"/>
      </w:r>
      <w:r w:rsidRPr="00523423">
        <w:rPr>
          <w:rStyle w:val="Hyperlink"/>
          <w:i w:val="0"/>
          <w:iCs w:val="0"/>
          <w:sz w:val="20"/>
          <w:szCs w:val="20"/>
        </w:rPr>
        <w:t>https://play.google.com/store/apps/details?id=com.mcdonalds.app&amp;hl=en_IN&amp;gl=US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r w:rsidR="005D3A43">
        <w:fldChar w:fldCharType="begin"/>
      </w:r>
      <w:r w:rsidR="005D3A43">
        <w:instrText xml:space="preserve"> HYPERLINK "https://www.appstoreapps.com/app/subway/" </w:instrText>
      </w:r>
      <w:r w:rsidR="005D3A43">
        <w:fldChar w:fldCharType="separate"/>
      </w:r>
      <w:r w:rsidR="00753349" w:rsidRPr="004F5EF0">
        <w:rPr>
          <w:rStyle w:val="Hyperlink"/>
          <w:i w:val="0"/>
          <w:iCs w:val="0"/>
          <w:sz w:val="20"/>
          <w:szCs w:val="20"/>
        </w:rPr>
        <w:t>https://www.appstoreapps.com/app/subway/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6E098D95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ins w:id="43" w:author="Yurii Shchehliuk" w:date="2022-04-26T15:02:00Z">
        <w:r w:rsidR="00C91D8B">
          <w:t xml:space="preserve"> </w:t>
        </w:r>
        <w:r w:rsidR="00C91D8B" w:rsidRPr="00C91D8B">
          <w:t>[WWW-</w:t>
        </w:r>
      </w:ins>
      <w:ins w:id="44" w:author="Yurii Shchehliuk" w:date="2022-04-26T15:50:00Z">
        <w:r w:rsidR="00D90C94">
          <w:t>2</w:t>
        </w:r>
      </w:ins>
      <w:ins w:id="45" w:author="Yurii Shchehliuk" w:date="2022-04-26T15:02:00Z">
        <w:r w:rsidR="00C91D8B" w:rsidRPr="00C91D8B">
          <w:t>, 2021]</w:t>
        </w:r>
      </w:ins>
      <w:r w:rsidR="001A3711">
        <w:t>. Problemy które rozwiązuje dana aplikacją to automatyzacja 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 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ins w:id="46" w:author="Yurii Shchehliuk" w:date="2022-04-26T14:57:00Z">
        <w:r w:rsidR="000C2C98">
          <w:t> </w:t>
        </w:r>
      </w:ins>
      <w:del w:id="47" w:author="Yurii Shchehliuk" w:date="2022-04-26T14:57:00Z">
        <w:r w:rsidR="00A12DB3" w:rsidRPr="00931C08" w:rsidDel="000C2C98">
          <w:delText xml:space="preserve"> </w:delText>
        </w:r>
      </w:del>
      <w:r w:rsidR="00A12DB3" w:rsidRPr="00931C08">
        <w:t>wspieraniu i 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48" w:name="_Toc100158846"/>
      <w:r>
        <w:lastRenderedPageBreak/>
        <w:t xml:space="preserve"> </w:t>
      </w:r>
      <w:bookmarkEnd w:id="48"/>
      <w:r>
        <w:t>Technologie informatyczne</w:t>
      </w:r>
    </w:p>
    <w:p w14:paraId="4E6EDC8F" w14:textId="5ACEE9E6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ins w:id="49" w:author="Yurii Shchehliuk" w:date="2022-04-26T15:00:00Z">
        <w:r w:rsidR="00563351">
          <w:rPr>
            <w:lang w:val="uk-UA"/>
          </w:rPr>
          <w:t xml:space="preserve"> </w:t>
        </w:r>
        <w:r w:rsidR="00563351" w:rsidRPr="00563351">
          <w:t>[WWW-</w:t>
        </w:r>
      </w:ins>
      <w:ins w:id="50" w:author="Yurii Shchehliuk" w:date="2022-04-26T15:50:00Z">
        <w:r w:rsidR="00D90C94">
          <w:t>3</w:t>
        </w:r>
      </w:ins>
      <w:ins w:id="51" w:author="Yurii Shchehliuk" w:date="2022-04-26T15:00:00Z">
        <w:r w:rsidR="00563351" w:rsidRPr="00563351">
          <w:t>, 2021]</w:t>
        </w:r>
      </w:ins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3D35714A" w:rsidR="00FF1877" w:rsidRDefault="00E31E1B">
      <w:pPr>
        <w:pStyle w:val="Heading3"/>
        <w:ind w:left="360" w:hanging="360"/>
      </w:pPr>
      <w:bookmarkStart w:id="52" w:name="_Toc100158847"/>
      <w:ins w:id="53" w:author="Yurii Shchehliuk" w:date="2022-04-26T14:17:00Z">
        <w:r>
          <w:t xml:space="preserve"> </w:t>
        </w:r>
      </w:ins>
      <w:del w:id="54" w:author="Yurii Shchehliuk" w:date="2022-04-26T14:17:00Z">
        <w:r w:rsidR="000810AF" w:rsidDel="00E31E1B">
          <w:delText xml:space="preserve"> </w:delText>
        </w:r>
      </w:del>
      <w:commentRangeStart w:id="55"/>
      <w:commentRangeStart w:id="56"/>
      <w:r w:rsidR="0014037C" w:rsidRPr="00931C08">
        <w:t>Porównywanie</w:t>
      </w:r>
      <w:commentRangeEnd w:id="55"/>
      <w:r w:rsidR="00A009F0">
        <w:rPr>
          <w:rStyle w:val="CommentReference"/>
          <w:rFonts w:eastAsiaTheme="minorEastAsia" w:cstheme="minorBidi"/>
          <w:b w:val="0"/>
          <w:color w:val="auto"/>
        </w:rPr>
        <w:commentReference w:id="55"/>
      </w:r>
      <w:commentRangeEnd w:id="56"/>
      <w:r w:rsidR="006C0EA0">
        <w:rPr>
          <w:rStyle w:val="CommentReference"/>
          <w:rFonts w:eastAsiaTheme="minorEastAsia" w:cstheme="minorBidi"/>
          <w:b w:val="0"/>
          <w:color w:val="auto"/>
        </w:rPr>
        <w:commentReference w:id="56"/>
      </w:r>
      <w:r w:rsidR="0014037C" w:rsidRPr="00931C08">
        <w:t xml:space="preserve"> narzędzi i technologii mobiln</w:t>
      </w:r>
      <w:r w:rsidR="00377970" w:rsidRPr="00931C08">
        <w:t>ych</w:t>
      </w:r>
      <w:bookmarkEnd w:id="52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ins w:id="57" w:author="Yurii Shchehliuk" w:date="2022-04-21T15:51:00Z">
        <w:r w:rsidR="00A00667">
          <w:t xml:space="preserve"> </w:t>
        </w:r>
      </w:ins>
      <w:commentRangeStart w:id="58"/>
      <w:r w:rsidR="00FC2D58" w:rsidRPr="00931C08">
        <w:t>j</w:t>
      </w:r>
      <w:commentRangeEnd w:id="58"/>
      <w:r w:rsidR="006C0EA0">
        <w:rPr>
          <w:rStyle w:val="CommentReference"/>
        </w:rPr>
        <w:commentReference w:id="58"/>
      </w:r>
      <w:r w:rsidR="00FC2D58" w:rsidRPr="00931C08">
        <w:t xml:space="preserve">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ins w:id="59" w:author="Yurii Shchehliuk" w:date="2022-04-21T15:52:00Z">
        <w:r w:rsidR="00C27C57">
          <w:t>,</w:t>
        </w:r>
      </w:ins>
      <w:r w:rsidR="008D12A6" w:rsidRPr="00931C08">
        <w:t xml:space="preserve"> </w:t>
      </w:r>
      <w:commentRangeStart w:id="60"/>
      <w:r w:rsidR="008D12A6" w:rsidRPr="00931C08">
        <w:t>czy</w:t>
      </w:r>
      <w:commentRangeEnd w:id="60"/>
      <w:r w:rsidR="006C0EA0">
        <w:rPr>
          <w:rStyle w:val="CommentReference"/>
        </w:rPr>
        <w:commentReference w:id="60"/>
      </w:r>
      <w:r w:rsidR="008D12A6" w:rsidRPr="00931C08">
        <w:t xml:space="preserve">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26CD64B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 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ins w:id="61" w:author="Yurii Shchehliuk" w:date="2022-04-26T15:01:00Z">
        <w:r w:rsidR="00CA5318">
          <w:rPr>
            <w:lang w:val="uk-UA"/>
          </w:rPr>
          <w:t xml:space="preserve"> </w:t>
        </w:r>
        <w:r w:rsidR="00CA5318" w:rsidRPr="00CA5318">
          <w:rPr>
            <w:lang w:val="uk-UA"/>
          </w:rPr>
          <w:t>[WWW-4, 2021]</w:t>
        </w:r>
      </w:ins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62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62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2A27FAEA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ins w:id="63" w:author="Yurii Shchehliuk" w:date="2022-04-21T15:52:00Z">
        <w:r w:rsidR="00C27C57">
          <w:t xml:space="preserve"> -</w:t>
        </w:r>
      </w:ins>
      <w:del w:id="64" w:author="Yurii Shchehliuk" w:date="2022-04-21T15:52:00Z">
        <w:r w:rsidRPr="00931C08" w:rsidDel="00C27C57">
          <w:delText xml:space="preserve"> </w:delText>
        </w:r>
      </w:del>
      <w:ins w:id="65" w:author="Yurii Shchehliuk" w:date="2022-04-21T15:52:00Z">
        <w:r w:rsidR="00C27C57">
          <w:t xml:space="preserve"> </w:t>
        </w:r>
      </w:ins>
      <w:del w:id="66" w:author="Yurii Shchehliuk" w:date="2022-04-21T15:52:00Z">
        <w:r w:rsidRPr="00931C08" w:rsidDel="00C27C57">
          <w:delText xml:space="preserve">- </w:delText>
        </w:r>
      </w:del>
      <w:ins w:id="67" w:author="Yurii Shchehliuk" w:date="2022-04-21T15:52:00Z">
        <w:r w:rsidR="00C27C57">
          <w:t>w</w:t>
        </w:r>
      </w:ins>
      <w:commentRangeStart w:id="68"/>
      <w:del w:id="69" w:author="Yurii Shchehliuk" w:date="2022-04-21T15:52:00Z">
        <w:r w:rsidR="003941E9" w:rsidRPr="00931C08" w:rsidDel="00C27C57">
          <w:delText>W</w:delText>
        </w:r>
      </w:del>
      <w:commentRangeEnd w:id="68"/>
      <w:r w:rsidR="006C0EA0">
        <w:rPr>
          <w:rStyle w:val="CommentReference"/>
        </w:rPr>
        <w:commentReference w:id="68"/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r w:rsidR="005D3A43">
        <w:fldChar w:fldCharType="begin"/>
      </w:r>
      <w:r w:rsidR="005D3A43">
        <w:instrText xml:space="preserve"> HYPERLINK "https://www.nexgendesign.com/xamarin-troubles" </w:instrText>
      </w:r>
      <w:r w:rsidR="005D3A43">
        <w:fldChar w:fldCharType="separate"/>
      </w:r>
      <w:r w:rsidR="002770F1" w:rsidRPr="004F5EF0">
        <w:rPr>
          <w:rStyle w:val="Hyperlink"/>
          <w:i w:val="0"/>
          <w:iCs w:val="0"/>
          <w:sz w:val="20"/>
          <w:szCs w:val="20"/>
        </w:rPr>
        <w:t>https://www.nexgendesign.com/xamarin-troubles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E81D4C0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ins w:id="70" w:author="Yurii Shchehliuk" w:date="2022-04-26T15:55:00Z">
        <w:r w:rsidR="00AE7B02">
          <w:t xml:space="preserve"> </w:t>
        </w:r>
        <w:r w:rsidR="00AE7B02" w:rsidRPr="00AE7B02">
          <w:t>[WWW-5, 2021]</w:t>
        </w:r>
      </w:ins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71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71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72" w:name="_Toc100158850"/>
      <w:r>
        <w:t xml:space="preserve"> </w:t>
      </w:r>
      <w:r w:rsidR="00B07703" w:rsidRPr="00931C08">
        <w:t>JWT</w:t>
      </w:r>
      <w:bookmarkEnd w:id="72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73" w:name="_Toc100158851"/>
      <w:r>
        <w:t xml:space="preserve"> </w:t>
      </w:r>
      <w:proofErr w:type="spellStart"/>
      <w:r w:rsidR="00ED652F" w:rsidRPr="00931C08">
        <w:t>Postman</w:t>
      </w:r>
      <w:bookmarkEnd w:id="73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74" w:name="_Toc100158852"/>
      <w:r>
        <w:t xml:space="preserve"> </w:t>
      </w:r>
      <w:r w:rsidR="00B07703" w:rsidRPr="00931C08">
        <w:t>MSSQL Server</w:t>
      </w:r>
      <w:bookmarkEnd w:id="74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r w:rsidR="005D3A43">
        <w:fldChar w:fldCharType="begin"/>
      </w:r>
      <w:r w:rsidR="005D3A43">
        <w:instrText xml:space="preserve"> HYPERLINK </w:instrText>
      </w:r>
      <w:r w:rsidR="005D3A43">
        <w:fldChar w:fldCharType="separate"/>
      </w:r>
      <w:r w:rsidR="00450FEB" w:rsidRPr="004F5EF0">
        <w:rPr>
          <w:rStyle w:val="Hyperlink"/>
          <w:i w:val="0"/>
          <w:iCs w:val="0"/>
          <w:sz w:val="20"/>
          <w:szCs w:val="20"/>
        </w:rPr>
        <w:t>https://db-e ngines.com/en/ranking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75" w:name="_Toc100158853"/>
      <w:r>
        <w:t xml:space="preserve"> </w:t>
      </w:r>
      <w:r w:rsidR="00A1460A" w:rsidRPr="00931C08">
        <w:t>C#</w:t>
      </w:r>
      <w:bookmarkEnd w:id="7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7899699A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commentRangeStart w:id="76"/>
      <w:del w:id="77" w:author="Yurii Shchehliuk" w:date="2022-04-21T15:52:00Z">
        <w:r w:rsidR="00D624AA" w:rsidRPr="00931C08" w:rsidDel="00AF4C8E">
          <w:delText>korzystne</w:delText>
        </w:r>
        <w:commentRangeEnd w:id="76"/>
        <w:r w:rsidR="002647CC" w:rsidDel="00AF4C8E">
          <w:rPr>
            <w:rStyle w:val="CommentReference"/>
          </w:rPr>
          <w:commentReference w:id="76"/>
        </w:r>
        <w:r w:rsidR="00D624AA" w:rsidRPr="00931C08" w:rsidDel="00AF4C8E">
          <w:delText xml:space="preserve"> </w:delText>
        </w:r>
      </w:del>
      <w:ins w:id="78" w:author="Yurii Shchehliuk" w:date="2022-04-21T15:52:00Z">
        <w:r w:rsidR="00AF4C8E">
          <w:t>użyteczne</w:t>
        </w:r>
        <w:r w:rsidR="00AF4C8E" w:rsidRPr="00931C08">
          <w:t xml:space="preserve"> </w:t>
        </w:r>
      </w:ins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3CDFB1F4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ins w:id="79" w:author="Yurii Shchehliuk" w:date="2022-04-26T16:13:00Z">
        <w:r w:rsidR="00EE2ADC">
          <w:t xml:space="preserve"> </w:t>
        </w:r>
      </w:ins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80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80"/>
      <w:proofErr w:type="spellEnd"/>
    </w:p>
    <w:p w14:paraId="5E60D85E" w14:textId="46FF6E83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commentRangeStart w:id="81"/>
      <w:del w:id="82" w:author="Yurii Shchehliuk" w:date="2022-04-21T15:52:00Z">
        <w:r w:rsidR="006D728E" w:rsidDel="000C6C11">
          <w:delText xml:space="preserve"> </w:delText>
        </w:r>
      </w:del>
      <w:r w:rsidR="00BE4CE8" w:rsidRPr="00931C08">
        <w:t xml:space="preserve"> </w:t>
      </w:r>
      <w:commentRangeEnd w:id="81"/>
      <w:r w:rsidR="002647CC">
        <w:rPr>
          <w:rStyle w:val="CommentReference"/>
        </w:rPr>
        <w:commentReference w:id="81"/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ins w:id="83" w:author="Yurii Shchehliuk" w:date="2022-04-26T16:01:00Z">
        <w:r w:rsidR="0028078E">
          <w:t xml:space="preserve"> [</w:t>
        </w:r>
      </w:ins>
      <w:ins w:id="84" w:author="Yurii Shchehliuk" w:date="2022-04-26T16:02:00Z">
        <w:r w:rsidR="0028078E" w:rsidRPr="0028078E">
          <w:rPr>
            <w:rPrChange w:id="85" w:author="Yurii Shchehliuk" w:date="2022-04-26T16:02:00Z">
              <w:rPr>
                <w:rStyle w:val="Hyperlink"/>
                <w:rFonts w:ascii="Arial" w:hAnsi="Arial" w:cs="Arial"/>
                <w:color w:val="007185"/>
                <w:sz w:val="21"/>
                <w:szCs w:val="21"/>
                <w:shd w:val="clear" w:color="auto" w:fill="FFFFFF"/>
              </w:rPr>
            </w:rPrChange>
          </w:rPr>
          <w:t>Jeffrey Richter</w:t>
        </w:r>
        <w:r w:rsidR="0028078E">
          <w:t>, 2012</w:t>
        </w:r>
      </w:ins>
      <w:ins w:id="86" w:author="Yurii Shchehliuk" w:date="2022-04-26T16:01:00Z">
        <w:r w:rsidR="0028078E">
          <w:t>]</w:t>
        </w:r>
      </w:ins>
      <w:ins w:id="87" w:author="Yurii Shchehliuk" w:date="2022-04-26T16:14:00Z">
        <w:r w:rsidR="00EE2ADC">
          <w:t xml:space="preserve"> oraz </w:t>
        </w:r>
        <w:r w:rsidR="00EE2ADC" w:rsidRPr="00EE2ADC">
          <w:t>[</w:t>
        </w:r>
        <w:proofErr w:type="spellStart"/>
        <w:r w:rsidR="00EE2ADC" w:rsidRPr="00EE2ADC">
          <w:t>Gaurav</w:t>
        </w:r>
        <w:proofErr w:type="spellEnd"/>
        <w:r w:rsidR="00EE2ADC" w:rsidRPr="00EE2ADC">
          <w:t>, Jeffrey, 2019]</w:t>
        </w:r>
      </w:ins>
      <w:r w:rsidR="003C06AC" w:rsidRPr="00931C08">
        <w:t>.</w:t>
      </w:r>
    </w:p>
    <w:p w14:paraId="62221662" w14:textId="77777777" w:rsidR="004848A9" w:rsidRPr="00E22024" w:rsidRDefault="007B3501">
      <w:pPr>
        <w:keepNext/>
        <w:spacing w:before="240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r w:rsidR="005D3A43">
        <w:fldChar w:fldCharType="begin"/>
      </w:r>
      <w:r w:rsidR="005D3A43">
        <w:instrText xml:space="preserve"> HYPERLINK "https://stackify.com/net-ecosystem-demystified/" </w:instrText>
      </w:r>
      <w:r w:rsidR="005D3A43">
        <w:fldChar w:fldCharType="separate"/>
      </w:r>
      <w:r w:rsidR="007B3501" w:rsidRPr="004F5EF0">
        <w:rPr>
          <w:rStyle w:val="Hyperlink"/>
          <w:i w:val="0"/>
          <w:iCs w:val="0"/>
          <w:sz w:val="20"/>
          <w:szCs w:val="20"/>
        </w:rPr>
        <w:t>https://stackify.com/net-ecosystem-demystified/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88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88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89" w:name="_Toc100158856"/>
      <w:r w:rsidRPr="00931C08">
        <w:t>Angular</w:t>
      </w:r>
      <w:bookmarkEnd w:id="89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90" w:name="_Toc100158857"/>
      <w:r w:rsidRPr="00931C08">
        <w:t>Wzorce architektoniczne</w:t>
      </w:r>
      <w:bookmarkEnd w:id="90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ins w:id="91" w:author="Yurii Shchehliuk" w:date="2022-04-26T16:00:00Z">
        <w:r w:rsidR="00875F0C">
          <w:t xml:space="preserve"> </w:t>
        </w:r>
        <w:r w:rsidR="00875F0C" w:rsidRPr="00875F0C">
          <w:t>[</w:t>
        </w:r>
        <w:proofErr w:type="spellStart"/>
        <w:r w:rsidR="00875F0C" w:rsidRPr="00875F0C">
          <w:t>Eric</w:t>
        </w:r>
        <w:proofErr w:type="spellEnd"/>
        <w:r w:rsidR="00875F0C" w:rsidRPr="00875F0C">
          <w:t xml:space="preserve"> Evans, 2003]</w:t>
        </w:r>
      </w:ins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ins w:id="92" w:author="Yurii Shchehliuk" w:date="2022-04-26T14:09:00Z">
        <w:r w:rsidR="000736D0">
          <w:t xml:space="preserve"> </w:t>
        </w:r>
      </w:ins>
      <w:ins w:id="93" w:author="Yurii Shchehliuk" w:date="2022-04-26T14:08:00Z">
        <w:r w:rsidR="0017021C" w:rsidRPr="00E31E1B">
          <w:t>[</w:t>
        </w:r>
        <w:proofErr w:type="spellStart"/>
        <w:r w:rsidR="0017021C" w:rsidRPr="000736D0">
          <w:rPr>
            <w:rPrChange w:id="94" w:author="Yurii Shchehliuk" w:date="2022-04-26T14:09:00Z">
              <w:rPr>
                <w:lang w:val="en-US"/>
              </w:rPr>
            </w:rPrChange>
          </w:rPr>
          <w:t>Eric</w:t>
        </w:r>
        <w:proofErr w:type="spellEnd"/>
        <w:r w:rsidR="0017021C" w:rsidRPr="000736D0">
          <w:rPr>
            <w:rPrChange w:id="95" w:author="Yurii Shchehliuk" w:date="2022-04-26T14:09:00Z">
              <w:rPr>
                <w:lang w:val="en-US"/>
              </w:rPr>
            </w:rPrChange>
          </w:rPr>
          <w:t xml:space="preserve"> Evans, 2003</w:t>
        </w:r>
        <w:r w:rsidR="0017021C" w:rsidRPr="00E31E1B">
          <w:t>]</w:t>
        </w:r>
      </w:ins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9F4AB4">
      <w:pPr>
        <w:keepNext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r w:rsidR="005D3A43">
        <w:fldChar w:fldCharType="begin"/>
      </w:r>
      <w:r w:rsidR="005D3A43">
        <w:instrText xml:space="preserve"> HYPERLINK "https://medium.com/the-software-architecture-chronicles/ddd-hexagonal-onion-clean-cqrs-how-i-put-it-all-together-f2590c0aa7f6" </w:instrText>
      </w:r>
      <w:r w:rsidR="005D3A43">
        <w:fldChar w:fldCharType="separate"/>
      </w:r>
      <w:r w:rsidR="000E1F53" w:rsidRPr="004F5EF0">
        <w:rPr>
          <w:rStyle w:val="Hyperlink"/>
          <w:i w:val="0"/>
          <w:iCs w:val="0"/>
          <w:sz w:val="20"/>
          <w:szCs w:val="20"/>
        </w:rPr>
        <w:t>https://medium.com/the-software-architecture-chronicles/ddd-hexagonal-onion-clean-cqrs-how-i-put-it-all-together-f2590c0aa7f6</w:t>
      </w:r>
      <w:r w:rsidR="005D3A43">
        <w:rPr>
          <w:rStyle w:val="Hyperlink"/>
          <w:i w:val="0"/>
          <w:iCs w:val="0"/>
          <w:sz w:val="20"/>
          <w:szCs w:val="20"/>
        </w:rPr>
        <w:fldChar w:fldCharType="end"/>
      </w:r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96" w:name="_Toc100158858"/>
      <w:r w:rsidRPr="00931C08">
        <w:t>Wzorce projektowe</w:t>
      </w:r>
      <w:bookmarkEnd w:id="96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ins w:id="97" w:author="Yurii Shchehliuk" w:date="2022-04-26T16:00:00Z">
        <w:r w:rsidR="00B93745">
          <w:t xml:space="preserve"> </w:t>
        </w:r>
        <w:r w:rsidR="00B93745" w:rsidRPr="00B93745">
          <w:t>[WWW-6, 2022]</w:t>
        </w:r>
      </w:ins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279C09D" w14:textId="30123905" w:rsidR="000E5174" w:rsidRPr="00931C08" w:rsidRDefault="00286B69" w:rsidP="004F5EF0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98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4F5EF0">
      <w:pPr>
        <w:pStyle w:val="ListParagraph"/>
        <w:numPr>
          <w:ilvl w:val="0"/>
          <w:numId w:val="27"/>
        </w:numPr>
        <w:ind w:left="360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4F5EF0">
      <w:pPr>
        <w:pStyle w:val="ListParagraph"/>
        <w:numPr>
          <w:ilvl w:val="0"/>
          <w:numId w:val="27"/>
        </w:numPr>
        <w:ind w:left="360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4F5EF0">
      <w:pPr>
        <w:pStyle w:val="ListParagraph"/>
        <w:numPr>
          <w:ilvl w:val="0"/>
          <w:numId w:val="27"/>
        </w:numPr>
        <w:spacing w:line="360" w:lineRule="auto"/>
        <w:ind w:left="360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98"/>
      <w:r w:rsidR="004C6D83">
        <w:rPr>
          <w:rStyle w:val="CommentReference"/>
        </w:rPr>
        <w:commentReference w:id="98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ins w:id="99" w:author="Yurii Shchehliuk" w:date="2022-04-26T16:00:00Z">
        <w:r w:rsidR="00C43B69">
          <w:t xml:space="preserve"> </w:t>
        </w:r>
        <w:r w:rsidR="00C43B69" w:rsidRPr="00C43B69">
          <w:t>[</w:t>
        </w:r>
        <w:proofErr w:type="spellStart"/>
        <w:r w:rsidR="00C43B69" w:rsidRPr="00C43B69">
          <w:t>Gaurav</w:t>
        </w:r>
        <w:proofErr w:type="spellEnd"/>
        <w:r w:rsidR="00C43B69" w:rsidRPr="00C43B69">
          <w:t>, Jeffrey, 2019]</w:t>
        </w:r>
      </w:ins>
      <w:r w:rsidR="005E5F22" w:rsidRPr="00931C08">
        <w:t>.</w:t>
      </w:r>
    </w:p>
    <w:p w14:paraId="6966088C" w14:textId="77777777" w:rsidR="001A6992" w:rsidRDefault="005E5F22" w:rsidP="009F4AB4">
      <w:pPr>
        <w:pStyle w:val="ListParagraph"/>
        <w:keepNext/>
        <w:ind w:left="0"/>
        <w:jc w:val="left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100" w:name="_Toc100158859"/>
      <w:r>
        <w:t xml:space="preserve">Schemat </w:t>
      </w:r>
      <w:r w:rsidR="00916E90">
        <w:t>komunikacji</w:t>
      </w:r>
      <w:bookmarkEnd w:id="100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101" w:name="_Toc100158860"/>
      <w:r>
        <w:lastRenderedPageBreak/>
        <w:t xml:space="preserve"> </w:t>
      </w:r>
      <w:r w:rsidR="006C4196" w:rsidRPr="00931C08">
        <w:t>Część praktyczna</w:t>
      </w:r>
      <w:bookmarkEnd w:id="101"/>
    </w:p>
    <w:p w14:paraId="392BE81A" w14:textId="301B36E1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 xml:space="preserve">biznesowe, a w tym wymagania </w:t>
      </w:r>
      <w:r w:rsidR="005A7DFC" w:rsidRPr="00931C08">
        <w:t xml:space="preserve">funkcjonalne </w:t>
      </w:r>
      <w:r w:rsidRPr="00931C08">
        <w:t>oraz 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102" w:name="_Toc100158861"/>
      <w:r>
        <w:t xml:space="preserve"> </w:t>
      </w:r>
      <w:r w:rsidR="005C7A9A" w:rsidRPr="00931C08">
        <w:t>Analiza wymagań</w:t>
      </w:r>
      <w:bookmarkEnd w:id="102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103" w:name="_Toc100158862"/>
      <w:r>
        <w:t xml:space="preserve"> </w:t>
      </w:r>
      <w:r w:rsidR="00F2115D" w:rsidRPr="00931C08">
        <w:t>Specyfikacja wymagań</w:t>
      </w:r>
      <w:bookmarkEnd w:id="103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104" w:name="_Toc100158863"/>
      <w:r>
        <w:t xml:space="preserve"> </w:t>
      </w:r>
      <w:r w:rsidR="00C16E9B" w:rsidRPr="00C75DBB">
        <w:t>Diagram przypadków użycia</w:t>
      </w:r>
      <w:bookmarkEnd w:id="104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492B7CFA" w:rsidR="00EE09BE" w:rsidRPr="00506B3F" w:rsidRDefault="00EE09BE" w:rsidP="00B222DF">
      <w:pPr>
        <w:ind w:firstLine="360"/>
        <w:rPr>
          <w:lang w:val="uk-UA"/>
          <w:rPrChange w:id="105" w:author="Yurii Shchehliuk" w:date="2022-04-26T16:08:00Z">
            <w:rPr/>
          </w:rPrChange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6EC355FA" w:rsidR="00D2505B" w:rsidRPr="00E22024" w:rsidRDefault="001D082D">
      <w:pPr>
        <w:keepNext/>
      </w:pPr>
      <w:commentRangeStart w:id="106"/>
      <w:commentRangeStart w:id="107"/>
      <w:commentRangeStart w:id="108"/>
      <w:commentRangeStart w:id="109"/>
      <w:commentRangeStart w:id="110"/>
      <w:commentRangeEnd w:id="106"/>
      <w:r>
        <w:rPr>
          <w:rStyle w:val="CommentReference"/>
        </w:rPr>
        <w:lastRenderedPageBreak/>
        <w:commentReference w:id="106"/>
      </w:r>
      <w:commentRangeEnd w:id="107"/>
      <w:r w:rsidR="006B4C77">
        <w:rPr>
          <w:rStyle w:val="CommentReference"/>
        </w:rPr>
        <w:commentReference w:id="107"/>
      </w:r>
      <w:commentRangeEnd w:id="108"/>
      <w:r w:rsidR="003E6FC1">
        <w:rPr>
          <w:rStyle w:val="CommentReference"/>
        </w:rPr>
        <w:commentReference w:id="108"/>
      </w:r>
      <w:commentRangeEnd w:id="109"/>
      <w:r w:rsidR="00212A15">
        <w:rPr>
          <w:rStyle w:val="CommentReference"/>
        </w:rPr>
        <w:commentReference w:id="109"/>
      </w:r>
      <w:commentRangeEnd w:id="110"/>
      <w:r w:rsidR="009B10BE">
        <w:rPr>
          <w:rStyle w:val="CommentReference"/>
        </w:rPr>
        <w:commentReference w:id="110"/>
      </w:r>
      <w:del w:id="111" w:author="Yurii Shchehliuk" w:date="2022-04-26T16:08:00Z">
        <w:r w:rsidR="00165009" w:rsidRPr="00165009" w:rsidDel="00044F63">
          <w:delText xml:space="preserve"> </w:delText>
        </w:r>
        <w:r w:rsidR="001B46AB" w:rsidRPr="001B46AB" w:rsidDel="00044F63">
          <w:delText xml:space="preserve"> </w:delText>
        </w:r>
      </w:del>
      <w:del w:id="112" w:author="Yurii Shchehliuk" w:date="2022-04-26T16:07:00Z">
        <w:r w:rsidR="001B46AB" w:rsidDel="00E03930">
          <w:rPr>
            <w:noProof/>
          </w:rPr>
          <w:drawing>
            <wp:inline distT="0" distB="0" distL="0" distR="0" wp14:anchorId="6A4854A9" wp14:editId="56C63B8C">
              <wp:extent cx="5943600" cy="6593840"/>
              <wp:effectExtent l="0" t="0" r="0" b="0"/>
              <wp:docPr id="3" name="Picture 3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59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13" w:author="Yurii Shchehliuk" w:date="2022-04-26T16:07:00Z">
        <w:r w:rsidR="00E03930">
          <w:rPr>
            <w:noProof/>
          </w:rPr>
          <w:drawing>
            <wp:inline distT="0" distB="0" distL="0" distR="0" wp14:anchorId="2B632B00" wp14:editId="6EB9F39A">
              <wp:extent cx="5943600" cy="6106160"/>
              <wp:effectExtent l="0" t="0" r="0" b="8890"/>
              <wp:docPr id="10" name="Picture 10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106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114" w:name="_Toc100158864"/>
      <w:r>
        <w:t xml:space="preserve"> </w:t>
      </w:r>
      <w:r w:rsidR="00945889" w:rsidRPr="00181CDE">
        <w:t>Prototypy interfejsu</w:t>
      </w:r>
      <w:bookmarkEnd w:id="114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7BC398C7" w:rsidR="00C5525F" w:rsidRDefault="00C5525F" w:rsidP="00B222DF">
      <w:pPr>
        <w:ind w:firstLine="360"/>
      </w:pPr>
      <w:r>
        <w:t xml:space="preserve">Interfejs w aplikacji mobilnej był projektowany na podstawie zwykłych XML. Takie podejście jest dość podobne do projektowania strony z wykorzystaniem HTML z jednym wyjątkiem że interfejs jest oparty o 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108498D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>a stworzona aplikacja mobilna z opisem 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EC384A">
      <w:pPr>
        <w:keepNext/>
        <w:jc w:val="center"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2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5FBBF82F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commentRangeStart w:id="115"/>
      <w:del w:id="116" w:author="Yurii Shchehliuk" w:date="2022-04-21T15:54:00Z">
        <w:r w:rsidRPr="004F5EF0" w:rsidDel="000C6C11">
          <w:rPr>
            <w:i w:val="0"/>
            <w:iCs w:val="0"/>
            <w:sz w:val="20"/>
            <w:szCs w:val="20"/>
          </w:rPr>
          <w:delText xml:space="preserve">Demonstrowanie </w:delText>
        </w:r>
        <w:commentRangeEnd w:id="115"/>
        <w:r w:rsidR="00B53A9D" w:rsidRPr="004F5EF0" w:rsidDel="000C6C11">
          <w:rPr>
            <w:rStyle w:val="CommentReference"/>
            <w:i w:val="0"/>
            <w:iCs w:val="0"/>
            <w:color w:val="auto"/>
            <w:sz w:val="20"/>
            <w:szCs w:val="20"/>
          </w:rPr>
          <w:commentReference w:id="115"/>
        </w:r>
        <w:r w:rsidRPr="004F5EF0" w:rsidDel="000C6C11">
          <w:rPr>
            <w:i w:val="0"/>
            <w:iCs w:val="0"/>
            <w:sz w:val="20"/>
            <w:szCs w:val="20"/>
          </w:rPr>
          <w:delText>g</w:delText>
        </w:r>
      </w:del>
      <w:ins w:id="117" w:author="Yurii Shchehliuk" w:date="2022-04-21T15:54:00Z">
        <w:r w:rsidR="000C6C11">
          <w:rPr>
            <w:i w:val="0"/>
            <w:iCs w:val="0"/>
            <w:sz w:val="20"/>
            <w:szCs w:val="20"/>
          </w:rPr>
          <w:t>G</w:t>
        </w:r>
      </w:ins>
      <w:r w:rsidRPr="004F5EF0">
        <w:rPr>
          <w:i w:val="0"/>
          <w:iCs w:val="0"/>
          <w:sz w:val="20"/>
          <w:szCs w:val="20"/>
        </w:rPr>
        <w:t>łówn</w:t>
      </w:r>
      <w:ins w:id="118" w:author="Yurii Shchehliuk" w:date="2022-04-21T15:54:00Z">
        <w:r w:rsidR="00782D61">
          <w:rPr>
            <w:i w:val="0"/>
            <w:iCs w:val="0"/>
            <w:sz w:val="20"/>
            <w:szCs w:val="20"/>
          </w:rPr>
          <w:t>a</w:t>
        </w:r>
      </w:ins>
      <w:del w:id="119" w:author="Yurii Shchehliuk" w:date="2022-04-21T15:54:00Z">
        <w:r w:rsidRPr="004F5EF0" w:rsidDel="00782D61">
          <w:rPr>
            <w:i w:val="0"/>
            <w:iCs w:val="0"/>
            <w:sz w:val="20"/>
            <w:szCs w:val="20"/>
          </w:rPr>
          <w:delText>ej</w:delText>
        </w:r>
      </w:del>
      <w:r w:rsidRPr="004F5EF0">
        <w:rPr>
          <w:i w:val="0"/>
          <w:iCs w:val="0"/>
          <w:sz w:val="20"/>
          <w:szCs w:val="20"/>
        </w:rPr>
        <w:t xml:space="preserve"> stron</w:t>
      </w:r>
      <w:ins w:id="120" w:author="Yurii Shchehliuk" w:date="2022-04-21T15:54:00Z">
        <w:r w:rsidR="00A82CC3">
          <w:rPr>
            <w:i w:val="0"/>
            <w:iCs w:val="0"/>
            <w:sz w:val="20"/>
            <w:szCs w:val="20"/>
          </w:rPr>
          <w:t>a</w:t>
        </w:r>
      </w:ins>
      <w:del w:id="121" w:author="Yurii Shchehliuk" w:date="2022-04-21T15:54:00Z">
        <w:r w:rsidRPr="004F5EF0" w:rsidDel="00A82CC3">
          <w:rPr>
            <w:i w:val="0"/>
            <w:iCs w:val="0"/>
            <w:sz w:val="20"/>
            <w:szCs w:val="20"/>
          </w:rPr>
          <w:delText>y</w:delText>
        </w:r>
      </w:del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73F25248" w:rsidR="00701833" w:rsidRDefault="00701833" w:rsidP="00701833">
      <w:r>
        <w:lastRenderedPageBreak/>
        <w:t>Przegląd zamówienia nieco się różni miedzy aplikacjami,</w:t>
      </w:r>
      <w:commentRangeStart w:id="122"/>
      <w:commentRangeStart w:id="123"/>
      <w:commentRangeStart w:id="124"/>
      <w:r>
        <w:t xml:space="preserve"> </w:t>
      </w:r>
      <w:del w:id="125" w:author="Yurii Shchehliuk" w:date="2022-04-21T15:53:00Z">
        <w:r w:rsidDel="000C6C11">
          <w:delText xml:space="preserve">tak </w:delText>
        </w:r>
      </w:del>
      <w:commentRangeEnd w:id="122"/>
      <w:ins w:id="126" w:author="Yurii Shchehliuk" w:date="2022-04-21T15:53:00Z">
        <w:r w:rsidR="000C6C11">
          <w:t xml:space="preserve">dlatego </w:t>
        </w:r>
      </w:ins>
      <w:r w:rsidR="00B53A9D">
        <w:rPr>
          <w:rStyle w:val="CommentReference"/>
        </w:rPr>
        <w:commentReference w:id="122"/>
      </w:r>
      <w:commentRangeEnd w:id="123"/>
      <w:r w:rsidR="00943EF2">
        <w:rPr>
          <w:rStyle w:val="CommentReference"/>
        </w:rPr>
        <w:commentReference w:id="123"/>
      </w:r>
      <w:commentRangeEnd w:id="124"/>
      <w:r w:rsidR="009B10BE">
        <w:rPr>
          <w:rStyle w:val="CommentReference"/>
        </w:rPr>
        <w:commentReference w:id="124"/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3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4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ins w:id="127" w:author="Yurii Shchehliuk" w:date="2022-04-26T14:23:00Z"/>
          <w:noProof/>
        </w:rPr>
      </w:pPr>
    </w:p>
    <w:p w14:paraId="55F3848B" w14:textId="38013A88" w:rsidR="00E00FC8" w:rsidRDefault="00E00FC8">
      <w:pPr>
        <w:keepNext/>
        <w:jc w:val="center"/>
        <w:pPrChange w:id="128" w:author="Yurii Shchehliuk" w:date="2022-04-26T14:23:00Z">
          <w:pPr>
            <w:keepNext/>
          </w:pPr>
        </w:pPrChange>
      </w:pPr>
      <w:r>
        <w:rPr>
          <w:noProof/>
        </w:rPr>
        <w:drawing>
          <wp:inline distT="0" distB="0" distL="0" distR="0" wp14:anchorId="7BC469E2" wp14:editId="0170B043">
            <wp:extent cx="5905500" cy="2684100"/>
            <wp:effectExtent l="0" t="0" r="0" b="254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 rotWithShape="1">
                    <a:blip r:embed="rId35"/>
                    <a:srcRect l="12824" r="12664" b="6906"/>
                    <a:stretch/>
                  </pic:blipFill>
                  <pic:spPr bwMode="auto">
                    <a:xfrm>
                      <a:off x="0" y="0"/>
                      <a:ext cx="5928145" cy="269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ins w:id="129" w:author="Yurii Shchehliuk" w:date="2022-04-26T14:24:00Z"/>
          <w:noProof/>
        </w:rPr>
      </w:pPr>
    </w:p>
    <w:p w14:paraId="13A16B46" w14:textId="3B1C5E78" w:rsidR="004766A5" w:rsidRDefault="004766A5" w:rsidP="009F4AB4">
      <w:pPr>
        <w:keepNext/>
        <w:jc w:val="center"/>
      </w:pPr>
      <w:r>
        <w:rPr>
          <w:noProof/>
        </w:rPr>
        <w:drawing>
          <wp:inline distT="0" distB="0" distL="0" distR="0" wp14:anchorId="30B92DF9" wp14:editId="5926E85B">
            <wp:extent cx="4968080" cy="3383280"/>
            <wp:effectExtent l="0" t="0" r="444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r="23929"/>
                    <a:stretch/>
                  </pic:blipFill>
                  <pic:spPr bwMode="auto">
                    <a:xfrm>
                      <a:off x="0" y="0"/>
                      <a:ext cx="4981303" cy="339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09F5C" w14:textId="5AE61F19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del w:id="130" w:author="Yurii Shchehliuk" w:date="2022-04-26T14:40:00Z">
        <w:r w:rsidR="00E22024" w:rsidRPr="004F5EF0" w:rsidDel="00D7333B">
          <w:rPr>
            <w:i w:val="0"/>
            <w:iCs w:val="0"/>
            <w:sz w:val="20"/>
            <w:szCs w:val="20"/>
          </w:rPr>
          <w:delText>3</w:delText>
        </w:r>
      </w:del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131" w:name="_Toc100158865"/>
      <w:r>
        <w:t xml:space="preserve"> </w:t>
      </w:r>
      <w:r w:rsidR="00F2115D" w:rsidRPr="00931C08">
        <w:t>Implementacja</w:t>
      </w:r>
      <w:bookmarkEnd w:id="131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lastRenderedPageBreak/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DA09A5">
        <w:rPr>
          <w:i w:val="0"/>
          <w:iCs w:val="0"/>
          <w:sz w:val="20"/>
          <w:szCs w:val="20"/>
          <w:rPrChange w:id="132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33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34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35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DA09A5">
        <w:rPr>
          <w:i w:val="0"/>
          <w:iCs w:val="0"/>
          <w:sz w:val="20"/>
          <w:szCs w:val="20"/>
          <w:rPrChange w:id="136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37359C">
        <w:rPr>
          <w:i w:val="0"/>
          <w:iCs w:val="0"/>
          <w:sz w:val="20"/>
          <w:szCs w:val="20"/>
          <w:rPrChange w:id="137" w:author="Yurii Shchehliuk" w:date="2022-04-26T14:40:00Z">
            <w:rPr>
              <w:sz w:val="20"/>
              <w:szCs w:val="20"/>
            </w:rPr>
          </w:rPrChange>
        </w:rPr>
        <w:t xml:space="preserve">Rys. </w:t>
      </w:r>
      <w:r w:rsidRPr="0037359C">
        <w:rPr>
          <w:i w:val="0"/>
          <w:iCs w:val="0"/>
          <w:sz w:val="20"/>
          <w:szCs w:val="20"/>
          <w:rPrChange w:id="138" w:author="Yurii Shchehliuk" w:date="2022-04-26T14:40:00Z">
            <w:rPr>
              <w:sz w:val="20"/>
              <w:szCs w:val="20"/>
            </w:rPr>
          </w:rPrChange>
        </w:rPr>
        <w:fldChar w:fldCharType="begin"/>
      </w:r>
      <w:r w:rsidRPr="0037359C">
        <w:rPr>
          <w:i w:val="0"/>
          <w:iCs w:val="0"/>
          <w:sz w:val="20"/>
          <w:szCs w:val="20"/>
          <w:rPrChange w:id="139" w:author="Yurii Shchehliuk" w:date="2022-04-26T14:40:00Z">
            <w:rPr>
              <w:sz w:val="20"/>
              <w:szCs w:val="20"/>
            </w:rPr>
          </w:rPrChange>
        </w:rPr>
        <w:instrText xml:space="preserve"> SEQ Rys. \* ARABIC </w:instrText>
      </w:r>
      <w:r w:rsidRPr="0037359C">
        <w:rPr>
          <w:i w:val="0"/>
          <w:iCs w:val="0"/>
          <w:sz w:val="20"/>
          <w:szCs w:val="20"/>
          <w:rPrChange w:id="140" w:author="Yurii Shchehliuk" w:date="2022-04-26T14:40:00Z">
            <w:rPr>
              <w:sz w:val="20"/>
              <w:szCs w:val="20"/>
            </w:rPr>
          </w:rPrChange>
        </w:rPr>
        <w:fldChar w:fldCharType="separate"/>
      </w:r>
      <w:r w:rsidRPr="0037359C">
        <w:rPr>
          <w:i w:val="0"/>
          <w:iCs w:val="0"/>
          <w:noProof/>
          <w:sz w:val="20"/>
          <w:szCs w:val="20"/>
          <w:rPrChange w:id="141" w:author="Yurii Shchehliuk" w:date="2022-04-26T14:40:00Z">
            <w:rPr>
              <w:noProof/>
              <w:sz w:val="20"/>
              <w:szCs w:val="20"/>
            </w:rPr>
          </w:rPrChange>
        </w:rPr>
        <w:t>26</w:t>
      </w:r>
      <w:r w:rsidRPr="0037359C">
        <w:rPr>
          <w:i w:val="0"/>
          <w:iCs w:val="0"/>
          <w:sz w:val="20"/>
          <w:szCs w:val="20"/>
          <w:rPrChange w:id="142" w:author="Yurii Shchehliuk" w:date="2022-04-26T14:40:00Z">
            <w:rPr>
              <w:sz w:val="20"/>
              <w:szCs w:val="20"/>
            </w:rPr>
          </w:rPrChange>
        </w:rPr>
        <w:fldChar w:fldCharType="end"/>
      </w:r>
      <w:r w:rsidRPr="0037359C">
        <w:rPr>
          <w:i w:val="0"/>
          <w:iCs w:val="0"/>
          <w:sz w:val="20"/>
          <w:szCs w:val="20"/>
          <w:rPrChange w:id="143" w:author="Yurii Shchehliuk" w:date="2022-04-26T14:40:00Z">
            <w:rPr>
              <w:sz w:val="20"/>
              <w:szCs w:val="20"/>
            </w:rPr>
          </w:rPrChange>
        </w:rPr>
        <w:t xml:space="preserve"> Struktura plików rozwiązania REST API </w:t>
      </w:r>
      <w:r w:rsidRPr="0037359C">
        <w:rPr>
          <w:i w:val="0"/>
          <w:iCs w:val="0"/>
          <w:sz w:val="20"/>
          <w:szCs w:val="20"/>
          <w:rPrChange w:id="144" w:author="Yurii Shchehliuk" w:date="2022-04-26T14:40:00Z">
            <w:rPr>
              <w:sz w:val="20"/>
              <w:szCs w:val="20"/>
            </w:rPr>
          </w:rPrChange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45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46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47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48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49" w:author="Yurii Shchehliuk" w:date="2022-04-26T14:41:00Z">
            <w:rPr>
              <w:noProof/>
              <w:sz w:val="20"/>
              <w:szCs w:val="20"/>
            </w:rPr>
          </w:rPrChange>
        </w:rPr>
        <w:t>27</w:t>
      </w:r>
      <w:r w:rsidRPr="00DA09A5">
        <w:rPr>
          <w:i w:val="0"/>
          <w:iCs w:val="0"/>
          <w:sz w:val="20"/>
          <w:szCs w:val="20"/>
          <w:rPrChange w:id="150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>
      <w:pPr>
        <w:keepNext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51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52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53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54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55" w:author="Yurii Shchehliuk" w:date="2022-04-26T14:41:00Z">
            <w:rPr>
              <w:noProof/>
              <w:sz w:val="20"/>
              <w:szCs w:val="20"/>
            </w:rPr>
          </w:rPrChange>
        </w:rPr>
        <w:t>28</w:t>
      </w:r>
      <w:r w:rsidRPr="00DA09A5">
        <w:rPr>
          <w:i w:val="0"/>
          <w:iCs w:val="0"/>
          <w:sz w:val="20"/>
          <w:szCs w:val="20"/>
          <w:rPrChange w:id="156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3D97997A" w14:textId="01C006C6" w:rsidR="00086C7B" w:rsidDel="00F13E53" w:rsidRDefault="00086C7B" w:rsidP="00030563">
      <w:pPr>
        <w:ind w:firstLine="720"/>
        <w:rPr>
          <w:del w:id="157" w:author="Yurii Shchehliuk" w:date="2022-04-26T14:40:00Z"/>
        </w:rPr>
      </w:pPr>
    </w:p>
    <w:p w14:paraId="13EC872A" w14:textId="30A5E58C" w:rsidR="007B20EB" w:rsidRPr="004F5EF0" w:rsidRDefault="00087051">
      <w:pPr>
        <w:keepNext/>
        <w:spacing w:before="240"/>
        <w:ind w:firstLine="90"/>
        <w:jc w:val="center"/>
        <w:rPr>
          <w:sz w:val="20"/>
          <w:szCs w:val="20"/>
        </w:rPr>
        <w:pPrChange w:id="158" w:author="Yurii Shchehliuk" w:date="2022-04-26T14:40:00Z">
          <w:pPr>
            <w:keepNext/>
            <w:ind w:firstLine="90"/>
            <w:jc w:val="center"/>
          </w:pPr>
        </w:pPrChange>
      </w:pPr>
      <w:r w:rsidRPr="004F5EF0">
        <w:rPr>
          <w:noProof/>
          <w:sz w:val="20"/>
          <w:szCs w:val="20"/>
        </w:rPr>
        <w:drawing>
          <wp:inline distT="0" distB="0" distL="0" distR="0" wp14:anchorId="4877CAA0" wp14:editId="77B9DED1">
            <wp:extent cx="5943600" cy="280416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42"/>
                    <a:srcRect b="1604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59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60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61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62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63" w:author="Yurii Shchehliuk" w:date="2022-04-26T14:41:00Z">
            <w:rPr>
              <w:noProof/>
              <w:sz w:val="20"/>
              <w:szCs w:val="20"/>
            </w:rPr>
          </w:rPrChange>
        </w:rPr>
        <w:t>29</w:t>
      </w:r>
      <w:r w:rsidRPr="00DA09A5">
        <w:rPr>
          <w:i w:val="0"/>
          <w:iCs w:val="0"/>
          <w:sz w:val="20"/>
          <w:szCs w:val="20"/>
          <w:rPrChange w:id="164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60A9A5F6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 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65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66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67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68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69" w:author="Yurii Shchehliuk" w:date="2022-04-26T14:41:00Z">
            <w:rPr>
              <w:noProof/>
              <w:sz w:val="20"/>
              <w:szCs w:val="20"/>
            </w:rPr>
          </w:rPrChange>
        </w:rPr>
        <w:t>30</w:t>
      </w:r>
      <w:r w:rsidRPr="00DA09A5">
        <w:rPr>
          <w:i w:val="0"/>
          <w:iCs w:val="0"/>
          <w:sz w:val="20"/>
          <w:szCs w:val="20"/>
          <w:rPrChange w:id="170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8D1F86B" w:rsidR="00F72033" w:rsidRDefault="004C784D" w:rsidP="004C784D">
      <w:commentRangeStart w:id="171"/>
      <w:r>
        <w:t xml:space="preserve">Aplikacja </w:t>
      </w:r>
      <w:r w:rsidR="003A092A">
        <w:t>postawiona na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ins w:id="172" w:author="Yurii Shchehliuk" w:date="2022-04-21T15:55:00Z">
        <w:r w:rsidR="00D96EFD">
          <w:t xml:space="preserve">a </w:t>
        </w:r>
      </w:ins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A61669">
        <w:t>ę</w:t>
      </w:r>
      <w:r w:rsidR="00E872BE">
        <w:t xml:space="preserve"> http zapytania 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del w:id="173" w:author="Yurii Shchehliuk" w:date="2022-04-21T15:55:00Z">
        <w:r w:rsidR="00E972F9" w:rsidDel="003426E0">
          <w:delText>,</w:delText>
        </w:r>
      </w:del>
      <w:ins w:id="174" w:author="Yurii Shchehliuk" w:date="2022-04-21T15:55:00Z">
        <w:r w:rsidR="003426E0">
          <w:t>,</w:t>
        </w:r>
      </w:ins>
      <w:r w:rsidR="00E972F9">
        <w:t xml:space="preserve"> w większym stopniu </w:t>
      </w:r>
      <w:del w:id="175" w:author="Yurii Shchehliuk" w:date="2022-04-21T15:58:00Z">
        <w:r w:rsidR="00E972F9" w:rsidDel="002B7EF3">
          <w:delText xml:space="preserve">na podstawie </w:delText>
        </w:r>
      </w:del>
      <w:ins w:id="176" w:author="Yurii Shchehliuk" w:date="2022-04-21T15:58:00Z">
        <w:r w:rsidR="002B7EF3">
          <w:t xml:space="preserve">ze względu korzystania z </w:t>
        </w:r>
      </w:ins>
      <w:r w:rsidR="00E972F9">
        <w:t xml:space="preserve">asynchronicznych </w:t>
      </w:r>
      <w:ins w:id="177" w:author="Yurii Shchehliuk" w:date="2022-04-21T15:58:00Z">
        <w:r w:rsidR="002B7EF3">
          <w:t xml:space="preserve">zapytań z </w:t>
        </w:r>
      </w:ins>
      <w:r w:rsidR="00E972F9">
        <w:t>kolekcji pod nazwą „</w:t>
      </w:r>
      <w:proofErr w:type="spellStart"/>
      <w:r w:rsidR="00E972F9">
        <w:t>Observable</w:t>
      </w:r>
      <w:proofErr w:type="spellEnd"/>
      <w:r w:rsidR="00E972F9">
        <w:t>”</w:t>
      </w:r>
      <w:r w:rsidR="00A92676">
        <w:t xml:space="preserve">. </w:t>
      </w:r>
      <w:r w:rsidR="000568B1">
        <w:t xml:space="preserve">Zarządzanie danymi </w:t>
      </w:r>
      <w:r w:rsidR="00F72033">
        <w:t>zaimplementowan</w:t>
      </w:r>
      <w:r w:rsidR="000568B1">
        <w:t>e</w:t>
      </w:r>
      <w:r w:rsidR="00F72033">
        <w:t xml:space="preserve"> w serwisach</w:t>
      </w:r>
      <w:r w:rsidR="001B73A2">
        <w:t>,</w:t>
      </w:r>
      <w:r w:rsidR="00436453">
        <w:t xml:space="preserve"> </w:t>
      </w:r>
      <w:r w:rsidR="00F72033">
        <w:t>a komponenty deklarują się w osobnych modułach.</w:t>
      </w:r>
      <w:commentRangeEnd w:id="171"/>
      <w:r w:rsidR="001C772E">
        <w:rPr>
          <w:rStyle w:val="CommentReference"/>
        </w:rPr>
        <w:commentReference w:id="171"/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178" w:name="_Toc100158866"/>
      <w:r>
        <w:t xml:space="preserve"> </w:t>
      </w:r>
      <w:r w:rsidR="00A436DA" w:rsidRPr="00AE70EB">
        <w:t>Opis działania aplikacji</w:t>
      </w:r>
      <w:bookmarkEnd w:id="178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 xml:space="preserve">menu </w:t>
      </w:r>
      <w:r w:rsidR="00D247FC">
        <w:lastRenderedPageBreak/>
        <w:t>restauracji, czyli przeglądnąć listę, dodać lub usunąć do zamówienie oraz menu kontaktowe z restauracją.</w:t>
      </w:r>
      <w:r>
        <w:t xml:space="preserve"> </w:t>
      </w:r>
      <w:r w:rsidR="00D247FC"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17F95038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>
      <w:pPr>
        <w:spacing w:after="240"/>
        <w:pPrChange w:id="179" w:author="Yurii Shchehliuk" w:date="2022-04-26T14:39:00Z">
          <w:pPr/>
        </w:pPrChange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180" w:name="_Toc100158867"/>
      <w:r>
        <w:t xml:space="preserve"> </w:t>
      </w:r>
      <w:r w:rsidR="00A436DA" w:rsidRPr="00931C08">
        <w:t>Testy (ewaluacja)</w:t>
      </w:r>
      <w:bookmarkEnd w:id="180"/>
    </w:p>
    <w:p w14:paraId="35D439AF" w14:textId="162DB74A" w:rsidR="00F322BB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/>
    <w:p w14:paraId="421BF792" w14:textId="1A9E8A39" w:rsidR="007E3E49" w:rsidRDefault="007E3E49" w:rsidP="00A436DA"/>
    <w:p w14:paraId="4DD09894" w14:textId="5CECEF10" w:rsidR="007E3E49" w:rsidRDefault="007E3E49" w:rsidP="00A436DA"/>
    <w:p w14:paraId="23765869" w14:textId="77777777" w:rsidR="007B20EB" w:rsidRPr="004F5EF0" w:rsidRDefault="0016778F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81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82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83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84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85" w:author="Yurii Shchehliuk" w:date="2022-04-26T14:41:00Z">
            <w:rPr>
              <w:noProof/>
              <w:sz w:val="20"/>
              <w:szCs w:val="20"/>
            </w:rPr>
          </w:rPrChange>
        </w:rPr>
        <w:t>31</w:t>
      </w:r>
      <w:r w:rsidRPr="00DA09A5">
        <w:rPr>
          <w:i w:val="0"/>
          <w:iCs w:val="0"/>
          <w:sz w:val="20"/>
          <w:szCs w:val="20"/>
          <w:rPrChange w:id="186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>
      <w:pPr>
        <w:pStyle w:val="Caption"/>
        <w:spacing w:after="0"/>
        <w:jc w:val="center"/>
        <w:rPr>
          <w:i w:val="0"/>
          <w:iCs w:val="0"/>
        </w:rPr>
        <w:pPrChange w:id="187" w:author="Yurii Shchehliuk" w:date="2022-04-26T14:36:00Z">
          <w:pPr>
            <w:pStyle w:val="Caption"/>
            <w:jc w:val="center"/>
          </w:pPr>
        </w:pPrChange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DA09A5">
        <w:rPr>
          <w:i w:val="0"/>
          <w:iCs w:val="0"/>
          <w:sz w:val="20"/>
          <w:szCs w:val="20"/>
          <w:rPrChange w:id="188" w:author="Yurii Shchehliuk" w:date="2022-04-26T14:41:00Z">
            <w:rPr>
              <w:sz w:val="20"/>
              <w:szCs w:val="20"/>
            </w:rPr>
          </w:rPrChange>
        </w:rPr>
        <w:t xml:space="preserve">Rys. </w:t>
      </w:r>
      <w:r w:rsidRPr="00DA09A5">
        <w:rPr>
          <w:i w:val="0"/>
          <w:iCs w:val="0"/>
          <w:sz w:val="20"/>
          <w:szCs w:val="20"/>
          <w:rPrChange w:id="189" w:author="Yurii Shchehliuk" w:date="2022-04-26T14:41:00Z">
            <w:rPr>
              <w:sz w:val="20"/>
              <w:szCs w:val="20"/>
            </w:rPr>
          </w:rPrChange>
        </w:rPr>
        <w:fldChar w:fldCharType="begin"/>
      </w:r>
      <w:r w:rsidRPr="00DA09A5">
        <w:rPr>
          <w:i w:val="0"/>
          <w:iCs w:val="0"/>
          <w:sz w:val="20"/>
          <w:szCs w:val="20"/>
          <w:rPrChange w:id="190" w:author="Yurii Shchehliuk" w:date="2022-04-26T14:41:00Z">
            <w:rPr>
              <w:sz w:val="20"/>
              <w:szCs w:val="20"/>
            </w:rPr>
          </w:rPrChange>
        </w:rPr>
        <w:instrText xml:space="preserve"> SEQ Rys. \* ARABIC </w:instrText>
      </w:r>
      <w:r w:rsidRPr="00DA09A5">
        <w:rPr>
          <w:i w:val="0"/>
          <w:iCs w:val="0"/>
          <w:sz w:val="20"/>
          <w:szCs w:val="20"/>
          <w:rPrChange w:id="191" w:author="Yurii Shchehliuk" w:date="2022-04-26T14:41:00Z">
            <w:rPr>
              <w:sz w:val="20"/>
              <w:szCs w:val="20"/>
            </w:rPr>
          </w:rPrChange>
        </w:rPr>
        <w:fldChar w:fldCharType="separate"/>
      </w:r>
      <w:r w:rsidRPr="00DA09A5">
        <w:rPr>
          <w:i w:val="0"/>
          <w:iCs w:val="0"/>
          <w:noProof/>
          <w:sz w:val="20"/>
          <w:szCs w:val="20"/>
          <w:rPrChange w:id="192" w:author="Yurii Shchehliuk" w:date="2022-04-26T14:41:00Z">
            <w:rPr>
              <w:noProof/>
              <w:sz w:val="20"/>
              <w:szCs w:val="20"/>
            </w:rPr>
          </w:rPrChange>
        </w:rPr>
        <w:t>32</w:t>
      </w:r>
      <w:r w:rsidRPr="00DA09A5">
        <w:rPr>
          <w:i w:val="0"/>
          <w:iCs w:val="0"/>
          <w:sz w:val="20"/>
          <w:szCs w:val="20"/>
          <w:rPrChange w:id="193" w:author="Yurii Shchehliuk" w:date="2022-04-26T14:41:00Z">
            <w:rPr>
              <w:sz w:val="20"/>
              <w:szCs w:val="20"/>
            </w:rPr>
          </w:rPrChange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94" w:name="_Toc100158868"/>
      <w:commentRangeStart w:id="195"/>
      <w:r w:rsidRPr="00931C08">
        <w:t>Podsumowanie</w:t>
      </w:r>
      <w:commentRangeEnd w:id="195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195"/>
      </w:r>
      <w:bookmarkEnd w:id="194"/>
    </w:p>
    <w:p w14:paraId="236846B4" w14:textId="2A7007FE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196"/>
      <w:r>
        <w:t>który spełnił wymagania zarówno funkcjonalne i niefunkcjonalne</w:t>
      </w:r>
      <w:commentRangeEnd w:id="196"/>
      <w:r w:rsidR="00A2226E">
        <w:rPr>
          <w:rStyle w:val="CommentReference"/>
        </w:rPr>
        <w:commentReference w:id="196"/>
      </w:r>
      <w:r w:rsidR="003E6FC1">
        <w:t>, a w</w:t>
      </w:r>
      <w:ins w:id="197" w:author="Yurii Shchehliuk" w:date="2022-04-26T14:30:00Z">
        <w:r w:rsidR="00626FE8">
          <w:t> </w:t>
        </w:r>
      </w:ins>
      <w:del w:id="198" w:author="Yurii Shchehliuk" w:date="2022-04-26T14:30:00Z">
        <w:r w:rsidR="003E6FC1" w:rsidDel="00626FE8">
          <w:delText xml:space="preserve"> </w:delText>
        </w:r>
      </w:del>
      <w:r w:rsidR="003E6FC1">
        <w:t>wyniku zostały osiągnięte ustawione cele</w:t>
      </w:r>
      <w:r>
        <w:t xml:space="preserve">. System rozwiązuje </w:t>
      </w:r>
      <w:commentRangeStart w:id="199"/>
      <w:r>
        <w:t xml:space="preserve">problemy opisane </w:t>
      </w:r>
      <w:commentRangeEnd w:id="199"/>
      <w:r w:rsidR="004C0D8A">
        <w:rPr>
          <w:rStyle w:val="CommentReference"/>
        </w:rPr>
        <w:commentReference w:id="199"/>
      </w:r>
      <w:r>
        <w:t>w pierwszym rozdziale pracy</w:t>
      </w:r>
      <w:r w:rsidR="00427F7D">
        <w:t>, czyli implementuje zautomatyzowanie procesów złożenia zamówienia oraz rezerwacji miejsca w wyniku czego czas dokonania zakupu jest skrócony, a instrumenty administratorskie zapewniają kontrolę danych restauracji oraz zamówień użytkownika co jest pomocne przy obliczeniach księgowych</w:t>
      </w:r>
      <w:r w:rsidR="000C4617">
        <w:rPr>
          <w:lang w:val="uk-UA"/>
        </w:rPr>
        <w:t>.</w:t>
      </w:r>
      <w:r w:rsidR="000C4617" w:rsidDel="000C4617">
        <w:t xml:space="preserve"> </w:t>
      </w:r>
    </w:p>
    <w:p w14:paraId="2025C9FB" w14:textId="77777777" w:rsidR="00B24E5B" w:rsidRDefault="00691E75">
      <w:pPr>
        <w:ind w:firstLine="360"/>
        <w:pPrChange w:id="200" w:author="Yurii Shchehliuk" w:date="2022-04-21T15:58:00Z">
          <w:pPr/>
        </w:pPrChange>
      </w:pPr>
      <w:commentRangeStart w:id="201"/>
      <w:r>
        <w:t>W</w:t>
      </w:r>
      <w:commentRangeEnd w:id="201"/>
      <w:r w:rsidR="00DF3850">
        <w:rPr>
          <w:rStyle w:val="CommentReference"/>
        </w:rPr>
        <w:commentReference w:id="201"/>
      </w:r>
      <w:r>
        <w:t xml:space="preserve">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 obszarze marketingu oraz UI/UX designu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3C63D5D7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 przyszłości może być łatwo wspierany i rozwijany lub rozszerzany w stronę pełnej automatyzacji i robotyzacji. </w:t>
      </w:r>
      <w:r w:rsidR="00C72DCA">
        <w:t>Oprócz wymienionych możliwości rozwoju danego systemu, można byłoby też zaprojektować system 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202" w:name="_Toc100158869"/>
      <w:commentRangeStart w:id="203"/>
      <w:commentRangeStart w:id="204"/>
      <w:commentRangeStart w:id="205"/>
      <w:proofErr w:type="spellStart"/>
      <w:r w:rsidRPr="00502B30">
        <w:rPr>
          <w:lang w:val="en-US"/>
        </w:rPr>
        <w:lastRenderedPageBreak/>
        <w:t>Literatura</w:t>
      </w:r>
      <w:commentRangeEnd w:id="203"/>
      <w:proofErr w:type="spellEnd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203"/>
      </w:r>
      <w:commentRangeEnd w:id="204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204"/>
      </w:r>
      <w:commentRangeEnd w:id="205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205"/>
      </w:r>
      <w:bookmarkEnd w:id="202"/>
    </w:p>
    <w:p w14:paraId="7C2C0FB3" w14:textId="6BC47626" w:rsidR="00F55EEF" w:rsidDel="00626FE8" w:rsidRDefault="00F55EEF" w:rsidP="00F55EEF">
      <w:pPr>
        <w:pStyle w:val="ListParagraph"/>
        <w:rPr>
          <w:del w:id="206" w:author="Yurii Shchehliuk" w:date="2022-04-26T14:28:00Z"/>
          <w:lang w:val="en-US"/>
        </w:rPr>
      </w:pPr>
    </w:p>
    <w:p w14:paraId="1DB4DA13" w14:textId="45237429" w:rsidR="000D660A" w:rsidRPr="00502B30" w:rsidRDefault="000D660A">
      <w:pPr>
        <w:pStyle w:val="ListParagraph"/>
        <w:spacing w:before="120"/>
        <w:contextualSpacing w:val="0"/>
        <w:rPr>
          <w:lang w:val="en-US"/>
        </w:rPr>
        <w:pPrChange w:id="207" w:author="Yurii Shchehliuk" w:date="2022-04-26T14:28:00Z">
          <w:pPr>
            <w:pStyle w:val="ListParagraph"/>
          </w:pPr>
        </w:pPrChange>
      </w:pPr>
      <w:commentRangeStart w:id="208"/>
      <w:commentRangeStart w:id="209"/>
      <w:commentRangeStart w:id="210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  <w:rPr>
          <w:ins w:id="211" w:author="Yurii Shchehliuk" w:date="2022-04-26T14:03:00Z"/>
        </w:rPr>
      </w:pPr>
      <w:r w:rsidRPr="00502B30">
        <w:t>DDD Series 2003</w:t>
      </w:r>
      <w:ins w:id="212" w:author="Yurii Shchehliuk" w:date="2022-04-26T16:10:00Z">
        <w:r w:rsidR="001F0AE4">
          <w:t>, 560 s</w:t>
        </w:r>
      </w:ins>
      <w:ins w:id="213" w:author="Yurii Shchehliuk" w:date="2022-04-26T16:11:00Z">
        <w:r w:rsidR="00590909">
          <w:t>.</w:t>
        </w:r>
      </w:ins>
    </w:p>
    <w:p w14:paraId="2D5CD42B" w14:textId="103F82F3" w:rsidR="00A23E99" w:rsidRPr="00502B30" w:rsidDel="00A23E99" w:rsidRDefault="00A23E99">
      <w:pPr>
        <w:pStyle w:val="ListParagraph"/>
        <w:spacing w:before="120" w:after="120"/>
        <w:contextualSpacing w:val="0"/>
        <w:rPr>
          <w:del w:id="214" w:author="Yurii Shchehliuk" w:date="2022-04-26T14:02:00Z"/>
        </w:rPr>
        <w:pPrChange w:id="215" w:author="Yurii Shchehliuk" w:date="2022-04-26T14:05:00Z">
          <w:pPr>
            <w:pStyle w:val="ListParagraph"/>
            <w:contextualSpacing w:val="0"/>
          </w:pPr>
        </w:pPrChange>
      </w:pPr>
    </w:p>
    <w:p w14:paraId="1ADAF25E" w14:textId="71AA26A3" w:rsidR="00F55EEF" w:rsidDel="003A7F99" w:rsidRDefault="00F55EEF">
      <w:pPr>
        <w:spacing w:before="120" w:after="120"/>
        <w:rPr>
          <w:del w:id="216" w:author="Yurii Shchehliuk" w:date="2022-04-26T14:01:00Z"/>
        </w:rPr>
        <w:pPrChange w:id="217" w:author="Yurii Shchehliuk" w:date="2022-04-26T14:05:00Z">
          <w:pPr>
            <w:pStyle w:val="ListParagraph"/>
          </w:pPr>
        </w:pPrChange>
      </w:pPr>
    </w:p>
    <w:p w14:paraId="67BB1C3D" w14:textId="2799356D" w:rsidR="00903998" w:rsidRDefault="00903998">
      <w:pPr>
        <w:pStyle w:val="ListParagraph"/>
        <w:spacing w:before="120"/>
        <w:contextualSpacing w:val="0"/>
        <w:pPrChange w:id="218" w:author="Yurii Shchehliuk" w:date="2022-04-26T14:05:00Z">
          <w:pPr>
            <w:pStyle w:val="ListParagraph"/>
            <w:contextualSpacing w:val="0"/>
          </w:pPr>
        </w:pPrChange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5636EDF8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ins w:id="219" w:author="Yurii Shchehliuk" w:date="2022-04-26T16:12:00Z">
        <w:r w:rsidR="00D837A8">
          <w:rPr>
            <w:lang w:val="en-US"/>
          </w:rPr>
          <w:t xml:space="preserve">, </w:t>
        </w:r>
      </w:ins>
      <w:del w:id="220" w:author="Yurii Shchehliuk" w:date="2022-04-26T16:12:00Z">
        <w:r w:rsidRPr="00502B30" w:rsidDel="00D837A8">
          <w:rPr>
            <w:lang w:val="en-US"/>
          </w:rPr>
          <w:delText>.</w:delText>
        </w:r>
      </w:del>
      <w:r w:rsidRPr="00502B30">
        <w:rPr>
          <w:lang w:val="en-US"/>
        </w:rPr>
        <w:t>104 s.</w:t>
      </w:r>
    </w:p>
    <w:p w14:paraId="3A8941C8" w14:textId="11F9ADD7" w:rsidR="00F55EEF" w:rsidDel="00A23E99" w:rsidRDefault="00F55EEF" w:rsidP="00903998">
      <w:pPr>
        <w:pStyle w:val="ListParagraph"/>
        <w:rPr>
          <w:del w:id="221" w:author="Yurii Shchehliuk" w:date="2022-04-26T14:02:00Z"/>
          <w:lang w:val="en-US"/>
        </w:rPr>
      </w:pPr>
    </w:p>
    <w:p w14:paraId="2B9DAB44" w14:textId="5C90D005" w:rsidR="00C57C81" w:rsidRPr="00C57C81" w:rsidRDefault="00C57C81">
      <w:pPr>
        <w:pStyle w:val="ListParagraph"/>
        <w:spacing w:before="120"/>
        <w:contextualSpacing w:val="0"/>
        <w:rPr>
          <w:lang w:val="en-US"/>
        </w:rPr>
        <w:pPrChange w:id="222" w:author="Yurii Shchehliuk" w:date="2022-04-26T14:05:00Z">
          <w:pPr>
            <w:pStyle w:val="ListParagraph"/>
          </w:pPr>
        </w:pPrChange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ins w:id="223" w:author="Yurii Shchehliuk" w:date="2022-04-26T16:12:00Z">
        <w:r w:rsidR="00C602DC">
          <w:rPr>
            <w:lang w:val="en-US"/>
          </w:rPr>
          <w:t>, 410 s.</w:t>
        </w:r>
      </w:ins>
    </w:p>
    <w:p w14:paraId="26C4537A" w14:textId="44675EF8" w:rsidR="00C57C81" w:rsidRDefault="008A652D" w:rsidP="00C57C81">
      <w:pPr>
        <w:pStyle w:val="ListParagraph"/>
        <w:rPr>
          <w:ins w:id="224" w:author="Yurii Shchehliuk" w:date="2022-04-26T16:02:00Z"/>
        </w:rPr>
      </w:pPr>
      <w:proofErr w:type="spellStart"/>
      <w:r w:rsidRPr="00502B30">
        <w:t>Packt</w:t>
      </w:r>
      <w:proofErr w:type="spellEnd"/>
      <w:r w:rsidRPr="00502B30">
        <w:t xml:space="preserve"> Publishing, 2019</w:t>
      </w:r>
    </w:p>
    <w:p w14:paraId="4CB332C6" w14:textId="009A223B" w:rsidR="004B0317" w:rsidRPr="00956C64" w:rsidDel="004B0317" w:rsidRDefault="004B0317" w:rsidP="00C57C81">
      <w:pPr>
        <w:pStyle w:val="ListParagraph"/>
        <w:rPr>
          <w:del w:id="225" w:author="Yurii Shchehliuk" w:date="2022-04-26T16:02:00Z"/>
          <w:lang w:val="uk-UA"/>
        </w:rPr>
      </w:pPr>
    </w:p>
    <w:p w14:paraId="6E5104A8" w14:textId="464D13F0" w:rsidR="004C1C98" w:rsidRPr="0060386A" w:rsidRDefault="004B0317" w:rsidP="004B0317">
      <w:pPr>
        <w:pStyle w:val="ListParagraph"/>
        <w:spacing w:before="120"/>
        <w:contextualSpacing w:val="0"/>
        <w:rPr>
          <w:ins w:id="226" w:author="Yurii Shchehliuk" w:date="2022-04-26T16:03:00Z"/>
          <w:lang w:val="en-US"/>
          <w:rPrChange w:id="227" w:author="Yurii Shchehliuk" w:date="2022-04-26T17:50:00Z">
            <w:rPr>
              <w:ins w:id="228" w:author="Yurii Shchehliuk" w:date="2022-04-26T16:03:00Z"/>
            </w:rPr>
          </w:rPrChange>
        </w:rPr>
      </w:pPr>
      <w:ins w:id="229" w:author="Yurii Shchehliuk" w:date="2022-04-26T16:02:00Z">
        <w:r w:rsidRPr="0060386A">
          <w:rPr>
            <w:lang w:val="en-US"/>
            <w:rPrChange w:id="230" w:author="Yurii Shchehliuk" w:date="2022-04-26T17:50:00Z">
              <w:rPr/>
            </w:rPrChange>
          </w:rPr>
          <w:t>[Jeffrey Richter, 2012]</w:t>
        </w:r>
      </w:ins>
    </w:p>
    <w:p w14:paraId="1602C362" w14:textId="31A22054" w:rsidR="004B0317" w:rsidRDefault="004B0317" w:rsidP="004B0317">
      <w:pPr>
        <w:ind w:left="720"/>
        <w:rPr>
          <w:ins w:id="231" w:author="Yurii Shchehliuk" w:date="2022-04-26T16:03:00Z"/>
          <w:lang w:val="en-US"/>
        </w:rPr>
      </w:pPr>
      <w:ins w:id="232" w:author="Yurii Shchehliuk" w:date="2022-04-26T16:03:00Z">
        <w:r w:rsidRPr="004B0317">
          <w:rPr>
            <w:lang w:val="en-US"/>
            <w:rPrChange w:id="233" w:author="Yurii Shchehliuk" w:date="2022-04-26T16:03:00Z"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</w:rPrChange>
          </w:rPr>
          <w:t>CLR via C#</w:t>
        </w:r>
        <w:r w:rsidRPr="004B0317">
          <w:rPr>
            <w:lang w:val="en-US"/>
            <w:rPrChange w:id="234" w:author="Yurii Shchehliuk" w:date="2022-04-26T16:03:00Z">
              <w:rPr>
                <w:color w:val="4D5156"/>
                <w:shd w:val="clear" w:color="auto" w:fill="FFFFFF"/>
              </w:rPr>
            </w:rPrChange>
          </w:rPr>
          <w:t>,</w:t>
        </w:r>
        <w:r w:rsidRPr="004B0317">
          <w:rPr>
            <w:lang w:val="en-US"/>
            <w:rPrChange w:id="235" w:author="Yurii Shchehliuk" w:date="2022-04-26T16:03:00Z">
              <w:rPr/>
            </w:rPrChange>
          </w:rPr>
          <w:t xml:space="preserve"> </w:t>
        </w:r>
        <w:r w:rsidRPr="004B0317">
          <w:rPr>
            <w:lang w:val="en-US"/>
            <w:rPrChange w:id="236" w:author="Yurii Shchehliuk" w:date="2022-04-26T16:03:00Z">
              <w:rPr>
                <w:rStyle w:val="Emphasis"/>
                <w:rFonts w:ascii="Arial" w:hAnsi="Arial" w:cs="Arial"/>
                <w:b/>
                <w:bCs/>
                <w:i w:val="0"/>
                <w:iCs w:val="0"/>
                <w:color w:val="5F6368"/>
                <w:sz w:val="21"/>
                <w:szCs w:val="21"/>
                <w:shd w:val="clear" w:color="auto" w:fill="FFFFFF"/>
              </w:rPr>
            </w:rPrChange>
          </w:rPr>
          <w:t>Fourth Edition</w:t>
        </w:r>
      </w:ins>
    </w:p>
    <w:p w14:paraId="03D52787" w14:textId="62D7041D" w:rsidR="004B0317" w:rsidRPr="005624E8" w:rsidRDefault="00506B3F">
      <w:pPr>
        <w:spacing w:after="120"/>
        <w:ind w:left="720"/>
        <w:rPr>
          <w:lang w:val="en-US"/>
          <w:rPrChange w:id="237" w:author="Yurii Shchehliuk" w:date="2022-04-26T16:12:00Z">
            <w:rPr/>
          </w:rPrChange>
        </w:rPr>
        <w:pPrChange w:id="238" w:author="Yurii Shchehliuk" w:date="2022-04-26T16:12:00Z">
          <w:pPr>
            <w:pStyle w:val="ListParagraph"/>
          </w:pPr>
        </w:pPrChange>
      </w:pPr>
      <w:ins w:id="239" w:author="Yurii Shchehliuk" w:date="2022-04-26T16:09:00Z">
        <w:r w:rsidRPr="005624E8">
          <w:rPr>
            <w:lang w:val="en-US"/>
            <w:rPrChange w:id="240" w:author="Yurii Shchehliuk" w:date="2022-04-26T16:12:00Z">
              <w:rPr/>
            </w:rPrChange>
          </w:rPr>
          <w:t xml:space="preserve">Microsoft </w:t>
        </w:r>
      </w:ins>
      <w:ins w:id="241" w:author="Yurii Shchehliuk" w:date="2022-04-26T16:10:00Z">
        <w:r w:rsidRPr="005624E8">
          <w:rPr>
            <w:lang w:val="en-US"/>
            <w:rPrChange w:id="242" w:author="Yurii Shchehliuk" w:date="2022-04-26T16:12:00Z">
              <w:rPr/>
            </w:rPrChange>
          </w:rPr>
          <w:t xml:space="preserve">Corporation </w:t>
        </w:r>
      </w:ins>
      <w:ins w:id="243" w:author="Yurii Shchehliuk" w:date="2022-04-26T16:09:00Z">
        <w:r w:rsidRPr="005624E8">
          <w:rPr>
            <w:lang w:val="en-US"/>
            <w:rPrChange w:id="244" w:author="Yurii Shchehliuk" w:date="2022-04-26T16:12:00Z">
              <w:rPr/>
            </w:rPrChange>
          </w:rPr>
          <w:t>Press</w:t>
        </w:r>
      </w:ins>
      <w:ins w:id="245" w:author="Yurii Shchehliuk" w:date="2022-04-26T16:10:00Z">
        <w:r w:rsidRPr="005624E8">
          <w:rPr>
            <w:lang w:val="en-US"/>
            <w:rPrChange w:id="246" w:author="Yurii Shchehliuk" w:date="2022-04-26T16:12:00Z">
              <w:rPr/>
            </w:rPrChange>
          </w:rPr>
          <w:t>, 2012, 813</w:t>
        </w:r>
      </w:ins>
      <w:ins w:id="247" w:author="Yurii Shchehliuk" w:date="2022-04-26T16:11:00Z">
        <w:r w:rsidR="00F2226A" w:rsidRPr="005624E8">
          <w:rPr>
            <w:lang w:val="en-US"/>
            <w:rPrChange w:id="248" w:author="Yurii Shchehliuk" w:date="2022-04-26T16:12:00Z">
              <w:rPr/>
            </w:rPrChange>
          </w:rPr>
          <w:t xml:space="preserve"> </w:t>
        </w:r>
      </w:ins>
      <w:ins w:id="249" w:author="Yurii Shchehliuk" w:date="2022-04-26T16:10:00Z">
        <w:r w:rsidRPr="005624E8">
          <w:rPr>
            <w:lang w:val="en-US"/>
            <w:rPrChange w:id="250" w:author="Yurii Shchehliuk" w:date="2022-04-26T16:12:00Z">
              <w:rPr/>
            </w:rPrChange>
          </w:rPr>
          <w:t>s</w:t>
        </w:r>
      </w:ins>
    </w:p>
    <w:p w14:paraId="63FC54E0" w14:textId="07AEBAD6" w:rsidR="004C1C98" w:rsidRPr="004B0317" w:rsidRDefault="004C1C98">
      <w:pPr>
        <w:pStyle w:val="ListParagraph"/>
        <w:spacing w:after="240" w:line="360" w:lineRule="auto"/>
        <w:rPr>
          <w:b/>
          <w:bCs/>
          <w:lang w:val="en-US"/>
          <w:rPrChange w:id="251" w:author="Yurii Shchehliuk" w:date="2022-04-26T16:03:00Z">
            <w:rPr>
              <w:b/>
              <w:bCs/>
            </w:rPr>
          </w:rPrChange>
        </w:rPr>
        <w:pPrChange w:id="252" w:author="Yurii Shchehliuk" w:date="2022-04-26T14:34:00Z">
          <w:pPr>
            <w:pStyle w:val="ListParagraph"/>
            <w:spacing w:after="240"/>
          </w:pPr>
        </w:pPrChange>
      </w:pPr>
      <w:proofErr w:type="spellStart"/>
      <w:r w:rsidRPr="004B0317">
        <w:rPr>
          <w:b/>
          <w:bCs/>
          <w:lang w:val="en-US"/>
          <w:rPrChange w:id="253" w:author="Yurii Shchehliuk" w:date="2022-04-26T16:03:00Z">
            <w:rPr>
              <w:b/>
              <w:bCs/>
            </w:rPr>
          </w:rPrChange>
        </w:rPr>
        <w:t>Źródła</w:t>
      </w:r>
      <w:proofErr w:type="spellEnd"/>
      <w:r w:rsidRPr="004B0317">
        <w:rPr>
          <w:b/>
          <w:bCs/>
          <w:lang w:val="en-US"/>
          <w:rPrChange w:id="254" w:author="Yurii Shchehliuk" w:date="2022-04-26T16:03:00Z">
            <w:rPr>
              <w:b/>
              <w:bCs/>
            </w:rPr>
          </w:rPrChange>
        </w:rPr>
        <w:t xml:space="preserve"> </w:t>
      </w:r>
      <w:proofErr w:type="spellStart"/>
      <w:r w:rsidRPr="004B0317">
        <w:rPr>
          <w:b/>
          <w:bCs/>
          <w:lang w:val="en-US"/>
          <w:rPrChange w:id="255" w:author="Yurii Shchehliuk" w:date="2022-04-26T16:03:00Z">
            <w:rPr>
              <w:b/>
              <w:bCs/>
            </w:rPr>
          </w:rPrChange>
        </w:rPr>
        <w:t>internetowe</w:t>
      </w:r>
      <w:proofErr w:type="spellEnd"/>
      <w:r w:rsidRPr="004B0317">
        <w:rPr>
          <w:b/>
          <w:bCs/>
          <w:lang w:val="en-US"/>
          <w:rPrChange w:id="256" w:author="Yurii Shchehliuk" w:date="2022-04-26T16:03:00Z">
            <w:rPr>
              <w:b/>
              <w:bCs/>
            </w:rPr>
          </w:rPrChange>
        </w:rPr>
        <w:t xml:space="preserve"> (WWW)</w:t>
      </w:r>
    </w:p>
    <w:p w14:paraId="20307A93" w14:textId="14161B74" w:rsidR="00F55EEF" w:rsidDel="00202ABB" w:rsidRDefault="00F55EEF" w:rsidP="006D1C8B">
      <w:pPr>
        <w:pStyle w:val="ListParagraph"/>
        <w:jc w:val="left"/>
        <w:rPr>
          <w:del w:id="257" w:author="Yurii Shchehliuk" w:date="2022-04-26T14:33:00Z"/>
        </w:rPr>
      </w:pPr>
    </w:p>
    <w:p w14:paraId="554265FA" w14:textId="3EAD7A10" w:rsidR="009974C7" w:rsidRPr="009974C7" w:rsidRDefault="009974C7">
      <w:pPr>
        <w:pStyle w:val="ListParagraph"/>
        <w:spacing w:before="120"/>
        <w:contextualSpacing w:val="0"/>
        <w:jc w:val="left"/>
        <w:pPrChange w:id="258" w:author="Yurii Shchehliuk" w:date="2022-04-26T14:34:00Z">
          <w:pPr>
            <w:pStyle w:val="ListParagraph"/>
            <w:jc w:val="left"/>
          </w:pPr>
        </w:pPrChange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5D3A43" w:rsidP="00C72041">
      <w:pPr>
        <w:pStyle w:val="ListParagraph"/>
        <w:jc w:val="left"/>
        <w:rPr>
          <w:ins w:id="259" w:author="Yurii Shchehliuk" w:date="2022-04-26T15:50:00Z"/>
          <w:color w:val="000000" w:themeColor="text1"/>
        </w:rPr>
      </w:pPr>
      <w:r>
        <w:fldChar w:fldCharType="begin"/>
      </w:r>
      <w:r>
        <w:instrText xml:space="preserve"> HYPERLINK "https://www.outerboxdesign.com/web-design-articles/mobile-ecommerce-statistics"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https://www.outerboxdesign.com/web-design-articles/mobile-ecommerce-statistics</w:t>
      </w:r>
      <w:r>
        <w:rPr>
          <w:rStyle w:val="Hyperlink"/>
          <w:color w:val="000000" w:themeColor="text1"/>
          <w:u w:val="none"/>
        </w:rPr>
        <w:fldChar w:fldCharType="end"/>
      </w:r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ins w:id="260" w:author="Yurii Shchehliuk" w:date="2022-04-26T15:50:00Z"/>
          <w:color w:val="000000" w:themeColor="text1"/>
        </w:rPr>
      </w:pPr>
      <w:ins w:id="261" w:author="Yurii Shchehliuk" w:date="2022-04-26T15:50:00Z">
        <w:r>
          <w:rPr>
            <w:color w:val="000000" w:themeColor="text1"/>
          </w:rPr>
          <w:t>[WWW-2, 2021]</w:t>
        </w:r>
      </w:ins>
    </w:p>
    <w:p w14:paraId="64B9C844" w14:textId="77777777" w:rsidR="00D90C94" w:rsidRDefault="00D90C94" w:rsidP="00D90C94">
      <w:pPr>
        <w:pStyle w:val="ListParagraph"/>
        <w:jc w:val="left"/>
        <w:rPr>
          <w:ins w:id="262" w:author="Yurii Shchehliuk" w:date="2022-04-26T15:50:00Z"/>
          <w:color w:val="000000" w:themeColor="text1"/>
        </w:rPr>
      </w:pPr>
      <w:ins w:id="263" w:author="Yurii Shchehliuk" w:date="2022-04-26T15:50:00Z">
        <w:r>
          <w:fldChar w:fldCharType="begin"/>
        </w:r>
        <w:r>
          <w:instrText xml:space="preserve"> HYPERLINK "https://www.statista.com/statistics/268251/number-of-apps-in-the-itunes-app-store-since-2008/" </w:instrText>
        </w:r>
        <w:r>
          <w:fldChar w:fldCharType="separate"/>
        </w:r>
        <w:r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  <w:r>
          <w:rPr>
            <w:rStyle w:val="Hyperlink"/>
            <w:color w:val="000000" w:themeColor="text1"/>
            <w:u w:val="none"/>
          </w:rPr>
          <w:fldChar w:fldCharType="end"/>
        </w:r>
        <w:r>
          <w:rPr>
            <w:color w:val="000000" w:themeColor="text1"/>
          </w:rPr>
          <w:t>, z dnia 20.11.2021</w:t>
        </w:r>
      </w:ins>
    </w:p>
    <w:p w14:paraId="762533BE" w14:textId="1F528C12" w:rsidR="00D90C94" w:rsidDel="00D90C94" w:rsidRDefault="00D90C94" w:rsidP="00C72041">
      <w:pPr>
        <w:pStyle w:val="ListParagraph"/>
        <w:jc w:val="left"/>
        <w:rPr>
          <w:del w:id="264" w:author="Yurii Shchehliuk" w:date="2022-04-26T15:50:00Z"/>
          <w:color w:val="000000" w:themeColor="text1"/>
        </w:rPr>
      </w:pPr>
    </w:p>
    <w:p w14:paraId="16878E42" w14:textId="0E55DD60" w:rsidR="00F55EEF" w:rsidDel="000D2426" w:rsidRDefault="00F55EEF" w:rsidP="00C72041">
      <w:pPr>
        <w:pStyle w:val="ListParagraph"/>
        <w:jc w:val="left"/>
        <w:rPr>
          <w:del w:id="265" w:author="Yurii Shchehliuk" w:date="2022-04-26T14:03:00Z"/>
          <w:color w:val="000000" w:themeColor="text1"/>
        </w:rPr>
      </w:pPr>
    </w:p>
    <w:p w14:paraId="3697DDC9" w14:textId="4EEFFD49" w:rsidR="009974C7" w:rsidRPr="009974C7" w:rsidRDefault="009974C7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  <w:pPrChange w:id="266" w:author="Yurii Shchehliuk" w:date="2022-04-26T14:34:00Z">
          <w:pPr>
            <w:pStyle w:val="ListParagraph"/>
            <w:jc w:val="left"/>
          </w:pPr>
        </w:pPrChange>
      </w:pPr>
      <w:r>
        <w:rPr>
          <w:color w:val="000000" w:themeColor="text1"/>
        </w:rPr>
        <w:t>[WWW-</w:t>
      </w:r>
      <w:ins w:id="267" w:author="Yurii Shchehliuk" w:date="2022-04-26T15:50:00Z">
        <w:r w:rsidR="00D90C94">
          <w:rPr>
            <w:color w:val="000000" w:themeColor="text1"/>
          </w:rPr>
          <w:t>3</w:t>
        </w:r>
      </w:ins>
      <w:del w:id="268" w:author="Yurii Shchehliuk" w:date="2022-04-26T15:50:00Z">
        <w:r w:rsidR="006D1C8B" w:rsidDel="00D90C94">
          <w:rPr>
            <w:color w:val="000000" w:themeColor="text1"/>
          </w:rPr>
          <w:delText>2</w:delText>
        </w:r>
      </w:del>
      <w:r>
        <w:rPr>
          <w:color w:val="000000" w:themeColor="text1"/>
        </w:rPr>
        <w:t>, 2021]</w:t>
      </w:r>
    </w:p>
    <w:p w14:paraId="0F05FF0F" w14:textId="1921F1E4" w:rsidR="004C1C98" w:rsidRDefault="005D3A43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"https://gs.statcounter.com/os-market-share"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https://gs.statcounter.com/os-market-share</w:t>
      </w:r>
      <w:r>
        <w:rPr>
          <w:rStyle w:val="Hyperlink"/>
          <w:color w:val="000000" w:themeColor="text1"/>
          <w:u w:val="none"/>
        </w:rPr>
        <w:fldChar w:fldCharType="end"/>
      </w:r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37BA68B9" w:rsidR="00F55EEF" w:rsidDel="005B7160" w:rsidRDefault="00F55EEF" w:rsidP="00C72041">
      <w:pPr>
        <w:pStyle w:val="ListParagraph"/>
        <w:jc w:val="left"/>
        <w:rPr>
          <w:del w:id="269" w:author="Yurii Shchehliuk" w:date="2022-04-26T14:34:00Z"/>
          <w:color w:val="000000" w:themeColor="text1"/>
        </w:rPr>
      </w:pPr>
    </w:p>
    <w:p w14:paraId="4649654F" w14:textId="269EE491" w:rsidR="002B623D" w:rsidRPr="009974C7" w:rsidDel="00D90C94" w:rsidRDefault="002B623D">
      <w:pPr>
        <w:pStyle w:val="ListParagraph"/>
        <w:spacing w:before="120"/>
        <w:contextualSpacing w:val="0"/>
        <w:jc w:val="left"/>
        <w:rPr>
          <w:del w:id="270" w:author="Yurii Shchehliuk" w:date="2022-04-26T15:50:00Z"/>
          <w:color w:val="000000" w:themeColor="text1"/>
        </w:rPr>
        <w:pPrChange w:id="271" w:author="Yurii Shchehliuk" w:date="2022-04-26T14:35:00Z">
          <w:pPr>
            <w:pStyle w:val="ListParagraph"/>
            <w:jc w:val="left"/>
          </w:pPr>
        </w:pPrChange>
      </w:pPr>
      <w:del w:id="272" w:author="Yurii Shchehliuk" w:date="2022-04-26T15:50:00Z">
        <w:r w:rsidDel="00D90C94">
          <w:rPr>
            <w:color w:val="000000" w:themeColor="text1"/>
          </w:rPr>
          <w:delText>[WWW-</w:delText>
        </w:r>
        <w:r w:rsidR="006D1C8B" w:rsidDel="00D90C94">
          <w:rPr>
            <w:color w:val="000000" w:themeColor="text1"/>
          </w:rPr>
          <w:delText>3</w:delText>
        </w:r>
        <w:r w:rsidDel="00D90C94">
          <w:rPr>
            <w:color w:val="000000" w:themeColor="text1"/>
          </w:rPr>
          <w:delText>, 2021]</w:delText>
        </w:r>
      </w:del>
    </w:p>
    <w:p w14:paraId="157EC534" w14:textId="277E6784" w:rsidR="004C1C98" w:rsidDel="00D90C94" w:rsidRDefault="000A0814" w:rsidP="00C72041">
      <w:pPr>
        <w:pStyle w:val="ListParagraph"/>
        <w:jc w:val="left"/>
        <w:rPr>
          <w:del w:id="273" w:author="Yurii Shchehliuk" w:date="2022-04-26T15:50:00Z"/>
          <w:color w:val="000000" w:themeColor="text1"/>
        </w:rPr>
      </w:pPr>
      <w:del w:id="274" w:author="Yurii Shchehliuk" w:date="2022-04-26T15:50:00Z">
        <w:r w:rsidDel="00D90C94">
          <w:fldChar w:fldCharType="begin"/>
        </w:r>
        <w:r w:rsidDel="00D90C94">
          <w:delInstrText xml:space="preserve"> HYPERLINK "https://www.statista.com/statistics/268251/number-of-apps-in-the-itunes-app-store-since-2008/" </w:delInstrText>
        </w:r>
        <w:r w:rsidDel="00D90C94">
          <w:fldChar w:fldCharType="separate"/>
        </w:r>
        <w:r w:rsidR="00F6401C" w:rsidRPr="009974C7" w:rsidDel="00D90C94">
          <w:rPr>
            <w:rStyle w:val="Hyperlink"/>
            <w:color w:val="000000" w:themeColor="text1"/>
            <w:u w:val="none"/>
          </w:rPr>
          <w:delText>https://www.statista.com/statistics/268251/number-of-apps-in-the-itunes-app-store-since-2008/</w:delText>
        </w:r>
        <w:r w:rsidDel="00D90C94">
          <w:rPr>
            <w:rStyle w:val="Hyperlink"/>
            <w:color w:val="000000" w:themeColor="text1"/>
            <w:u w:val="none"/>
          </w:rPr>
          <w:fldChar w:fldCharType="end"/>
        </w:r>
        <w:r w:rsidR="002B623D" w:rsidDel="00D90C94">
          <w:rPr>
            <w:color w:val="000000" w:themeColor="text1"/>
          </w:rPr>
          <w:delText>, z dnia 20.11.2021</w:delText>
        </w:r>
      </w:del>
    </w:p>
    <w:p w14:paraId="6E4B3C02" w14:textId="0F07C012" w:rsidR="00F55EEF" w:rsidDel="005B7160" w:rsidRDefault="00F55EEF" w:rsidP="00C72041">
      <w:pPr>
        <w:pStyle w:val="ListParagraph"/>
        <w:jc w:val="left"/>
        <w:rPr>
          <w:del w:id="275" w:author="Yurii Shchehliuk" w:date="2022-04-26T14:35:00Z"/>
          <w:color w:val="000000" w:themeColor="text1"/>
        </w:rPr>
      </w:pPr>
    </w:p>
    <w:p w14:paraId="08E6BE7C" w14:textId="28B9785C" w:rsidR="000A2158" w:rsidRPr="009974C7" w:rsidRDefault="000A2158">
      <w:pPr>
        <w:pStyle w:val="ListParagraph"/>
        <w:spacing w:before="120"/>
        <w:contextualSpacing w:val="0"/>
        <w:jc w:val="left"/>
        <w:rPr>
          <w:color w:val="000000" w:themeColor="text1"/>
        </w:rPr>
        <w:pPrChange w:id="276" w:author="Yurii Shchehliuk" w:date="2022-04-26T14:35:00Z">
          <w:pPr>
            <w:pStyle w:val="ListParagraph"/>
            <w:jc w:val="left"/>
          </w:pPr>
        </w:pPrChange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5D3A43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"https://medium.com/xorum-io/cross-platform-mobile-apps-development-in-2021-xamarin-vs-react-native-vs-flutter-vs-kotlin-ca8ea1f5a3e0"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https://medium.com/xorum-io/cross-platform-mobile-apps-development-in-2021-xamarin-vs-react-native-vs-flutter-vs-kotlin-ca8ea1f5a3e0</w:t>
      </w:r>
      <w:r>
        <w:rPr>
          <w:rStyle w:val="Hyperlink"/>
          <w:color w:val="000000" w:themeColor="text1"/>
          <w:u w:val="none"/>
        </w:rPr>
        <w:fldChar w:fldCharType="end"/>
      </w:r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03B6A24" w:rsidR="00F55EEF" w:rsidDel="005B7160" w:rsidRDefault="00F55EEF" w:rsidP="00C72041">
      <w:pPr>
        <w:pStyle w:val="ListParagraph"/>
        <w:jc w:val="left"/>
        <w:rPr>
          <w:del w:id="277" w:author="Yurii Shchehliuk" w:date="2022-04-26T14:35:00Z"/>
          <w:color w:val="000000" w:themeColor="text1"/>
        </w:rPr>
      </w:pPr>
    </w:p>
    <w:p w14:paraId="5EA1642A" w14:textId="574A09B8" w:rsidR="000A2158" w:rsidRPr="000A2158" w:rsidRDefault="000A2158">
      <w:pPr>
        <w:pStyle w:val="ListParagraph"/>
        <w:spacing w:before="120"/>
        <w:contextualSpacing w:val="0"/>
        <w:jc w:val="left"/>
        <w:rPr>
          <w:color w:val="000000" w:themeColor="text1"/>
        </w:rPr>
        <w:pPrChange w:id="278" w:author="Yurii Shchehliuk" w:date="2022-04-26T14:35:00Z">
          <w:pPr>
            <w:pStyle w:val="ListParagraph"/>
            <w:jc w:val="left"/>
          </w:pPr>
        </w:pPrChange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5D3A43" w:rsidP="00C72041">
      <w:pPr>
        <w:pStyle w:val="ListParagraph"/>
        <w:jc w:val="left"/>
        <w:rPr>
          <w:color w:val="000000" w:themeColor="text1"/>
        </w:rPr>
      </w:pPr>
      <w:r>
        <w:fldChar w:fldCharType="begin"/>
      </w:r>
      <w:r>
        <w:instrText xml:space="preserve"> HYPERLINK "https://docs.microsoft.com/pl-pl/xamarin/cross-platform/app-fundamentals/building-cross-platform-applications/understanding-the-xamarin-mobile-platform" </w:instrText>
      </w:r>
      <w:r>
        <w:fldChar w:fldCharType="separate"/>
      </w:r>
      <w:r w:rsidR="00F6401C" w:rsidRPr="009974C7">
        <w:rPr>
          <w:rStyle w:val="Hyperlink"/>
          <w:color w:val="000000" w:themeColor="text1"/>
          <w:u w:val="none"/>
        </w:rPr>
        <w:t>https://docs.microsoft.com/pl-pl/xamarin/cross-platform/app-fundamentals/building-cross-platform-applications/understanding-the-xamarin-mobile-platform</w:t>
      </w:r>
      <w:r>
        <w:rPr>
          <w:rStyle w:val="Hyperlink"/>
          <w:color w:val="000000" w:themeColor="text1"/>
          <w:u w:val="none"/>
        </w:rPr>
        <w:fldChar w:fldCharType="end"/>
      </w:r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01513A96" w:rsidR="00F55EEF" w:rsidDel="005B7160" w:rsidRDefault="00F55EEF" w:rsidP="00C72041">
      <w:pPr>
        <w:pStyle w:val="ListParagraph"/>
        <w:jc w:val="left"/>
        <w:rPr>
          <w:del w:id="279" w:author="Yurii Shchehliuk" w:date="2022-04-26T14:35:00Z"/>
          <w:color w:val="000000" w:themeColor="text1"/>
        </w:rPr>
      </w:pPr>
    </w:p>
    <w:p w14:paraId="1E53E5A5" w14:textId="570FA318" w:rsidR="00C72041" w:rsidRPr="000A2158" w:rsidRDefault="00C72041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  <w:pPrChange w:id="280" w:author="Yurii Shchehliuk" w:date="2022-04-26T14:35:00Z">
          <w:pPr>
            <w:pStyle w:val="ListParagraph"/>
            <w:jc w:val="left"/>
          </w:pPr>
        </w:pPrChange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7D8344F2" w:rsidR="004C1C98" w:rsidDel="00386FB0" w:rsidRDefault="00B93745" w:rsidP="00C72041">
      <w:pPr>
        <w:pStyle w:val="ListParagraph"/>
        <w:jc w:val="left"/>
        <w:rPr>
          <w:del w:id="281" w:author="Yurii Shchehliuk" w:date="2022-04-26T14:35:00Z"/>
          <w:color w:val="000000" w:themeColor="text1"/>
        </w:rPr>
      </w:pPr>
      <w:ins w:id="282" w:author="Yurii Shchehliuk" w:date="2022-04-26T15:57:00Z">
        <w:r>
          <w:fldChar w:fldCharType="begin"/>
        </w:r>
      </w:ins>
      <w:ins w:id="283" w:author="Yurii Shchehliuk" w:date="2022-04-26T15:58:00Z">
        <w:r>
          <w:instrText>HYPERLINK "https://refactoring.guru/design-patterns"</w:instrText>
        </w:r>
      </w:ins>
      <w:del w:id="284" w:author="Yurii Shchehliuk" w:date="2022-04-26T15:58:00Z">
        <w:r w:rsidRPr="00B93745" w:rsidDel="00B93745">
          <w:rPr>
            <w:rPrChange w:id="285" w:author="Yurii Shchehliuk" w:date="2022-04-26T15:57:00Z">
              <w:rPr>
                <w:rStyle w:val="Hyperlink"/>
                <w:color w:val="000000" w:themeColor="text1"/>
                <w:u w:val="none"/>
              </w:rPr>
            </w:rPrChange>
          </w:rPr>
          <w:delInstrText>https://refactoring.guru/design-patterns</w:delInstrText>
        </w:r>
      </w:del>
      <w:ins w:id="286" w:author="Yurii Shchehliuk" w:date="2022-04-26T15:57:00Z">
        <w:r>
          <w:fldChar w:fldCharType="separate"/>
        </w:r>
      </w:ins>
      <w:r w:rsidRPr="007E19AE">
        <w:rPr>
          <w:rStyle w:val="Hyperlink"/>
          <w:rPrChange w:id="287" w:author="Yurii Shchehliuk" w:date="2022-04-26T15:57:00Z">
            <w:rPr>
              <w:rStyle w:val="Hyperlink"/>
              <w:color w:val="000000" w:themeColor="text1"/>
              <w:u w:val="none"/>
            </w:rPr>
          </w:rPrChange>
        </w:rPr>
        <w:t>https://refactoring.guru/design-patterns</w:t>
      </w:r>
      <w:del w:id="288" w:author="Yurii Shchehliuk" w:date="2022-04-26T15:57:00Z">
        <w:r w:rsidRPr="007E19AE" w:rsidDel="00B93745">
          <w:rPr>
            <w:rStyle w:val="Hyperlink"/>
            <w:rPrChange w:id="289" w:author="Yurii Shchehliuk" w:date="2022-04-26T15:57:00Z">
              <w:rPr>
                <w:rStyle w:val="Hyperlink"/>
                <w:color w:val="000000" w:themeColor="text1"/>
                <w:u w:val="none"/>
              </w:rPr>
            </w:rPrChange>
          </w:rPr>
          <w:delText>/strategy</w:delText>
        </w:r>
      </w:del>
      <w:ins w:id="290" w:author="Yurii Shchehliuk" w:date="2022-04-26T15:57:00Z">
        <w:r>
          <w:fldChar w:fldCharType="end"/>
        </w:r>
      </w:ins>
      <w:r w:rsidR="00C72041">
        <w:rPr>
          <w:color w:val="000000" w:themeColor="text1"/>
        </w:rPr>
        <w:t>, z dnia 20.12.2021</w:t>
      </w:r>
      <w:commentRangeEnd w:id="208"/>
      <w:r w:rsidR="00F55B12">
        <w:rPr>
          <w:rStyle w:val="CommentReference"/>
        </w:rPr>
        <w:commentReference w:id="208"/>
      </w:r>
      <w:commentRangeEnd w:id="209"/>
      <w:r w:rsidR="00EC20C9">
        <w:rPr>
          <w:rStyle w:val="CommentReference"/>
        </w:rPr>
        <w:commentReference w:id="209"/>
      </w:r>
      <w:commentRangeEnd w:id="210"/>
      <w:r w:rsidR="005E5108">
        <w:rPr>
          <w:rStyle w:val="CommentReference"/>
        </w:rPr>
        <w:commentReference w:id="210"/>
      </w:r>
    </w:p>
    <w:p w14:paraId="6069A260" w14:textId="77777777" w:rsidR="004C1C98" w:rsidRPr="00386FB0" w:rsidRDefault="004C1C98">
      <w:pPr>
        <w:pStyle w:val="ListParagraph"/>
        <w:jc w:val="left"/>
        <w:pPrChange w:id="291" w:author="Yurii Shchehliuk" w:date="2022-04-26T14:35:00Z">
          <w:pPr>
            <w:pStyle w:val="ListParagraph"/>
          </w:pPr>
        </w:pPrChange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292" w:name="_Toc100158870"/>
      <w:r w:rsidRPr="00B972D1">
        <w:rPr>
          <w:szCs w:val="24"/>
        </w:rPr>
        <w:lastRenderedPageBreak/>
        <w:t>Streszczenie</w:t>
      </w:r>
      <w:bookmarkEnd w:id="292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proofErr w:type="spellStart"/>
      <w:r w:rsidRPr="00B972D1">
        <w:rPr>
          <w:sz w:val="22"/>
          <w:szCs w:val="20"/>
          <w:lang w:val="en-US"/>
        </w:rPr>
        <w:t>Temat</w:t>
      </w:r>
      <w:proofErr w:type="spellEnd"/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515C73E2" w:rsidR="00EE234E" w:rsidRPr="00AE7B02" w:rsidRDefault="00EE234E" w:rsidP="00774021">
      <w:pPr>
        <w:rPr>
          <w:sz w:val="22"/>
          <w:szCs w:val="20"/>
        </w:rPr>
      </w:pPr>
      <w:r w:rsidRPr="00AE7B02">
        <w:rPr>
          <w:b/>
          <w:bCs/>
          <w:sz w:val="22"/>
          <w:szCs w:val="20"/>
        </w:rPr>
        <w:t>Słowa kluczowe</w:t>
      </w:r>
      <w:r w:rsidRPr="00AE7B02">
        <w:rPr>
          <w:sz w:val="22"/>
          <w:szCs w:val="20"/>
        </w:rPr>
        <w:t xml:space="preserve">: </w:t>
      </w:r>
      <w:proofErr w:type="spellStart"/>
      <w:r w:rsidR="00521BB4" w:rsidRPr="00AE7B02">
        <w:rPr>
          <w:sz w:val="22"/>
          <w:szCs w:val="20"/>
        </w:rPr>
        <w:t>Xamarin</w:t>
      </w:r>
      <w:proofErr w:type="spellEnd"/>
      <w:ins w:id="293" w:author="Yurii Shchehliuk" w:date="2022-04-26T14:33:00Z">
        <w:r w:rsidR="003B4D72" w:rsidRPr="00AE7B02">
          <w:rPr>
            <w:sz w:val="22"/>
            <w:szCs w:val="20"/>
          </w:rPr>
          <w:t xml:space="preserve"> </w:t>
        </w:r>
        <w:proofErr w:type="spellStart"/>
        <w:r w:rsidR="003B4D72" w:rsidRPr="00AE7B02">
          <w:rPr>
            <w:sz w:val="22"/>
            <w:szCs w:val="20"/>
          </w:rPr>
          <w:t>Froms</w:t>
        </w:r>
      </w:ins>
      <w:proofErr w:type="spellEnd"/>
      <w:r w:rsidR="00521BB4" w:rsidRPr="00AE7B02">
        <w:rPr>
          <w:sz w:val="22"/>
          <w:szCs w:val="20"/>
        </w:rPr>
        <w:t xml:space="preserve">, </w:t>
      </w:r>
      <w:ins w:id="294" w:author="Yurii Shchehliuk" w:date="2022-04-26T14:33:00Z">
        <w:r w:rsidR="00E6288C" w:rsidRPr="00AE7B02">
          <w:rPr>
            <w:sz w:val="22"/>
            <w:szCs w:val="20"/>
          </w:rPr>
          <w:t xml:space="preserve">Angular, </w:t>
        </w:r>
      </w:ins>
      <w:r w:rsidR="00344D8D" w:rsidRPr="00AE7B02">
        <w:rPr>
          <w:sz w:val="22"/>
          <w:szCs w:val="20"/>
        </w:rPr>
        <w:t>Restauracja, .</w:t>
      </w:r>
      <w:del w:id="295" w:author="Yurii Shchehliuk" w:date="2022-04-26T14:33:00Z">
        <w:r w:rsidR="00344D8D" w:rsidRPr="00AE7B02" w:rsidDel="001225E2">
          <w:rPr>
            <w:sz w:val="22"/>
            <w:szCs w:val="20"/>
          </w:rPr>
          <w:delText>n</w:delText>
        </w:r>
      </w:del>
      <w:ins w:id="296" w:author="Yurii Shchehliuk" w:date="2022-04-26T14:33:00Z">
        <w:r w:rsidR="001225E2" w:rsidRPr="00AE7B02">
          <w:rPr>
            <w:sz w:val="22"/>
            <w:szCs w:val="20"/>
          </w:rPr>
          <w:t>N</w:t>
        </w:r>
      </w:ins>
      <w:r w:rsidR="00344D8D" w:rsidRPr="00AE7B02">
        <w:rPr>
          <w:sz w:val="22"/>
          <w:szCs w:val="20"/>
        </w:rPr>
        <w:t xml:space="preserve">et </w:t>
      </w:r>
      <w:del w:id="297" w:author="Yurii Shchehliuk" w:date="2022-04-26T14:33:00Z">
        <w:r w:rsidR="00344D8D" w:rsidRPr="00AE7B02" w:rsidDel="00CA3A6C">
          <w:rPr>
            <w:sz w:val="22"/>
            <w:szCs w:val="20"/>
          </w:rPr>
          <w:delText>c</w:delText>
        </w:r>
      </w:del>
      <w:proofErr w:type="spellStart"/>
      <w:ins w:id="298" w:author="Yurii Shchehliuk" w:date="2022-04-26T14:33:00Z">
        <w:r w:rsidR="00CA3A6C" w:rsidRPr="00AE7B02">
          <w:rPr>
            <w:sz w:val="22"/>
            <w:szCs w:val="20"/>
          </w:rPr>
          <w:t>C</w:t>
        </w:r>
      </w:ins>
      <w:r w:rsidR="00344D8D" w:rsidRPr="00AE7B02">
        <w:rPr>
          <w:sz w:val="22"/>
          <w:szCs w:val="20"/>
        </w:rPr>
        <w:t>ore</w:t>
      </w:r>
      <w:proofErr w:type="spellEnd"/>
      <w:ins w:id="299" w:author="Yurii Shchehliuk" w:date="2022-04-26T14:33:00Z">
        <w:r w:rsidR="00F21FD3" w:rsidRPr="00AE7B02">
          <w:rPr>
            <w:sz w:val="22"/>
            <w:szCs w:val="20"/>
          </w:rPr>
          <w:t xml:space="preserve"> </w:t>
        </w:r>
        <w:r w:rsidR="00434605" w:rsidRPr="00AE7B02">
          <w:rPr>
            <w:sz w:val="22"/>
            <w:szCs w:val="20"/>
          </w:rPr>
          <w:t>API</w:t>
        </w:r>
      </w:ins>
    </w:p>
    <w:p w14:paraId="0B1272DF" w14:textId="77777777" w:rsidR="00EE234E" w:rsidRPr="00AE7B02" w:rsidRDefault="00EE234E">
      <w:pPr>
        <w:spacing w:after="160" w:line="259" w:lineRule="auto"/>
        <w:jc w:val="left"/>
        <w:rPr>
          <w:sz w:val="22"/>
          <w:szCs w:val="20"/>
        </w:rPr>
      </w:pPr>
      <w:r w:rsidRPr="00AE7B0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300" w:name="_Toc100158871"/>
      <w:r>
        <w:lastRenderedPageBreak/>
        <w:t>Załączniki</w:t>
      </w:r>
      <w:bookmarkEnd w:id="300"/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090A2D9E" w:rsidR="00EE234E" w:rsidRDefault="00EE234E" w:rsidP="00EE234E">
      <w:r>
        <w:t>1</w:t>
      </w:r>
      <w:ins w:id="301" w:author="Yurii Shchehliuk" w:date="2022-04-26T14:32:00Z">
        <w:r w:rsidR="00B91273">
          <w:t>.</w:t>
        </w:r>
      </w:ins>
      <w:r>
        <w:t xml:space="preserve"> </w:t>
      </w:r>
      <w:commentRangeStart w:id="302"/>
      <w:r w:rsidR="00CD3798">
        <w:t>Dokumentacja</w:t>
      </w:r>
      <w:r>
        <w:t>.</w:t>
      </w:r>
    </w:p>
    <w:p w14:paraId="0C7558D5" w14:textId="6684A8DD" w:rsidR="00A605A1" w:rsidDel="00626FE8" w:rsidRDefault="00EE234E" w:rsidP="00C451C6">
      <w:pPr>
        <w:rPr>
          <w:del w:id="303" w:author="Yurii Shchehliuk" w:date="2022-04-26T14:32:00Z"/>
        </w:rPr>
      </w:pPr>
      <w:r>
        <w:t>2</w:t>
      </w:r>
      <w:ins w:id="304" w:author="Yurii Shchehliuk" w:date="2022-04-26T14:32:00Z">
        <w:r w:rsidR="00B91273">
          <w:t>.</w:t>
        </w:r>
      </w:ins>
      <w:r>
        <w:t xml:space="preserve"> Folder z kodem źródłowym do </w:t>
      </w:r>
      <w:r w:rsidR="00B37EB5">
        <w:t>aplikacji</w:t>
      </w:r>
      <w:r>
        <w:t>.</w:t>
      </w:r>
      <w:commentRangeEnd w:id="302"/>
      <w:r w:rsidR="00B3017F">
        <w:rPr>
          <w:rStyle w:val="CommentReference"/>
        </w:rPr>
        <w:commentReference w:id="302"/>
      </w:r>
    </w:p>
    <w:p w14:paraId="0115E015" w14:textId="3F4248C4" w:rsidR="004766A5" w:rsidDel="00626FE8" w:rsidRDefault="004766A5" w:rsidP="00C451C6">
      <w:pPr>
        <w:rPr>
          <w:del w:id="305" w:author="Yurii Shchehliuk" w:date="2022-04-26T14:32:00Z"/>
        </w:rPr>
      </w:pPr>
    </w:p>
    <w:p w14:paraId="0E9DD0B0" w14:textId="77777777" w:rsidR="004766A5" w:rsidDel="00626FE8" w:rsidRDefault="004766A5" w:rsidP="004766A5">
      <w:pPr>
        <w:rPr>
          <w:del w:id="306" w:author="Yurii Shchehliuk" w:date="2022-04-26T14:32:00Z"/>
        </w:rPr>
      </w:pPr>
    </w:p>
    <w:p w14:paraId="575BB7CB" w14:textId="60B48678" w:rsidR="004766A5" w:rsidRPr="004F5EF0" w:rsidDel="00626FE8" w:rsidRDefault="004766A5" w:rsidP="004766A5">
      <w:pPr>
        <w:rPr>
          <w:del w:id="307" w:author="Yurii Shchehliuk" w:date="2022-04-26T14:31:00Z"/>
          <w:lang w:val="uk-UA"/>
        </w:rPr>
      </w:pPr>
    </w:p>
    <w:p w14:paraId="74A6C800" w14:textId="187FE365" w:rsidR="004766A5" w:rsidDel="00626FE8" w:rsidRDefault="004766A5" w:rsidP="004766A5">
      <w:pPr>
        <w:rPr>
          <w:del w:id="308" w:author="Yurii Shchehliuk" w:date="2022-04-26T14:31:00Z"/>
        </w:rPr>
      </w:pPr>
      <w:del w:id="309" w:author="Yurii Shchehliuk" w:date="2022-04-26T14:31:00Z">
        <w:r w:rsidRPr="007E3E49" w:rsidDel="00626FE8">
          <w:rPr>
            <w:noProof/>
          </w:rPr>
          <w:drawing>
            <wp:inline distT="0" distB="0" distL="0" distR="0" wp14:anchorId="6E0C1279" wp14:editId="602D9694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D539F5C" w14:textId="1FE185DD" w:rsidR="004766A5" w:rsidDel="00626FE8" w:rsidRDefault="004766A5" w:rsidP="004766A5">
      <w:pPr>
        <w:rPr>
          <w:del w:id="310" w:author="Yurii Shchehliuk" w:date="2022-04-26T14:31:00Z"/>
        </w:rPr>
      </w:pPr>
      <w:del w:id="311" w:author="Yurii Shchehliuk" w:date="2022-04-26T14:31:00Z">
        <w:r w:rsidRPr="007E3E49" w:rsidDel="00626FE8">
          <w:rPr>
            <w:noProof/>
          </w:rPr>
          <w:drawing>
            <wp:inline distT="0" distB="0" distL="0" distR="0" wp14:anchorId="4FF697E3" wp14:editId="422DBD6D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C1573E6" w14:textId="36D25D3B" w:rsidR="004766A5" w:rsidDel="00626FE8" w:rsidRDefault="004766A5" w:rsidP="004766A5">
      <w:pPr>
        <w:rPr>
          <w:del w:id="312" w:author="Yurii Shchehliuk" w:date="2022-04-26T14:31:00Z"/>
        </w:rPr>
      </w:pPr>
      <w:del w:id="313" w:author="Yurii Shchehliuk" w:date="2022-04-26T14:31:00Z">
        <w:r w:rsidRPr="007E3E49" w:rsidDel="00626FE8">
          <w:rPr>
            <w:noProof/>
          </w:rPr>
          <w:drawing>
            <wp:inline distT="0" distB="0" distL="0" distR="0" wp14:anchorId="6FC8CFE4" wp14:editId="05DC611B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D7DB211" w14:textId="3F4F6465" w:rsidR="00E843A5" w:rsidDel="00626FE8" w:rsidRDefault="00E843A5" w:rsidP="00E843A5">
      <w:pPr>
        <w:rPr>
          <w:del w:id="314" w:author="Yurii Shchehliuk" w:date="2022-04-26T14:31:00Z"/>
        </w:rPr>
      </w:pPr>
    </w:p>
    <w:p w14:paraId="4A24F26B" w14:textId="58A48BD9" w:rsidR="00E843A5" w:rsidDel="00626FE8" w:rsidRDefault="00E843A5" w:rsidP="00E843A5">
      <w:pPr>
        <w:rPr>
          <w:del w:id="315" w:author="Yurii Shchehliuk" w:date="2022-04-26T14:31:00Z"/>
        </w:rPr>
      </w:pPr>
      <w:del w:id="316" w:author="Yurii Shchehliuk" w:date="2022-04-26T14:31:00Z">
        <w:r w:rsidRPr="004F02EC" w:rsidDel="00626FE8">
          <w:rPr>
            <w:noProof/>
          </w:rPr>
          <w:drawing>
            <wp:inline distT="0" distB="0" distL="0" distR="0" wp14:anchorId="4A17B134" wp14:editId="09F5EB97">
              <wp:extent cx="5943600" cy="2406015"/>
              <wp:effectExtent l="0" t="0" r="0" b="0"/>
              <wp:docPr id="39" name="Picture 3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Graphical user interface, application&#10;&#10;Description automatically generated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6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674CE36" w14:textId="7BCE41D1" w:rsidR="00E843A5" w:rsidDel="00626FE8" w:rsidRDefault="00E843A5" w:rsidP="00E843A5">
      <w:pPr>
        <w:rPr>
          <w:del w:id="317" w:author="Yurii Shchehliuk" w:date="2022-04-26T14:31:00Z"/>
        </w:rPr>
      </w:pPr>
      <w:del w:id="318" w:author="Yurii Shchehliuk" w:date="2022-04-26T14:31:00Z">
        <w:r w:rsidRPr="004F02EC" w:rsidDel="00626FE8">
          <w:rPr>
            <w:noProof/>
          </w:rPr>
          <w:drawing>
            <wp:inline distT="0" distB="0" distL="0" distR="0" wp14:anchorId="3A5BAF36" wp14:editId="6A5D7CA9">
              <wp:extent cx="5943600" cy="2299335"/>
              <wp:effectExtent l="0" t="0" r="0" b="5715"/>
              <wp:docPr id="40" name="Picture 40" descr="Graphical user interfac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Picture 40" descr="Graphical user interface&#10;&#10;Description automatically generated with medium confidence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299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9F78AE9" w14:textId="32BFDF2B" w:rsidR="00211706" w:rsidDel="00626FE8" w:rsidRDefault="00211706" w:rsidP="00211706">
      <w:pPr>
        <w:rPr>
          <w:del w:id="319" w:author="Yurii Shchehliuk" w:date="2022-04-26T14:31:00Z"/>
        </w:rPr>
      </w:pPr>
    </w:p>
    <w:p w14:paraId="08990236" w14:textId="4389D762" w:rsidR="00211706" w:rsidDel="00626FE8" w:rsidRDefault="00211706" w:rsidP="00211706">
      <w:pPr>
        <w:rPr>
          <w:del w:id="320" w:author="Yurii Shchehliuk" w:date="2022-04-26T14:31:00Z"/>
        </w:rPr>
      </w:pPr>
      <w:del w:id="321" w:author="Yurii Shchehliuk" w:date="2022-04-26T14:31:00Z">
        <w:r w:rsidRPr="00A9549D" w:rsidDel="00626FE8">
          <w:rPr>
            <w:noProof/>
          </w:rPr>
          <w:drawing>
            <wp:inline distT="0" distB="0" distL="0" distR="0" wp14:anchorId="52878314" wp14:editId="33BC6AB6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0F684DE" w14:textId="6C0410E7" w:rsidR="00211706" w:rsidDel="00626FE8" w:rsidRDefault="00211706" w:rsidP="00211706">
      <w:pPr>
        <w:rPr>
          <w:del w:id="322" w:author="Yurii Shchehliuk" w:date="2022-04-26T14:31:00Z"/>
        </w:rPr>
      </w:pPr>
      <w:del w:id="323" w:author="Yurii Shchehliuk" w:date="2022-04-26T14:31:00Z">
        <w:r w:rsidRPr="00A9549D" w:rsidDel="00626FE8">
          <w:rPr>
            <w:noProof/>
          </w:rPr>
          <w:drawing>
            <wp:inline distT="0" distB="0" distL="0" distR="0" wp14:anchorId="5E5696CA" wp14:editId="3AE3B8F2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C541BC7" w14:textId="729636F1" w:rsidR="00211706" w:rsidDel="00626FE8" w:rsidRDefault="00211706" w:rsidP="00211706">
      <w:pPr>
        <w:rPr>
          <w:del w:id="324" w:author="Yurii Shchehliuk" w:date="2022-04-26T14:31:00Z"/>
        </w:rPr>
      </w:pPr>
      <w:del w:id="325" w:author="Yurii Shchehliuk" w:date="2022-04-26T14:31:00Z">
        <w:r w:rsidRPr="00A9549D" w:rsidDel="00626FE8">
          <w:rPr>
            <w:noProof/>
          </w:rPr>
          <w:drawing>
            <wp:inline distT="0" distB="0" distL="0" distR="0" wp14:anchorId="4D3AF587" wp14:editId="69EA1F2C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1BA8720" w14:textId="07C6AC06" w:rsidR="00211706" w:rsidDel="00626FE8" w:rsidRDefault="00211706" w:rsidP="00211706">
      <w:pPr>
        <w:rPr>
          <w:del w:id="326" w:author="Yurii Shchehliuk" w:date="2022-04-26T14:31:00Z"/>
        </w:rPr>
      </w:pPr>
    </w:p>
    <w:p w14:paraId="6BDE8454" w14:textId="6BC20804" w:rsidR="00211706" w:rsidDel="00626FE8" w:rsidRDefault="00211706" w:rsidP="00211706">
      <w:pPr>
        <w:rPr>
          <w:del w:id="327" w:author="Yurii Shchehliuk" w:date="2022-04-26T14:31:00Z"/>
        </w:rPr>
      </w:pPr>
    </w:p>
    <w:p w14:paraId="28C5E9AF" w14:textId="02E9E96A" w:rsidR="002F43B9" w:rsidDel="00626FE8" w:rsidRDefault="002F43B9" w:rsidP="002F43B9">
      <w:pPr>
        <w:jc w:val="center"/>
        <w:rPr>
          <w:del w:id="328" w:author="Yurii Shchehliuk" w:date="2022-04-26T14:31:00Z"/>
        </w:rPr>
      </w:pPr>
      <w:del w:id="329" w:author="Yurii Shchehliuk" w:date="2022-04-26T14:31:00Z">
        <w:r w:rsidRPr="00873BD2" w:rsidDel="00626FE8">
          <w:rPr>
            <w:noProof/>
          </w:rPr>
          <w:drawing>
            <wp:inline distT="0" distB="0" distL="0" distR="0" wp14:anchorId="3734299C" wp14:editId="672D2009">
              <wp:extent cx="3124471" cy="6431837"/>
              <wp:effectExtent l="0" t="0" r="0" b="7620"/>
              <wp:docPr id="42" name="Picture 42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Picture 42" descr="Graphical user interface, application&#10;&#10;Description automatically generated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24471" cy="6431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BA294D2" w14:textId="35F01DA4" w:rsidR="002F43B9" w:rsidDel="00626FE8" w:rsidRDefault="002F43B9" w:rsidP="002F43B9">
      <w:pPr>
        <w:rPr>
          <w:del w:id="330" w:author="Yurii Shchehliuk" w:date="2022-04-26T14:31:00Z"/>
        </w:rPr>
      </w:pPr>
      <w:del w:id="331" w:author="Yurii Shchehliuk" w:date="2022-04-26T14:31:00Z">
        <w:r w:rsidRPr="00873BD2" w:rsidDel="00626FE8">
          <w:rPr>
            <w:noProof/>
          </w:rPr>
          <w:drawing>
            <wp:inline distT="0" distB="0" distL="0" distR="0" wp14:anchorId="4932D55B" wp14:editId="3E2FE6F7">
              <wp:extent cx="3116850" cy="6492803"/>
              <wp:effectExtent l="0" t="0" r="7620" b="3810"/>
              <wp:docPr id="43" name="Picture 4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Picture 43" descr="Graphical user interface, application, website&#10;&#10;Description automatically generated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6850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 w:rsidDel="00626FE8">
          <w:rPr>
            <w:noProof/>
          </w:rPr>
          <w:drawing>
            <wp:inline distT="0" distB="0" distL="0" distR="0" wp14:anchorId="4EBC6294" wp14:editId="2C1EA13B">
              <wp:extent cx="3147333" cy="6523285"/>
              <wp:effectExtent l="0" t="0" r="0" b="0"/>
              <wp:docPr id="45" name="Picture 4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Picture 45" descr="Graphical user interface, text, application, chat or text message&#10;&#10;Description automatically generated"/>
                      <pic:cNvPicPr/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7333" cy="6523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 w:rsidDel="00626FE8">
          <w:rPr>
            <w:noProof/>
          </w:rPr>
          <w:drawing>
            <wp:inline distT="0" distB="0" distL="0" distR="0" wp14:anchorId="2E1C29A1" wp14:editId="0975CD20">
              <wp:extent cx="3231160" cy="6530906"/>
              <wp:effectExtent l="0" t="0" r="7620" b="3810"/>
              <wp:docPr id="46" name="Picture 46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 46" descr="Graphical user interface, text, application, chat or text message&#10;&#10;Description automatically generated"/>
                      <pic:cNvPicPr/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1160" cy="65309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 w:rsidDel="00626FE8">
          <w:rPr>
            <w:noProof/>
          </w:rPr>
          <w:drawing>
            <wp:inline distT="0" distB="0" distL="0" distR="0" wp14:anchorId="074AEA9E" wp14:editId="60176665">
              <wp:extent cx="3193057" cy="6492803"/>
              <wp:effectExtent l="0" t="0" r="7620" b="3810"/>
              <wp:docPr id="47" name="Picture 47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Picture 47" descr="Graphical user interface, application&#10;&#10;Description automatically generated"/>
                      <pic:cNvPicPr/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3057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 w:rsidDel="00626FE8">
          <w:rPr>
            <w:noProof/>
          </w:rPr>
          <w:drawing>
            <wp:inline distT="0" distB="0" distL="0" distR="0" wp14:anchorId="7CC016F7" wp14:editId="703DFF9B">
              <wp:extent cx="3139712" cy="6492803"/>
              <wp:effectExtent l="0" t="0" r="3810" b="3810"/>
              <wp:docPr id="48" name="Picture 48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Picture 48" descr="Graphical user interface, text, application&#10;&#10;Description automatically generated"/>
                      <pic:cNvPicPr/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9712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CEE5773" w14:textId="77777777" w:rsidR="004766A5" w:rsidRPr="00C451C6" w:rsidRDefault="004766A5" w:rsidP="00C451C6"/>
    <w:sectPr w:rsidR="004766A5" w:rsidRPr="00C451C6" w:rsidSect="00DA7214">
      <w:footerReference w:type="default" r:id="rId60"/>
      <w:pgSz w:w="12240" w:h="15840"/>
      <w:pgMar w:top="851" w:right="1134" w:bottom="851" w:left="851" w:header="720" w:footer="431" w:gutter="0"/>
      <w:cols w:space="720"/>
      <w:titlePg/>
      <w:docGrid w:linePitch="360"/>
      <w:sectPrChange w:id="332" w:author="Yurii Shchehliuk" w:date="2022-04-27T08:28:00Z">
        <w:sectPr w:rsidR="004766A5" w:rsidRPr="00C451C6" w:rsidSect="00DA7214">
          <w:pgMar w:top="1080" w:right="1440" w:bottom="1440" w:left="1440" w:header="720" w:footer="432" w:gutter="0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8T23:47:00Z" w:initials="MJ">
    <w:p w14:paraId="5F4D0AA1" w14:textId="0D0B4CB9" w:rsidR="00BC2BA7" w:rsidRDefault="00BC2BA7">
      <w:pPr>
        <w:pStyle w:val="CommentText"/>
      </w:pPr>
      <w:r>
        <w:rPr>
          <w:rStyle w:val="CommentReference"/>
        </w:rPr>
        <w:annotationRef/>
      </w:r>
      <w:r>
        <w:t>Proszę ustawić marginesy wg wytycznych z instrukcji</w:t>
      </w:r>
    </w:p>
  </w:comment>
  <w:comment w:id="1" w:author="Yurii Shchehliuk" w:date="2022-04-21T15:11:00Z" w:initials="YS">
    <w:p w14:paraId="25F0E4F1" w14:textId="1B876B41" w:rsidR="00E3603B" w:rsidRPr="004F5EF0" w:rsidRDefault="00E3603B">
      <w:pPr>
        <w:pStyle w:val="CommentText"/>
      </w:pPr>
      <w:r>
        <w:rPr>
          <w:rStyle w:val="CommentReference"/>
        </w:rPr>
        <w:annotationRef/>
      </w:r>
      <w:r>
        <w:t xml:space="preserve">Skopiowałem to z instrukcji z WU, chyba że </w:t>
      </w:r>
      <w:proofErr w:type="gramStart"/>
      <w:r>
        <w:t>podesłał b</w:t>
      </w:r>
      <w:r w:rsidR="004F5EF0">
        <w:t>y</w:t>
      </w:r>
      <w:proofErr w:type="gramEnd"/>
      <w:r w:rsidR="004F5EF0">
        <w:t xml:space="preserve"> Pan jakiś wzór</w:t>
      </w:r>
    </w:p>
  </w:comment>
  <w:comment w:id="5" w:author="Marek Jaszuk" w:date="2022-04-19T00:42:00Z" w:initials="MJ">
    <w:p w14:paraId="4ECF408A" w14:textId="6B7A9A15" w:rsidR="008875D9" w:rsidRDefault="008875D9">
      <w:pPr>
        <w:pStyle w:val="CommentText"/>
      </w:pPr>
      <w:r>
        <w:rPr>
          <w:rStyle w:val="CommentReference"/>
        </w:rPr>
        <w:annotationRef/>
      </w:r>
      <w:r>
        <w:t>Czy ta aplikacja będzie przeznaczona dla jakiejś konkretnej restauracji?</w:t>
      </w:r>
      <w:r w:rsidR="002549E4">
        <w:t xml:space="preserve"> Z opisu nie da się wywnioskować jaki miałby być model biznesowy funkcjonowania tej aplikacji na rynku.</w:t>
      </w:r>
    </w:p>
  </w:comment>
  <w:comment w:id="6" w:author="Yurii Shchehliuk" w:date="2022-04-19T11:27:00Z" w:initials="YS">
    <w:p w14:paraId="2450A205" w14:textId="12C04E19" w:rsidR="009F4AB4" w:rsidRDefault="009F4AB4">
      <w:pPr>
        <w:pStyle w:val="CommentText"/>
      </w:pPr>
      <w:r>
        <w:rPr>
          <w:rStyle w:val="CommentReference"/>
        </w:rPr>
        <w:annotationRef/>
      </w:r>
      <w:r>
        <w:t xml:space="preserve">Mam na myśli to, że przedstawiam jakim restauracjom ten system, </w:t>
      </w:r>
      <w:proofErr w:type="gramStart"/>
      <w:r>
        <w:t>jeśli by</w:t>
      </w:r>
      <w:proofErr w:type="gramEnd"/>
      <w:r>
        <w:t xml:space="preserve"> któreś z nich chcieli ten system używać u siebie, to mogę im to sprzedać licencję i rozwijać.</w:t>
      </w:r>
    </w:p>
  </w:comment>
  <w:comment w:id="7" w:author="Marek Jaszuk" w:date="2022-04-20T12:16:00Z" w:initials="MJ">
    <w:p w14:paraId="0481A810" w14:textId="227C8ED7" w:rsidR="000B4F8C" w:rsidRDefault="000B4F8C">
      <w:pPr>
        <w:pStyle w:val="CommentText"/>
      </w:pPr>
      <w:r>
        <w:rPr>
          <w:rStyle w:val="CommentReference"/>
        </w:rPr>
        <w:annotationRef/>
      </w:r>
      <w:r>
        <w:t>A w którym miejscu jest to napisane?</w:t>
      </w:r>
    </w:p>
  </w:comment>
  <w:comment w:id="18" w:author="Yurii Shchehliuk" w:date="2022-04-18T21:30:00Z" w:initials="YS">
    <w:p w14:paraId="37EBED71" w14:textId="67CEAA43" w:rsidR="006C08FC" w:rsidRDefault="006C08FC">
      <w:pPr>
        <w:pStyle w:val="CommentText"/>
      </w:pPr>
      <w:r>
        <w:rPr>
          <w:rStyle w:val="CommentReference"/>
        </w:rPr>
        <w:annotationRef/>
      </w:r>
      <w:r>
        <w:t>Czy w tym akapicie też muszę zmienić czas? Czy tak jak projekt jest już zrobiony to ten akapit może zostać jak jest?</w:t>
      </w:r>
    </w:p>
  </w:comment>
  <w:comment w:id="19" w:author="Marek Jaszuk" w:date="2022-04-18T23:49:00Z" w:initials="MJ">
    <w:p w14:paraId="355960C4" w14:textId="683C1F46" w:rsidR="00BC2BA7" w:rsidRDefault="00BC2BA7">
      <w:pPr>
        <w:pStyle w:val="CommentText"/>
      </w:pPr>
      <w:r>
        <w:rPr>
          <w:rStyle w:val="CommentReference"/>
        </w:rPr>
        <w:annotationRef/>
      </w:r>
      <w:r>
        <w:t>Musi Pan być konsekwentny w swoim pisaniu.</w:t>
      </w:r>
      <w:r w:rsidR="00AF1B9F">
        <w:t xml:space="preserve"> Dlaczego w takim razie w poprzednim akapicie użył Pan czasu przyszłego?</w:t>
      </w:r>
      <w:r>
        <w:t xml:space="preserve"> </w:t>
      </w:r>
    </w:p>
  </w:comment>
  <w:comment w:id="20" w:author="Yurii Shchehliuk" w:date="2022-04-19T11:29:00Z" w:initials="YS">
    <w:p w14:paraId="7680BEF7" w14:textId="04B25652" w:rsidR="009F4AB4" w:rsidRDefault="009F4AB4">
      <w:pPr>
        <w:pStyle w:val="CommentText"/>
      </w:pPr>
      <w:r>
        <w:rPr>
          <w:rStyle w:val="CommentReference"/>
        </w:rPr>
        <w:annotationRef/>
      </w:r>
      <w:r>
        <w:t xml:space="preserve">Tak napisałem, ponieważ dokumentację przedstawię ale system już jest zrobiony. </w:t>
      </w:r>
      <w:r>
        <w:br/>
      </w:r>
      <w:r>
        <w:br/>
        <w:t>Jeśli będę opowiadał w czasie przeszłym, to nie będzie to pasowało do dokumentacji, ponieważ nie mówiłem o niej jeszcze a dopiero będę mówił.</w:t>
      </w:r>
      <w:r>
        <w:br/>
      </w:r>
      <w:r>
        <w:br/>
        <w:t>a jeśli chodzi o czas przyszły, to będzie nie logiczne dla aplikacji, ponieważ jest już ona zrobiona a nie się robi w trakcie opowiadania.</w:t>
      </w:r>
    </w:p>
  </w:comment>
  <w:comment w:id="21" w:author="Marek Jaszuk" w:date="2022-04-20T12:17:00Z" w:initials="MJ">
    <w:p w14:paraId="1F8085C8" w14:textId="07780108" w:rsidR="000B4F8C" w:rsidRDefault="000B4F8C">
      <w:pPr>
        <w:pStyle w:val="CommentText"/>
      </w:pPr>
      <w:r>
        <w:rPr>
          <w:rStyle w:val="CommentReference"/>
        </w:rPr>
        <w:annotationRef/>
      </w:r>
      <w:r w:rsidR="00191A16">
        <w:t>Dla czytelnika nie ma znaczenia w jakiej kolejności coś było zrobione.</w:t>
      </w:r>
      <w:r w:rsidR="00041D0E">
        <w:t xml:space="preserve"> Ważne jak jest opisane.</w:t>
      </w:r>
      <w:r w:rsidR="00191A16">
        <w:t xml:space="preserve"> </w:t>
      </w:r>
      <w:r w:rsidR="00041D0E">
        <w:t xml:space="preserve">Jest Pan po prostu niekonsekwentny. Tekst jest też w większości napisany, a jednak pisze Pan w czasie przyszłym. Skąd to rozróżnienie? </w:t>
      </w:r>
    </w:p>
  </w:comment>
  <w:comment w:id="22" w:author="Yurii Shchehliuk" w:date="2022-04-21T15:47:00Z" w:initials="YS">
    <w:p w14:paraId="599AD840" w14:textId="50CC0E28" w:rsidR="0067165B" w:rsidRDefault="0067165B">
      <w:pPr>
        <w:pStyle w:val="CommentText"/>
      </w:pPr>
      <w:r>
        <w:rPr>
          <w:rStyle w:val="CommentReference"/>
        </w:rPr>
        <w:annotationRef/>
      </w:r>
      <w:proofErr w:type="spellStart"/>
      <w:r>
        <w:t>Jane</w:t>
      </w:r>
      <w:proofErr w:type="spellEnd"/>
      <w:r>
        <w:t>, racja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5"/>
          </mc:Choice>
          <mc:Fallback>
            <w:t>😅</w:t>
          </mc:Fallback>
        </mc:AlternateContent>
      </w:r>
    </w:p>
  </w:comment>
  <w:comment w:id="42" w:author="Marek Jaszuk" w:date="2022-04-18T23:59:00Z" w:initials="MJ">
    <w:p w14:paraId="3D26BADE" w14:textId="4B25D37E" w:rsidR="00CC4EC5" w:rsidRDefault="00CC4EC5">
      <w:pPr>
        <w:pStyle w:val="CommentText"/>
      </w:pPr>
      <w:r>
        <w:rPr>
          <w:rStyle w:val="CommentReference"/>
        </w:rPr>
        <w:annotationRef/>
      </w:r>
      <w:r>
        <w:t>Prze apostrofem nie wstawia się spacji</w:t>
      </w:r>
    </w:p>
  </w:comment>
  <w:comment w:id="55" w:author="Marek Jaszuk" w:date="2022-04-19T00:06:00Z" w:initials="MJ">
    <w:p w14:paraId="165B308A" w14:textId="35897206" w:rsidR="00A009F0" w:rsidRDefault="00A009F0">
      <w:pPr>
        <w:pStyle w:val="CommentText"/>
      </w:pPr>
      <w:r>
        <w:rPr>
          <w:rStyle w:val="CommentReference"/>
        </w:rPr>
        <w:annotationRef/>
      </w:r>
      <w:r>
        <w:t>Przed tytułami podrozdziałów powinien być niewielki odstęp</w:t>
      </w:r>
    </w:p>
  </w:comment>
  <w:comment w:id="56" w:author="Marek Jaszuk" w:date="2022-04-20T12:30:00Z" w:initials="MJ">
    <w:p w14:paraId="4DDBE5A4" w14:textId="2CDFC5B0" w:rsidR="006C0EA0" w:rsidRDefault="006C0EA0">
      <w:pPr>
        <w:pStyle w:val="CommentText"/>
      </w:pPr>
      <w:r>
        <w:rPr>
          <w:rStyle w:val="CommentReference"/>
        </w:rPr>
        <w:annotationRef/>
      </w:r>
      <w:r>
        <w:t>Odstępy powinny być wszędzie takie same</w:t>
      </w:r>
    </w:p>
  </w:comment>
  <w:comment w:id="58" w:author="Marek Jaszuk" w:date="2022-04-20T12:31:00Z" w:initials="MJ">
    <w:p w14:paraId="1FAFB221" w14:textId="70C232D9" w:rsidR="006C0EA0" w:rsidRDefault="006C0EA0">
      <w:pPr>
        <w:pStyle w:val="CommentText"/>
      </w:pPr>
      <w:r>
        <w:rPr>
          <w:rStyle w:val="CommentReference"/>
        </w:rPr>
        <w:annotationRef/>
      </w:r>
      <w:r>
        <w:t>Po myślniku wstawia się spację</w:t>
      </w:r>
    </w:p>
  </w:comment>
  <w:comment w:id="60" w:author="Marek Jaszuk" w:date="2022-04-20T12:31:00Z" w:initials="MJ">
    <w:p w14:paraId="65259EA0" w14:textId="33D8BA93" w:rsidR="006C0EA0" w:rsidRDefault="006C0EA0">
      <w:pPr>
        <w:pStyle w:val="CommentText"/>
      </w:pPr>
      <w:r>
        <w:rPr>
          <w:rStyle w:val="CommentReference"/>
        </w:rPr>
        <w:annotationRef/>
      </w:r>
      <w:r>
        <w:t>Przed czy stawiamy przecinek</w:t>
      </w:r>
    </w:p>
  </w:comment>
  <w:comment w:id="68" w:author="Marek Jaszuk" w:date="2022-04-20T12:33:00Z" w:initials="MJ">
    <w:p w14:paraId="1C7A5606" w14:textId="16F01440" w:rsidR="006C0EA0" w:rsidRDefault="006C0EA0">
      <w:pPr>
        <w:pStyle w:val="CommentText"/>
      </w:pPr>
      <w:r>
        <w:rPr>
          <w:rStyle w:val="CommentReference"/>
        </w:rPr>
        <w:annotationRef/>
      </w:r>
      <w:r>
        <w:t>Po myślniku mała litera</w:t>
      </w:r>
    </w:p>
  </w:comment>
  <w:comment w:id="76" w:author="Marek Jaszuk" w:date="2022-04-20T12:37:00Z" w:initials="MJ">
    <w:p w14:paraId="1108D545" w14:textId="0061660A" w:rsidR="002647CC" w:rsidRDefault="002647CC">
      <w:pPr>
        <w:pStyle w:val="CommentText"/>
      </w:pPr>
      <w:r>
        <w:rPr>
          <w:rStyle w:val="CommentReference"/>
        </w:rPr>
        <w:annotationRef/>
      </w:r>
      <w:r>
        <w:t>użyteczne</w:t>
      </w:r>
    </w:p>
  </w:comment>
  <w:comment w:id="81" w:author="Marek Jaszuk" w:date="2022-04-20T12:38:00Z" w:initials="MJ">
    <w:p w14:paraId="33942F34" w14:textId="22875CA9" w:rsidR="002647CC" w:rsidRDefault="002647CC">
      <w:pPr>
        <w:pStyle w:val="CommentText"/>
      </w:pPr>
      <w:r>
        <w:rPr>
          <w:rStyle w:val="CommentReference"/>
        </w:rPr>
        <w:annotationRef/>
      </w:r>
      <w:r>
        <w:t>podwójna spacja</w:t>
      </w:r>
    </w:p>
  </w:comment>
  <w:comment w:id="98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106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107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108" w:author="Yurii Shchehliuk" w:date="2022-04-18T21:12:00Z" w:initials="YS">
    <w:p w14:paraId="2125E412" w14:textId="5490B455" w:rsidR="003E6FC1" w:rsidRDefault="003E6FC1">
      <w:pPr>
        <w:pStyle w:val="CommentText"/>
      </w:pPr>
      <w:r>
        <w:rPr>
          <w:rStyle w:val="CommentReference"/>
        </w:rPr>
        <w:annotationRef/>
      </w:r>
      <w:r>
        <w:t>Szczerze mówiąc, nie końca rozumiem kiedy używa się prostych linii a kiedy powinna być strzałka ale z powyższych komentarzy podejrzewam że zależności to strzałki i powinny być tylko od aktorów.</w:t>
      </w:r>
    </w:p>
  </w:comment>
  <w:comment w:id="109" w:author="Marek Jaszuk" w:date="2022-04-19T00:22:00Z" w:initials="MJ">
    <w:p w14:paraId="103599A9" w14:textId="2DD68501" w:rsidR="00212A15" w:rsidRDefault="00212A15">
      <w:pPr>
        <w:pStyle w:val="CommentText"/>
      </w:pPr>
      <w:r>
        <w:rPr>
          <w:rStyle w:val="CommentReference"/>
        </w:rPr>
        <w:annotationRef/>
      </w:r>
      <w:r>
        <w:t>Jest dokładnie na odwrót. Między przypadkami użycia mogą być tylko takie związki, które przewiduje UML Inaczej diagram jest szyfrem zrozumiałym tylko dla Pana</w:t>
      </w:r>
    </w:p>
  </w:comment>
  <w:comment w:id="110" w:author="Marek Jaszuk" w:date="2022-04-20T12:41:00Z" w:initials="MJ">
    <w:p w14:paraId="78189E64" w14:textId="0A0E28C9" w:rsidR="009B10BE" w:rsidRDefault="009B10BE">
      <w:pPr>
        <w:pStyle w:val="CommentText"/>
      </w:pPr>
      <w:r>
        <w:rPr>
          <w:rStyle w:val="CommentReference"/>
        </w:rPr>
        <w:annotationRef/>
      </w:r>
      <w:r>
        <w:t>Nadal nie wiadomo co oznaczają strzałki pomiędzy przypadkami użycia. W UML tego nie ma</w:t>
      </w:r>
    </w:p>
  </w:comment>
  <w:comment w:id="115" w:author="Marek Jaszuk" w:date="2022-04-19T00:29:00Z" w:initials="MJ">
    <w:p w14:paraId="0B341C83" w14:textId="23C756E5" w:rsidR="00B53A9D" w:rsidRDefault="00B53A9D">
      <w:pPr>
        <w:pStyle w:val="CommentText"/>
      </w:pPr>
      <w:r>
        <w:rPr>
          <w:rStyle w:val="CommentReference"/>
        </w:rPr>
        <w:annotationRef/>
      </w:r>
      <w:r>
        <w:t>Rysunek nie przedstawia demonstrowania tylko główną stronę aplikacji. Mógł Pan powiększyć jej zawartość, tak żeby była bardziej czytelna, a nie zostawiać tyle pustego miejsca po bokach</w:t>
      </w:r>
    </w:p>
  </w:comment>
  <w:comment w:id="122" w:author="Marek Jaszuk" w:date="2022-04-19T00:28:00Z" w:initials="MJ">
    <w:p w14:paraId="67DAF7A1" w14:textId="019E90C5" w:rsidR="00B53A9D" w:rsidRDefault="00B53A9D">
      <w:pPr>
        <w:pStyle w:val="CommentText"/>
      </w:pPr>
      <w:r>
        <w:rPr>
          <w:rStyle w:val="CommentReference"/>
        </w:rPr>
        <w:annotationRef/>
      </w:r>
      <w:r>
        <w:t>dlatego?</w:t>
      </w:r>
    </w:p>
  </w:comment>
  <w:comment w:id="123" w:author="Yurii Shchehliuk" w:date="2022-04-19T14:24:00Z" w:initials="YS">
    <w:p w14:paraId="6A683BA7" w14:textId="4553735C" w:rsidR="00943EF2" w:rsidRPr="00523423" w:rsidRDefault="00943EF2">
      <w:pPr>
        <w:pStyle w:val="CommentText"/>
      </w:pPr>
      <w:r>
        <w:rPr>
          <w:rStyle w:val="CommentReference"/>
        </w:rPr>
        <w:annotationRef/>
      </w:r>
      <w:r w:rsidR="00523423">
        <w:t>Właśnie opisuję różnicę między aplikacjami, dlaczego w mobilnej nie umieszczałem zdjęcia</w:t>
      </w:r>
    </w:p>
  </w:comment>
  <w:comment w:id="124" w:author="Marek Jaszuk" w:date="2022-04-20T12:44:00Z" w:initials="MJ">
    <w:p w14:paraId="5C3F56F9" w14:textId="1DEAAEE7" w:rsidR="009B10BE" w:rsidRDefault="009B10BE">
      <w:pPr>
        <w:pStyle w:val="CommentText"/>
      </w:pPr>
      <w:r>
        <w:rPr>
          <w:rStyle w:val="CommentReference"/>
        </w:rPr>
        <w:annotationRef/>
      </w:r>
      <w:r>
        <w:t>Ale to nie zmienia faktu, że ma Pan pisać po polsku. Takiej konstrukcji nie ma w języku polskim</w:t>
      </w:r>
    </w:p>
  </w:comment>
  <w:comment w:id="171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195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196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199" w:author="Marek Jaszuk" w:date="2022-04-19T00:37:00Z" w:initials="MJ">
    <w:p w14:paraId="1D7CF2C3" w14:textId="77477955" w:rsidR="004C0D8A" w:rsidRDefault="004C0D8A">
      <w:pPr>
        <w:pStyle w:val="CommentText"/>
      </w:pPr>
      <w:r>
        <w:rPr>
          <w:rStyle w:val="CommentReference"/>
        </w:rPr>
        <w:annotationRef/>
      </w:r>
      <w:r>
        <w:t>Problem w tym, że te problemy nie zostały tam opisane</w:t>
      </w:r>
    </w:p>
  </w:comment>
  <w:comment w:id="201" w:author="Marek Jaszuk" w:date="2022-04-20T12:49:00Z" w:initials="MJ">
    <w:p w14:paraId="13A38011" w14:textId="175C3307" w:rsidR="00DF3850" w:rsidRDefault="00DF3850">
      <w:pPr>
        <w:pStyle w:val="CommentText"/>
      </w:pPr>
      <w:r>
        <w:rPr>
          <w:rStyle w:val="CommentReference"/>
        </w:rPr>
        <w:annotationRef/>
      </w:r>
      <w:r>
        <w:t>Akapity zaczynamy od wcięcia</w:t>
      </w:r>
    </w:p>
  </w:comment>
  <w:comment w:id="203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204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Czy </w:t>
      </w:r>
      <w:proofErr w:type="spellStart"/>
      <w:r>
        <w:t>moblby</w:t>
      </w:r>
      <w:proofErr w:type="spellEnd"/>
      <w:r>
        <w:t xml:space="preserve"> Pan </w:t>
      </w:r>
      <w:proofErr w:type="spellStart"/>
      <w:r>
        <w:t>wkleic</w:t>
      </w:r>
      <w:proofErr w:type="spellEnd"/>
      <w:r>
        <w:t xml:space="preserve"> link, jak </w:t>
      </w:r>
      <w:proofErr w:type="spellStart"/>
      <w:r>
        <w:t>prawodlowo</w:t>
      </w:r>
      <w:proofErr w:type="spellEnd"/>
      <w:r>
        <w:t xml:space="preserve"> </w:t>
      </w:r>
      <w:proofErr w:type="spellStart"/>
      <w:r>
        <w:t>dodac</w:t>
      </w:r>
      <w:proofErr w:type="spellEnd"/>
      <w:r>
        <w:t xml:space="preserve"> odnośniki?</w:t>
      </w:r>
    </w:p>
  </w:comment>
  <w:comment w:id="205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208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209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Nie wiem jak </w:t>
      </w:r>
      <w:proofErr w:type="spellStart"/>
      <w:r>
        <w:t>dodac</w:t>
      </w:r>
      <w:proofErr w:type="spellEnd"/>
      <w:r>
        <w:t xml:space="preserve"> odstępy w inny sposób oprócz </w:t>
      </w:r>
      <w:proofErr w:type="spellStart"/>
      <w:r>
        <w:t>enterow</w:t>
      </w:r>
      <w:proofErr w:type="spellEnd"/>
    </w:p>
  </w:comment>
  <w:comment w:id="210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302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4D0AA1" w15:done="0"/>
  <w15:commentEx w15:paraId="25F0E4F1" w15:paraIdParent="5F4D0AA1" w15:done="0"/>
  <w15:commentEx w15:paraId="4ECF408A" w15:done="1"/>
  <w15:commentEx w15:paraId="2450A205" w15:paraIdParent="4ECF408A" w15:done="1"/>
  <w15:commentEx w15:paraId="0481A810" w15:paraIdParent="4ECF408A" w15:done="1"/>
  <w15:commentEx w15:paraId="37EBED71" w15:done="1"/>
  <w15:commentEx w15:paraId="355960C4" w15:paraIdParent="37EBED71" w15:done="1"/>
  <w15:commentEx w15:paraId="7680BEF7" w15:paraIdParent="37EBED71" w15:done="1"/>
  <w15:commentEx w15:paraId="1F8085C8" w15:paraIdParent="37EBED71" w15:done="1"/>
  <w15:commentEx w15:paraId="599AD840" w15:paraIdParent="37EBED71" w15:done="1"/>
  <w15:commentEx w15:paraId="3D26BADE" w15:done="1"/>
  <w15:commentEx w15:paraId="165B308A" w15:done="1"/>
  <w15:commentEx w15:paraId="4DDBE5A4" w15:paraIdParent="165B308A" w15:done="1"/>
  <w15:commentEx w15:paraId="1FAFB221" w15:done="1"/>
  <w15:commentEx w15:paraId="65259EA0" w15:done="1"/>
  <w15:commentEx w15:paraId="1C7A5606" w15:done="0"/>
  <w15:commentEx w15:paraId="1108D545" w15:done="0"/>
  <w15:commentEx w15:paraId="33942F34" w15:done="1"/>
  <w15:commentEx w15:paraId="03F147C5" w15:done="1"/>
  <w15:commentEx w15:paraId="5D24D4CF" w15:done="1"/>
  <w15:commentEx w15:paraId="04C2EB77" w15:paraIdParent="5D24D4CF" w15:done="1"/>
  <w15:commentEx w15:paraId="2125E412" w15:paraIdParent="5D24D4CF" w15:done="1"/>
  <w15:commentEx w15:paraId="103599A9" w15:paraIdParent="5D24D4CF" w15:done="1"/>
  <w15:commentEx w15:paraId="78189E64" w15:paraIdParent="5D24D4CF" w15:done="1"/>
  <w15:commentEx w15:paraId="0B341C83" w15:done="0"/>
  <w15:commentEx w15:paraId="67DAF7A1" w15:done="1"/>
  <w15:commentEx w15:paraId="6A683BA7" w15:paraIdParent="67DAF7A1" w15:done="1"/>
  <w15:commentEx w15:paraId="5C3F56F9" w15:paraIdParent="67DAF7A1" w15:done="1"/>
  <w15:commentEx w15:paraId="41A48294" w15:done="1"/>
  <w15:commentEx w15:paraId="1F527711" w15:done="1"/>
  <w15:commentEx w15:paraId="60DFB007" w15:done="1"/>
  <w15:commentEx w15:paraId="1D7CF2C3" w15:done="0"/>
  <w15:commentEx w15:paraId="13A38011" w15:done="1"/>
  <w15:commentEx w15:paraId="6EC5D8DC" w15:done="1"/>
  <w15:commentEx w15:paraId="1E38781E" w15:paraIdParent="6EC5D8DC" w15:done="1"/>
  <w15:commentEx w15:paraId="0083FAAB" w15:paraIdParent="6EC5D8DC" w15:done="1"/>
  <w15:commentEx w15:paraId="1ED0F931" w15:done="1"/>
  <w15:commentEx w15:paraId="6FD7F249" w15:paraIdParent="1ED0F931" w15:done="1"/>
  <w15:commentEx w15:paraId="135EDE14" w15:paraIdParent="1ED0F931" w15:done="1"/>
  <w15:commentEx w15:paraId="735AE09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87723" w16cex:dateUtc="2022-04-18T21:47:00Z"/>
  <w16cex:commentExtensible w16cex:durableId="260BF2B1" w16cex:dateUtc="2022-04-21T13:11:00Z"/>
  <w16cex:commentExtensible w16cex:durableId="260883F3" w16cex:dateUtc="2022-04-18T22:42:00Z"/>
  <w16cex:commentExtensible w16cex:durableId="26091B31" w16cex:dateUtc="2022-04-19T09:27:00Z"/>
  <w16cex:commentExtensible w16cex:durableId="260A780D" w16cex:dateUtc="2022-04-20T10:16:00Z"/>
  <w16cex:commentExtensible w16cex:durableId="260856F4" w16cex:dateUtc="2022-04-18T19:30:00Z"/>
  <w16cex:commentExtensible w16cex:durableId="2608776C" w16cex:dateUtc="2022-04-18T21:49:00Z"/>
  <w16cex:commentExtensible w16cex:durableId="26091B85" w16cex:dateUtc="2022-04-19T09:29:00Z"/>
  <w16cex:commentExtensible w16cex:durableId="260A7853" w16cex:dateUtc="2022-04-20T10:17:00Z"/>
  <w16cex:commentExtensible w16cex:durableId="260BFAF5" w16cex:dateUtc="2022-04-21T13:47:00Z"/>
  <w16cex:commentExtensible w16cex:durableId="260879CC" w16cex:dateUtc="2022-04-18T21:59:00Z"/>
  <w16cex:commentExtensible w16cex:durableId="26087B96" w16cex:dateUtc="2022-04-18T22:06:00Z"/>
  <w16cex:commentExtensible w16cex:durableId="260A7B7F" w16cex:dateUtc="2022-04-20T10:30:00Z"/>
  <w16cex:commentExtensible w16cex:durableId="260A7BA0" w16cex:dateUtc="2022-04-20T10:31:00Z"/>
  <w16cex:commentExtensible w16cex:durableId="260A7BBC" w16cex:dateUtc="2022-04-20T10:31:00Z"/>
  <w16cex:commentExtensible w16cex:durableId="260A7C1B" w16cex:dateUtc="2022-04-20T10:33:00Z"/>
  <w16cex:commentExtensible w16cex:durableId="260A7D21" w16cex:dateUtc="2022-04-20T10:37:00Z"/>
  <w16cex:commentExtensible w16cex:durableId="260A7D4F" w16cex:dateUtc="2022-04-20T10:38:00Z"/>
  <w16cex:commentExtensible w16cex:durableId="26087E26" w16cex:dateUtc="2022-04-18T22:17:00Z"/>
  <w16cex:commentExtensible w16cex:durableId="25E3C05F" w16cex:dateUtc="2022-03-22T02:26:00Z"/>
  <w16cex:commentExtensible w16cex:durableId="25F629BB" w16cex:dateUtc="2022-04-05T00:36:00Z"/>
  <w16cex:commentExtensible w16cex:durableId="260852AE" w16cex:dateUtc="2022-04-18T19:12:00Z"/>
  <w16cex:commentExtensible w16cex:durableId="26087F55" w16cex:dateUtc="2022-04-18T22:22:00Z"/>
  <w16cex:commentExtensible w16cex:durableId="260A7E0C" w16cex:dateUtc="2022-04-20T10:41:00Z"/>
  <w16cex:commentExtensible w16cex:durableId="26088107" w16cex:dateUtc="2022-04-18T22:29:00Z"/>
  <w16cex:commentExtensible w16cex:durableId="260880A1" w16cex:dateUtc="2022-04-18T22:28:00Z"/>
  <w16cex:commentExtensible w16cex:durableId="26094496" w16cex:dateUtc="2022-04-19T12:24:00Z"/>
  <w16cex:commentExtensible w16cex:durableId="260A7EA7" w16cex:dateUtc="2022-04-20T10:44:00Z"/>
  <w16cex:commentExtensible w16cex:durableId="2600B73E" w16cex:dateUtc="2022-04-13T00:43:00Z"/>
  <w16cex:commentExtensible w16cex:durableId="25CE6F1C" w16cex:dateUtc="2022-03-05T22:22:00Z"/>
  <w16cex:commentExtensible w16cex:durableId="25E2DD48" w16cex:dateUtc="2022-03-21T10:17:00Z"/>
  <w16cex:commentExtensible w16cex:durableId="260882BF" w16cex:dateUtc="2022-04-18T22:37:00Z"/>
  <w16cex:commentExtensible w16cex:durableId="260A7FE2" w16cex:dateUtc="2022-04-20T10:49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4D0AA1" w16cid:durableId="26087723"/>
  <w16cid:commentId w16cid:paraId="25F0E4F1" w16cid:durableId="260BF2B1"/>
  <w16cid:commentId w16cid:paraId="4ECF408A" w16cid:durableId="260883F3"/>
  <w16cid:commentId w16cid:paraId="2450A205" w16cid:durableId="26091B31"/>
  <w16cid:commentId w16cid:paraId="0481A810" w16cid:durableId="260A780D"/>
  <w16cid:commentId w16cid:paraId="37EBED71" w16cid:durableId="260856F4"/>
  <w16cid:commentId w16cid:paraId="355960C4" w16cid:durableId="2608776C"/>
  <w16cid:commentId w16cid:paraId="7680BEF7" w16cid:durableId="26091B85"/>
  <w16cid:commentId w16cid:paraId="1F8085C8" w16cid:durableId="260A7853"/>
  <w16cid:commentId w16cid:paraId="599AD840" w16cid:durableId="260BFAF5"/>
  <w16cid:commentId w16cid:paraId="3D26BADE" w16cid:durableId="260879CC"/>
  <w16cid:commentId w16cid:paraId="165B308A" w16cid:durableId="26087B96"/>
  <w16cid:commentId w16cid:paraId="4DDBE5A4" w16cid:durableId="260A7B7F"/>
  <w16cid:commentId w16cid:paraId="1FAFB221" w16cid:durableId="260A7BA0"/>
  <w16cid:commentId w16cid:paraId="65259EA0" w16cid:durableId="260A7BBC"/>
  <w16cid:commentId w16cid:paraId="1C7A5606" w16cid:durableId="260A7C1B"/>
  <w16cid:commentId w16cid:paraId="1108D545" w16cid:durableId="260A7D21"/>
  <w16cid:commentId w16cid:paraId="33942F34" w16cid:durableId="260A7D4F"/>
  <w16cid:commentId w16cid:paraId="03F147C5" w16cid:durableId="26087E26"/>
  <w16cid:commentId w16cid:paraId="5D24D4CF" w16cid:durableId="25E3C05F"/>
  <w16cid:commentId w16cid:paraId="04C2EB77" w16cid:durableId="25F629BB"/>
  <w16cid:commentId w16cid:paraId="2125E412" w16cid:durableId="260852AE"/>
  <w16cid:commentId w16cid:paraId="103599A9" w16cid:durableId="26087F55"/>
  <w16cid:commentId w16cid:paraId="78189E64" w16cid:durableId="260A7E0C"/>
  <w16cid:commentId w16cid:paraId="0B341C83" w16cid:durableId="26088107"/>
  <w16cid:commentId w16cid:paraId="67DAF7A1" w16cid:durableId="260880A1"/>
  <w16cid:commentId w16cid:paraId="6A683BA7" w16cid:durableId="26094496"/>
  <w16cid:commentId w16cid:paraId="5C3F56F9" w16cid:durableId="260A7EA7"/>
  <w16cid:commentId w16cid:paraId="41A48294" w16cid:durableId="2600B73E"/>
  <w16cid:commentId w16cid:paraId="1F527711" w16cid:durableId="25CE6F1C"/>
  <w16cid:commentId w16cid:paraId="60DFB007" w16cid:durableId="25E2DD48"/>
  <w16cid:commentId w16cid:paraId="1D7CF2C3" w16cid:durableId="260882BF"/>
  <w16cid:commentId w16cid:paraId="13A38011" w16cid:durableId="260A7FE2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A31CD3" w14:textId="77777777" w:rsidR="00661FDA" w:rsidRDefault="00661FDA" w:rsidP="00DD2EE9">
      <w:r>
        <w:separator/>
      </w:r>
    </w:p>
  </w:endnote>
  <w:endnote w:type="continuationSeparator" w:id="0">
    <w:p w14:paraId="27CC8163" w14:textId="77777777" w:rsidR="00661FDA" w:rsidRDefault="00661FDA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85FEC" w14:textId="77777777" w:rsidR="00661FDA" w:rsidRDefault="00661FDA" w:rsidP="00DD2EE9">
      <w:r>
        <w:separator/>
      </w:r>
    </w:p>
  </w:footnote>
  <w:footnote w:type="continuationSeparator" w:id="0">
    <w:p w14:paraId="3B132588" w14:textId="77777777" w:rsidR="00661FDA" w:rsidRDefault="00661FDA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20B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28EC"/>
    <w:rsid w:val="00163509"/>
    <w:rsid w:val="00163CED"/>
    <w:rsid w:val="00164230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505E"/>
    <w:rsid w:val="00191A16"/>
    <w:rsid w:val="00192799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200681"/>
    <w:rsid w:val="002028F0"/>
    <w:rsid w:val="00202ABB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0536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9C"/>
    <w:rsid w:val="003735D1"/>
    <w:rsid w:val="00373F12"/>
    <w:rsid w:val="0037695B"/>
    <w:rsid w:val="00377970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5F6172"/>
    <w:rsid w:val="00600722"/>
    <w:rsid w:val="00600905"/>
    <w:rsid w:val="00601191"/>
    <w:rsid w:val="00601324"/>
    <w:rsid w:val="00601780"/>
    <w:rsid w:val="0060386A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5E2"/>
    <w:rsid w:val="00697FE0"/>
    <w:rsid w:val="006A0C81"/>
    <w:rsid w:val="006A4401"/>
    <w:rsid w:val="006A5D11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78BC"/>
    <w:rsid w:val="00741686"/>
    <w:rsid w:val="007420FF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764CE"/>
    <w:rsid w:val="00780D39"/>
    <w:rsid w:val="00780E3A"/>
    <w:rsid w:val="007824C9"/>
    <w:rsid w:val="00782D61"/>
    <w:rsid w:val="00783F11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71E7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3C4"/>
    <w:rsid w:val="0094073D"/>
    <w:rsid w:val="00941DE6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80A8A"/>
    <w:rsid w:val="00A823B2"/>
    <w:rsid w:val="00A823C7"/>
    <w:rsid w:val="00A82CC3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525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E7B02"/>
    <w:rsid w:val="00AF1B9F"/>
    <w:rsid w:val="00AF263C"/>
    <w:rsid w:val="00AF3DAF"/>
    <w:rsid w:val="00AF407A"/>
    <w:rsid w:val="00AF4609"/>
    <w:rsid w:val="00AF4C8E"/>
    <w:rsid w:val="00AF69A8"/>
    <w:rsid w:val="00B03D78"/>
    <w:rsid w:val="00B0472F"/>
    <w:rsid w:val="00B06AE0"/>
    <w:rsid w:val="00B073A8"/>
    <w:rsid w:val="00B074A7"/>
    <w:rsid w:val="00B07703"/>
    <w:rsid w:val="00B11EDD"/>
    <w:rsid w:val="00B12B67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1273"/>
    <w:rsid w:val="00B92208"/>
    <w:rsid w:val="00B927EE"/>
    <w:rsid w:val="00B93745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525F"/>
    <w:rsid w:val="00C562AD"/>
    <w:rsid w:val="00C569A8"/>
    <w:rsid w:val="00C57C81"/>
    <w:rsid w:val="00C602DC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242F"/>
    <w:rsid w:val="00CD2F1F"/>
    <w:rsid w:val="00CD32B8"/>
    <w:rsid w:val="00CD379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B51"/>
    <w:rsid w:val="00E377A3"/>
    <w:rsid w:val="00E37BB4"/>
    <w:rsid w:val="00E37D5F"/>
    <w:rsid w:val="00E407FF"/>
    <w:rsid w:val="00E46362"/>
    <w:rsid w:val="00E46ED7"/>
    <w:rsid w:val="00E47EEB"/>
    <w:rsid w:val="00E5079B"/>
    <w:rsid w:val="00E514CA"/>
    <w:rsid w:val="00E5154E"/>
    <w:rsid w:val="00E53E59"/>
    <w:rsid w:val="00E56589"/>
    <w:rsid w:val="00E6288C"/>
    <w:rsid w:val="00E635EB"/>
    <w:rsid w:val="00E63E40"/>
    <w:rsid w:val="00E646BF"/>
    <w:rsid w:val="00E6650B"/>
    <w:rsid w:val="00E67D7E"/>
    <w:rsid w:val="00E67FF6"/>
    <w:rsid w:val="00E70E0B"/>
    <w:rsid w:val="00E7228C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419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1/relationships/commentsExtended" Target="commentsExtended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5178</TotalTime>
  <Pages>43</Pages>
  <Words>8848</Words>
  <Characters>50436</Characters>
  <Application>Microsoft Office Word</Application>
  <DocSecurity>0</DocSecurity>
  <Lines>420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702</cp:revision>
  <dcterms:created xsi:type="dcterms:W3CDTF">2022-02-10T17:38:00Z</dcterms:created>
  <dcterms:modified xsi:type="dcterms:W3CDTF">2022-04-27T06:32:00Z</dcterms:modified>
</cp:coreProperties>
</file>