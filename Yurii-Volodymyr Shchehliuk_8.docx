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ins w:id="0" w:author="Yurii Shchehliuk" w:date="2022-04-18T19:32:00Z"/>
          <w:rFonts w:eastAsia="Times New Roman"/>
          <w:sz w:val="22"/>
        </w:rPr>
      </w:pPr>
      <w:ins w:id="1" w:author="Yurii Shchehliuk" w:date="2022-04-18T19:32:00Z">
        <w:r>
          <w:rPr>
            <w:noProof/>
          </w:rPr>
          <w:drawing>
            <wp:inline distT="0" distB="0" distL="0" distR="0" wp14:anchorId="1DFBAB2C" wp14:editId="447A3322">
              <wp:extent cx="4572000" cy="1463040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0" cy="146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8AF1FC" w14:textId="77777777" w:rsidR="0094541F" w:rsidRDefault="0094541F" w:rsidP="0094541F">
      <w:pPr>
        <w:jc w:val="center"/>
        <w:rPr>
          <w:ins w:id="2" w:author="Yurii Shchehliuk" w:date="2022-04-18T19:32:00Z"/>
          <w:b/>
          <w:sz w:val="32"/>
        </w:rPr>
      </w:pPr>
      <w:ins w:id="3" w:author="Yurii Shchehliuk" w:date="2022-04-18T19:32:00Z">
        <w:r>
          <w:rPr>
            <w:b/>
            <w:sz w:val="32"/>
          </w:rPr>
          <w:t>KOLEGIUM INFORMATYKI STOSOWANEJ</w:t>
        </w:r>
      </w:ins>
    </w:p>
    <w:p w14:paraId="4D7E2C75" w14:textId="5ED02EC9" w:rsidR="0083386C" w:rsidRPr="00931C08" w:rsidDel="0094541F" w:rsidRDefault="0083386C" w:rsidP="008D48DA">
      <w:pPr>
        <w:pStyle w:val="NoSpacing"/>
        <w:rPr>
          <w:del w:id="4" w:author="Yurii Shchehliuk" w:date="2022-04-18T19:32:00Z"/>
          <w:rFonts w:eastAsia="Times New Roman"/>
          <w:sz w:val="22"/>
        </w:rPr>
      </w:pPr>
      <w:del w:id="5" w:author="Yurii Shchehliuk" w:date="2022-04-18T19:32:00Z">
        <w:r w:rsidRPr="00931C08" w:rsidDel="0094541F">
          <w:rPr>
            <w:noProof/>
          </w:rPr>
          <w:drawing>
            <wp:inline distT="0" distB="0" distL="0" distR="0" wp14:anchorId="58A46A11" wp14:editId="71D096C2">
              <wp:extent cx="4572000" cy="146304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Obraz 18"/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0" cy="146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7C7C5952" w14:textId="779804C3" w:rsidR="0083386C" w:rsidRPr="00931C08" w:rsidDel="0094541F" w:rsidRDefault="0083386C" w:rsidP="0083386C">
      <w:pPr>
        <w:jc w:val="center"/>
        <w:rPr>
          <w:del w:id="6" w:author="Yurii Shchehliuk" w:date="2022-04-18T19:32:00Z"/>
          <w:b/>
          <w:sz w:val="32"/>
        </w:rPr>
      </w:pPr>
      <w:del w:id="7" w:author="Yurii Shchehliuk" w:date="2022-04-18T19:32:00Z">
        <w:r w:rsidRPr="00931C08" w:rsidDel="0094541F">
          <w:rPr>
            <w:b/>
            <w:sz w:val="32"/>
          </w:rPr>
          <w:delText xml:space="preserve">KOLEGIUM INFORMATYKI </w:delText>
        </w:r>
        <w:commentRangeStart w:id="8"/>
        <w:r w:rsidRPr="00931C08" w:rsidDel="0094541F">
          <w:rPr>
            <w:b/>
            <w:sz w:val="32"/>
          </w:rPr>
          <w:delText>STOSOWANEJ</w:delText>
        </w:r>
        <w:commentRangeEnd w:id="8"/>
        <w:r w:rsidR="0068684A" w:rsidDel="0094541F">
          <w:rPr>
            <w:rStyle w:val="CommentReference"/>
          </w:rPr>
          <w:commentReference w:id="8"/>
        </w:r>
      </w:del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>
      <w:pPr>
        <w:rPr>
          <w:ins w:id="9" w:author="Yurii Shchehliuk" w:date="2022-04-17T12:14:00Z"/>
        </w:rPr>
      </w:pPr>
    </w:p>
    <w:p w14:paraId="3E1F91AA" w14:textId="5C23EBFD" w:rsidR="00E33C5F" w:rsidRDefault="00E33C5F" w:rsidP="0083386C">
      <w:pPr>
        <w:rPr>
          <w:ins w:id="10" w:author="Yurii Shchehliuk" w:date="2022-04-17T12:14:00Z"/>
        </w:rPr>
      </w:pPr>
    </w:p>
    <w:p w14:paraId="62799ED3" w14:textId="77777777" w:rsidR="00E33C5F" w:rsidRDefault="00E33C5F" w:rsidP="0083386C"/>
    <w:p w14:paraId="44D091CB" w14:textId="1515FDE0" w:rsidR="00212519" w:rsidRDefault="00212519" w:rsidP="0083386C">
      <w:pPr>
        <w:rPr>
          <w:ins w:id="11" w:author="Yurii Shchehliuk" w:date="2022-04-17T12:14:00Z"/>
        </w:rPr>
      </w:pPr>
    </w:p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15193891" w14:textId="6132764A" w:rsidR="0083386C" w:rsidRPr="00931C08" w:rsidDel="00E33C5F" w:rsidRDefault="0083386C" w:rsidP="0083386C">
      <w:pPr>
        <w:jc w:val="center"/>
        <w:rPr>
          <w:del w:id="12" w:author="Yurii Shchehliuk" w:date="2022-04-17T12:14:00Z"/>
          <w:b/>
          <w:bCs/>
          <w:sz w:val="28"/>
        </w:rPr>
      </w:pPr>
    </w:p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 xml:space="preserve">Rzeszów </w:t>
      </w:r>
      <w:commentRangeStart w:id="13"/>
      <w:r w:rsidRPr="00931C08">
        <w:rPr>
          <w:b/>
          <w:bCs/>
          <w:sz w:val="28"/>
        </w:rPr>
        <w:t>202</w:t>
      </w:r>
      <w:r w:rsidR="00182573" w:rsidRPr="00931C08">
        <w:rPr>
          <w:b/>
          <w:bCs/>
          <w:sz w:val="28"/>
        </w:rPr>
        <w:t>2</w:t>
      </w:r>
      <w:commentRangeEnd w:id="13"/>
      <w:r w:rsidR="0068684A">
        <w:rPr>
          <w:rStyle w:val="CommentReference"/>
        </w:rPr>
        <w:commentReference w:id="13"/>
      </w:r>
    </w:p>
    <w:p w14:paraId="6EBC54C4" w14:textId="676A23DB" w:rsidR="00432ECF" w:rsidRDefault="00212519">
      <w:pPr>
        <w:spacing w:after="160" w:line="259" w:lineRule="auto"/>
        <w:jc w:val="left"/>
        <w:rPr>
          <w:ins w:id="14" w:author="Yurii Shchehliuk" w:date="2022-04-13T12:22:00Z"/>
          <w:b/>
          <w:bCs/>
          <w:sz w:val="28"/>
        </w:rPr>
      </w:pPr>
      <w:r>
        <w:rPr>
          <w:b/>
          <w:bCs/>
          <w:sz w:val="28"/>
        </w:rPr>
        <w:br w:type="page"/>
      </w:r>
      <w:ins w:id="15" w:author="Yurii Shchehliuk" w:date="2022-04-13T12:22:00Z">
        <w:r w:rsidR="00432ECF">
          <w:rPr>
            <w:b/>
            <w:bCs/>
            <w:sz w:val="28"/>
          </w:rPr>
          <w:lastRenderedPageBreak/>
          <w:br w:type="page"/>
        </w:r>
      </w:ins>
    </w:p>
    <w:p w14:paraId="6DEE6F0F" w14:textId="37B8DAB8" w:rsidR="00212519" w:rsidDel="00432ECF" w:rsidRDefault="00212519">
      <w:pPr>
        <w:spacing w:after="160" w:line="259" w:lineRule="auto"/>
        <w:jc w:val="left"/>
        <w:rPr>
          <w:del w:id="16" w:author="Yurii Shchehliuk" w:date="2022-04-13T12:22:00Z"/>
          <w:b/>
          <w:bCs/>
          <w:sz w:val="28"/>
        </w:rPr>
      </w:pPr>
    </w:p>
    <w:bookmarkStart w:id="17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17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r w:rsidR="00F92C9C">
            <w:fldChar w:fldCharType="begin"/>
          </w:r>
          <w:r w:rsidR="00F92C9C">
            <w:instrText xml:space="preserve"> HYPERLINK \l "_Toc100158844" </w:instrText>
          </w:r>
          <w:r w:rsidR="00F92C9C">
            <w:fldChar w:fldCharType="separate"/>
          </w:r>
          <w:r w:rsidR="00212519" w:rsidRPr="008A0D12">
            <w:rPr>
              <w:rStyle w:val="Hyperlink"/>
              <w:noProof/>
            </w:rPr>
            <w:t>Wstęp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4</w:t>
          </w:r>
          <w:r w:rsidR="00212519">
            <w:rPr>
              <w:noProof/>
              <w:webHidden/>
            </w:rPr>
            <w:fldChar w:fldCharType="end"/>
          </w:r>
          <w:r w:rsidR="00F92C9C">
            <w:rPr>
              <w:noProof/>
            </w:rPr>
            <w:fldChar w:fldCharType="end"/>
          </w:r>
        </w:p>
        <w:p w14:paraId="52CB81F9" w14:textId="0C0A0B9D" w:rsidR="00212519" w:rsidRDefault="00F92C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Wprowadzenie do problemu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44615AE" w14:textId="5335D2EA" w:rsidR="00212519" w:rsidRDefault="00F92C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Część teoretyczna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FBAA773" w14:textId="204D8D86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Porównywanie narzędzi i technologii mobilnych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6B6CE8D" w14:textId="00F7585C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Platforma Xamarin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E1EE718" w14:textId="378CB3A4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"_Toc100158849"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API i jego rodzaje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11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2943E76" w14:textId="7DE48A75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2.4.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JWT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C2D1E4B" w14:textId="471FCBED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2.5.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Postman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9EFEC88" w14:textId="583B6BB5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"_Toc100158852"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2.6.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MSSQL Server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_Toc100158852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451C33E" w14:textId="1A26C8AD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"_Toc100158853"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2.7.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C#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_Toc100158853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FBC174F" w14:textId="010A9BCF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"_Toc100158854"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2.8.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.NET Core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DD72038" w14:textId="2BDCE2BB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2.9.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Entity Framework Core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0FBDB1C" w14:textId="30643CD6" w:rsidR="00212519" w:rsidRDefault="00F92C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2.10.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Angular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911A80C" w14:textId="4ED1394A" w:rsidR="00212519" w:rsidRDefault="00F92C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Wzorce architektoniczne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568BD42" w14:textId="74E71A6D" w:rsidR="00212519" w:rsidRDefault="00F92C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Wzorce projektowe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19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E317234" w14:textId="4FACA9EF" w:rsidR="00212519" w:rsidRDefault="00F92C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"_Toc100158859"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Schemat komunikacji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22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9F71DF1" w14:textId="6A5DAB1B" w:rsidR="00212519" w:rsidRDefault="00F92C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Część praktyczna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8447381" w14:textId="2614F12D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Analiza wymagań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50FE43E" w14:textId="6083EA6F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"_Toc100158862"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Specyfikacja wymagań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_Toc100158862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DB40A32" w14:textId="7D880D57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"_Toc100158863"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Diagram przypadków użycia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_Toc100158863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EF7FAAD" w14:textId="6D4943AA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"_Toc100158864"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3.4.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Prototypy interfejsu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3A58A8DF" w14:textId="44B454E6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3.5.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Implementacja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6534DBF" w14:textId="154EC772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3.6.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Opis działania aplikacji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4DA9750" w14:textId="1520282D" w:rsidR="00212519" w:rsidRDefault="00F92C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3.7.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Testy (ewaluacja)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0EBCCE1" w14:textId="758A30AE" w:rsidR="00212519" w:rsidRDefault="00F92C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Podsumowanie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11F8E1B" w14:textId="6065A3CD" w:rsidR="00212519" w:rsidRDefault="00F92C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"_Toc100158869" </w:instrText>
          </w:r>
          <w:r>
            <w:fldChar w:fldCharType="separate"/>
          </w:r>
          <w:r w:rsidR="00212519" w:rsidRPr="008A0D12">
            <w:rPr>
              <w:rStyle w:val="Hyperlink"/>
              <w:noProof/>
              <w:lang w:val="en-US"/>
            </w:rPr>
            <w:t>Literatura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29B8EC1" w14:textId="48ABC4D1" w:rsidR="00212519" w:rsidRDefault="00F92C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"_Toc100158870"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Streszczenie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_Toc100158870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39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4C06B8B" w14:textId="6F4FEC36" w:rsidR="00212519" w:rsidRDefault="00F92C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"_Toc100158871"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Załączniki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_Toc100158871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40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8" w:name="_Toc100158844"/>
      <w:r w:rsidRPr="00931C08">
        <w:lastRenderedPageBreak/>
        <w:t>Wstęp</w:t>
      </w:r>
      <w:bookmarkEnd w:id="18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7226CD2E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moveTo w:id="19" w:author="Yurii Shchehliuk" w:date="2022-04-13T13:58:00Z"/>
          <w:lang w:val="pl-PL"/>
        </w:rPr>
      </w:pPr>
      <w:commentRangeStart w:id="20"/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del w:id="21" w:author="Yurii Shchehliuk" w:date="2022-04-13T12:28:00Z">
        <w:r w:rsidR="001D40A6" w:rsidDel="00921718">
          <w:rPr>
            <w:lang w:val="pl-PL"/>
          </w:rPr>
          <w:delText xml:space="preserve">na </w:delText>
        </w:r>
      </w:del>
      <w:del w:id="22" w:author="Yurii Shchehliuk" w:date="2022-04-13T12:27:00Z">
        <w:r w:rsidR="001D40A6" w:rsidDel="00D568C3">
          <w:rPr>
            <w:lang w:val="pl-PL"/>
          </w:rPr>
          <w:delText>jedną osobę</w:delText>
        </w:r>
      </w:del>
      <w:ins w:id="23" w:author="Yurii Shchehliuk" w:date="2022-04-13T12:27:00Z">
        <w:r w:rsidR="00D568C3">
          <w:rPr>
            <w:lang w:val="pl-PL"/>
          </w:rPr>
          <w:t>pracowników obsługują</w:t>
        </w:r>
      </w:ins>
      <w:ins w:id="24" w:author="Yurii Shchehliuk" w:date="2022-04-13T12:28:00Z">
        <w:r w:rsidR="00D568C3">
          <w:rPr>
            <w:lang w:val="pl-PL"/>
          </w:rPr>
          <w:t>cych klientów</w:t>
        </w:r>
      </w:ins>
      <w:del w:id="25" w:author="Yurii Shchehliuk" w:date="2022-04-13T12:28:00Z">
        <w:r w:rsidR="006C1548" w:rsidDel="00D568C3">
          <w:rPr>
            <w:lang w:val="uk-UA"/>
          </w:rPr>
          <w:delText xml:space="preserve"> </w:delText>
        </w:r>
        <w:r w:rsidR="00367170" w:rsidDel="00D568C3">
          <w:rPr>
            <w:lang w:val="pl-PL"/>
          </w:rPr>
          <w:delText>w</w:delText>
        </w:r>
      </w:del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del w:id="26" w:author="Yurii Shchehliuk" w:date="2022-04-13T12:23:00Z">
        <w:r w:rsidR="006C1548" w:rsidDel="003F386D">
          <w:rPr>
            <w:lang w:val="pl-PL"/>
          </w:rPr>
          <w:delText xml:space="preserve">sposobem </w:delText>
        </w:r>
      </w:del>
      <w:ins w:id="27" w:author="Yurii Shchehliuk" w:date="2022-04-13T12:23:00Z">
        <w:r w:rsidR="003F386D">
          <w:rPr>
            <w:lang w:val="pl-PL"/>
          </w:rPr>
          <w:t xml:space="preserve">poprzez </w:t>
        </w:r>
      </w:ins>
      <w:r w:rsidR="006C1548">
        <w:rPr>
          <w:lang w:val="pl-PL"/>
        </w:rPr>
        <w:t>przeniesieni</w:t>
      </w:r>
      <w:ins w:id="28" w:author="Yurii Shchehliuk" w:date="2022-04-13T12:23:00Z">
        <w:r w:rsidR="003F386D">
          <w:rPr>
            <w:lang w:val="pl-PL"/>
          </w:rPr>
          <w:t>e</w:t>
        </w:r>
      </w:ins>
      <w:del w:id="29" w:author="Yurii Shchehliuk" w:date="2022-04-13T12:23:00Z">
        <w:r w:rsidR="006C1548" w:rsidDel="003F386D">
          <w:rPr>
            <w:lang w:val="pl-PL"/>
          </w:rPr>
          <w:delText>a</w:delText>
        </w:r>
      </w:del>
      <w:r w:rsidR="006C1548">
        <w:rPr>
          <w:lang w:val="pl-PL"/>
        </w:rPr>
        <w:t xml:space="preserve"> </w:t>
      </w:r>
      <w:del w:id="30" w:author="Yurii Shchehliuk" w:date="2022-04-13T13:30:00Z">
        <w:r w:rsidR="006C1548" w:rsidDel="00FD7E36">
          <w:rPr>
            <w:lang w:val="pl-PL"/>
          </w:rPr>
          <w:delText xml:space="preserve">niektórych </w:delText>
        </w:r>
      </w:del>
      <w:ins w:id="31" w:author="Yurii Shchehliuk" w:date="2022-04-13T14:00:00Z">
        <w:r w:rsidR="00B802E2">
          <w:rPr>
            <w:lang w:val="pl-PL"/>
          </w:rPr>
          <w:t xml:space="preserve">z rzeczywistości takich </w:t>
        </w:r>
      </w:ins>
      <w:r w:rsidR="006C1548">
        <w:rPr>
          <w:lang w:val="pl-PL"/>
        </w:rPr>
        <w:t xml:space="preserve">funkcjonalności </w:t>
      </w:r>
      <w:del w:id="32" w:author="Yurii Shchehliuk" w:date="2022-04-13T13:51:00Z">
        <w:r w:rsidR="006C1548" w:rsidDel="00B802E2">
          <w:rPr>
            <w:lang w:val="pl-PL"/>
          </w:rPr>
          <w:delText>z rzeczywistości do aplikacji</w:delText>
        </w:r>
        <w:r w:rsidR="00A63571" w:rsidDel="00B802E2">
          <w:rPr>
            <w:lang w:val="pl-PL"/>
          </w:rPr>
          <w:delText xml:space="preserve"> mobilnej oraz webowej</w:delText>
        </w:r>
        <w:r w:rsidR="00C707AF" w:rsidDel="00B802E2">
          <w:rPr>
            <w:lang w:val="pl-PL"/>
          </w:rPr>
          <w:delText>,</w:delText>
        </w:r>
        <w:r w:rsidR="00A63571" w:rsidDel="00B802E2">
          <w:rPr>
            <w:lang w:val="pl-PL"/>
          </w:rPr>
          <w:delText xml:space="preserve"> </w:delText>
        </w:r>
      </w:del>
      <w:del w:id="33" w:author="Yurii Shchehliuk" w:date="2022-04-13T13:31:00Z">
        <w:r w:rsidR="00A63571" w:rsidDel="00356E84">
          <w:rPr>
            <w:lang w:val="pl-PL"/>
          </w:rPr>
          <w:delText>a mianowicie</w:delText>
        </w:r>
      </w:del>
      <w:del w:id="34" w:author="Yurii Shchehliuk" w:date="2022-04-13T13:51:00Z">
        <w:r w:rsidR="00A63571" w:rsidDel="00B802E2">
          <w:rPr>
            <w:lang w:val="pl-PL"/>
          </w:rPr>
          <w:delText xml:space="preserve"> </w:delText>
        </w:r>
      </w:del>
      <w:ins w:id="35" w:author="Yurii Shchehliuk" w:date="2022-04-13T13:51:00Z">
        <w:r w:rsidR="00B802E2">
          <w:rPr>
            <w:lang w:val="pl-PL"/>
          </w:rPr>
          <w:t xml:space="preserve">jak </w:t>
        </w:r>
      </w:ins>
      <w:r w:rsidR="00A63571">
        <w:rPr>
          <w:lang w:val="pl-PL"/>
        </w:rPr>
        <w:t>składanie zamówienia, rezerwacja miejsca w restauracji</w:t>
      </w:r>
      <w:ins w:id="36" w:author="Yurii Shchehliuk" w:date="2022-04-13T12:26:00Z">
        <w:r w:rsidR="003F386D">
          <w:rPr>
            <w:lang w:val="pl-PL"/>
          </w:rPr>
          <w:t xml:space="preserve"> oraz</w:t>
        </w:r>
      </w:ins>
      <w:r w:rsidR="00A63571">
        <w:rPr>
          <w:lang w:val="pl-PL"/>
        </w:rPr>
        <w:t xml:space="preserve"> czat</w:t>
      </w:r>
      <w:ins w:id="37" w:author="Yurii Shchehliuk" w:date="2022-04-13T15:03:00Z">
        <w:r w:rsidR="003F723B">
          <w:rPr>
            <w:lang w:val="pl-PL"/>
          </w:rPr>
          <w:t xml:space="preserve"> po opł</w:t>
        </w:r>
      </w:ins>
      <w:ins w:id="38" w:author="Yurii Shchehliuk" w:date="2022-04-13T15:04:00Z">
        <w:r w:rsidR="003F723B">
          <w:rPr>
            <w:lang w:val="pl-PL"/>
          </w:rPr>
          <w:t>acie</w:t>
        </w:r>
      </w:ins>
      <w:r w:rsidR="00A63571">
        <w:rPr>
          <w:lang w:val="pl-PL"/>
        </w:rPr>
        <w:t xml:space="preserve"> </w:t>
      </w:r>
      <w:del w:id="39" w:author="Yurii Shchehliuk" w:date="2022-04-13T15:01:00Z">
        <w:r w:rsidR="00A63571" w:rsidDel="0095166C">
          <w:rPr>
            <w:lang w:val="pl-PL"/>
          </w:rPr>
          <w:delText>z restauracją</w:delText>
        </w:r>
      </w:del>
      <w:ins w:id="40" w:author="Yurii Shchehliuk" w:date="2022-04-13T13:51:00Z">
        <w:r w:rsidR="00B802E2" w:rsidRPr="00B802E2">
          <w:rPr>
            <w:color w:val="000000" w:themeColor="text1"/>
            <w:lang w:val="pl-PL"/>
            <w:rPrChange w:id="41" w:author="Yurii Shchehliuk" w:date="2022-04-13T14:00:00Z">
              <w:rPr>
                <w:lang w:val="pl-PL"/>
              </w:rPr>
            </w:rPrChange>
          </w:rPr>
          <w:t>do aplikacji mobilnej oraz webowej</w:t>
        </w:r>
      </w:ins>
      <w:r w:rsidR="00A63571">
        <w:rPr>
          <w:lang w:val="pl-PL"/>
        </w:rPr>
        <w:t xml:space="preserve">. Zostaną zaimplementowane też administratorskie narzędzia, takie jak </w:t>
      </w:r>
      <w:del w:id="42" w:author="Yurii Shchehliuk" w:date="2022-04-13T13:31:00Z">
        <w:r w:rsidR="00A63571" w:rsidDel="00E67D7E">
          <w:rPr>
            <w:lang w:val="pl-PL"/>
          </w:rPr>
          <w:delText xml:space="preserve">działanie </w:delText>
        </w:r>
      </w:del>
      <w:ins w:id="43" w:author="Yurii Shchehliuk" w:date="2022-04-13T13:31:00Z">
        <w:r w:rsidR="00E67D7E">
          <w:rPr>
            <w:lang w:val="pl-PL"/>
          </w:rPr>
          <w:t>zarządzanie</w:t>
        </w:r>
      </w:ins>
      <w:del w:id="44" w:author="Yurii Shchehliuk" w:date="2022-04-13T13:31:00Z">
        <w:r w:rsidR="00A63571" w:rsidDel="00E67D7E">
          <w:rPr>
            <w:lang w:val="pl-PL"/>
          </w:rPr>
          <w:delText>z</w:delText>
        </w:r>
      </w:del>
      <w:r w:rsidR="00A63571">
        <w:rPr>
          <w:lang w:val="pl-PL"/>
        </w:rPr>
        <w:t xml:space="preserve"> menu oraz </w:t>
      </w:r>
      <w:del w:id="45" w:author="Yurii Shchehliuk" w:date="2022-04-13T13:31:00Z">
        <w:r w:rsidR="00A63571" w:rsidDel="0077213B">
          <w:rPr>
            <w:lang w:val="pl-PL"/>
          </w:rPr>
          <w:delText xml:space="preserve">danymi zamówień w ciągu dnia z możliwością ich </w:delText>
        </w:r>
      </w:del>
      <w:del w:id="46" w:author="Yurii Shchehliuk" w:date="2022-04-13T13:32:00Z">
        <w:r w:rsidR="00A63571" w:rsidDel="0077213B">
          <w:rPr>
            <w:lang w:val="pl-PL"/>
          </w:rPr>
          <w:delText xml:space="preserve">wyeksportowania </w:delText>
        </w:r>
      </w:del>
      <w:ins w:id="47" w:author="Yurii Shchehliuk" w:date="2022-04-13T13:32:00Z">
        <w:r w:rsidR="0077213B">
          <w:rPr>
            <w:lang w:val="pl-PL"/>
          </w:rPr>
          <w:t xml:space="preserve">przegląd </w:t>
        </w:r>
      </w:ins>
      <w:ins w:id="48" w:author="Yurii Shchehliuk" w:date="2022-04-13T13:31:00Z">
        <w:r w:rsidR="0077213B">
          <w:rPr>
            <w:lang w:val="pl-PL"/>
          </w:rPr>
          <w:t>dany</w:t>
        </w:r>
      </w:ins>
      <w:ins w:id="49" w:author="Yurii Shchehliuk" w:date="2022-04-13T13:32:00Z">
        <w:r w:rsidR="0077213B">
          <w:rPr>
            <w:lang w:val="pl-PL"/>
          </w:rPr>
          <w:t>ch</w:t>
        </w:r>
      </w:ins>
      <w:ins w:id="50" w:author="Yurii Shchehliuk" w:date="2022-04-13T13:31:00Z">
        <w:r w:rsidR="0077213B">
          <w:rPr>
            <w:lang w:val="pl-PL"/>
          </w:rPr>
          <w:t xml:space="preserve"> zamówień </w:t>
        </w:r>
      </w:ins>
      <w:ins w:id="51" w:author="Yurii Shchehliuk" w:date="2022-04-13T13:32:00Z">
        <w:r w:rsidR="0077213B">
          <w:rPr>
            <w:lang w:val="pl-PL"/>
          </w:rPr>
          <w:t>wybranego</w:t>
        </w:r>
      </w:ins>
      <w:ins w:id="52" w:author="Yurii Shchehliuk" w:date="2022-04-13T13:31:00Z">
        <w:r w:rsidR="0077213B">
          <w:rPr>
            <w:lang w:val="pl-PL"/>
          </w:rPr>
          <w:t xml:space="preserve"> dnia z możliwością </w:t>
        </w:r>
      </w:ins>
      <w:ins w:id="53" w:author="Yurii Shchehliuk" w:date="2022-04-13T13:32:00Z">
        <w:r w:rsidR="002462CD">
          <w:rPr>
            <w:lang w:val="pl-PL"/>
          </w:rPr>
          <w:t xml:space="preserve">wyeksportowania </w:t>
        </w:r>
      </w:ins>
      <w:ins w:id="54" w:author="Yurii Shchehliuk" w:date="2022-04-13T13:31:00Z">
        <w:r w:rsidR="0077213B">
          <w:rPr>
            <w:lang w:val="pl-PL"/>
          </w:rPr>
          <w:t xml:space="preserve">ich </w:t>
        </w:r>
      </w:ins>
      <w:r w:rsidR="00A63571">
        <w:rPr>
          <w:lang w:val="pl-PL"/>
        </w:rPr>
        <w:t>do pliku</w:t>
      </w:r>
      <w:ins w:id="55" w:author="Yurii Shchehliuk" w:date="2022-04-13T14:01:00Z">
        <w:r w:rsidR="0004792B">
          <w:rPr>
            <w:lang w:val="pl-PL"/>
          </w:rPr>
          <w:t>, a dzięki</w:t>
        </w:r>
      </w:ins>
      <w:del w:id="56" w:author="Yurii Shchehliuk" w:date="2022-04-13T13:59:00Z">
        <w:r w:rsidR="006C1548" w:rsidDel="00B802E2">
          <w:rPr>
            <w:lang w:val="pl-PL"/>
          </w:rPr>
          <w:delText>.</w:delText>
        </w:r>
      </w:del>
      <w:moveToRangeStart w:id="57" w:author="Yurii Shchehliuk" w:date="2022-04-13T13:58:00Z" w:name="move100750755"/>
      <w:moveTo w:id="58" w:author="Yurii Shchehliuk" w:date="2022-04-13T13:58:00Z">
        <w:del w:id="59" w:author="Yurii Shchehliuk" w:date="2022-04-13T13:59:00Z">
          <w:r w:rsidR="00B802E2" w:rsidRPr="00931C08" w:rsidDel="00B802E2">
            <w:rPr>
              <w:lang w:val="pl-PL"/>
            </w:rPr>
            <w:delText>. Zostaną</w:delText>
          </w:r>
        </w:del>
        <w:r w:rsidR="00B802E2" w:rsidRPr="00931C08">
          <w:rPr>
            <w:lang w:val="pl-PL"/>
          </w:rPr>
          <w:t xml:space="preserve"> wykorzystan</w:t>
        </w:r>
      </w:moveTo>
      <w:ins w:id="60" w:author="Yurii Shchehliuk" w:date="2022-04-13T14:01:00Z">
        <w:r w:rsidR="0004792B">
          <w:rPr>
            <w:lang w:val="pl-PL"/>
          </w:rPr>
          <w:t>ym</w:t>
        </w:r>
      </w:ins>
      <w:moveTo w:id="61" w:author="Yurii Shchehliuk" w:date="2022-04-13T13:58:00Z">
        <w:del w:id="62" w:author="Yurii Shchehliuk" w:date="2022-04-13T14:00:00Z">
          <w:r w:rsidR="00B802E2" w:rsidRPr="00931C08" w:rsidDel="00B802E2">
            <w:rPr>
              <w:lang w:val="pl-PL"/>
            </w:rPr>
            <w:delText>e</w:delText>
          </w:r>
          <w:r w:rsidR="00B802E2" w:rsidRPr="00931C08" w:rsidDel="003D63F2">
            <w:rPr>
              <w:lang w:val="pl-PL"/>
            </w:rPr>
            <w:delText xml:space="preserve"> i</w:delText>
          </w:r>
        </w:del>
        <w:r w:rsidR="00B802E2" w:rsidRPr="00931C08">
          <w:rPr>
            <w:lang w:val="pl-PL"/>
          </w:rPr>
          <w:t xml:space="preserve"> </w:t>
        </w:r>
        <w:del w:id="63" w:author="Yurii Shchehliuk" w:date="2022-04-13T13:59:00Z">
          <w:r w:rsidR="00B802E2" w:rsidRPr="00931C08" w:rsidDel="00B802E2">
            <w:rPr>
              <w:lang w:val="pl-PL"/>
            </w:rPr>
            <w:delText xml:space="preserve">omówione </w:delText>
          </w:r>
        </w:del>
        <w:r w:rsidR="00B802E2" w:rsidRPr="00931C08">
          <w:rPr>
            <w:lang w:val="pl-PL"/>
          </w:rPr>
          <w:t>wzorc</w:t>
        </w:r>
      </w:moveTo>
      <w:ins w:id="64" w:author="Yurii Shchehliuk" w:date="2022-04-13T14:01:00Z">
        <w:r w:rsidR="0004792B">
          <w:rPr>
            <w:lang w:val="pl-PL"/>
          </w:rPr>
          <w:t>om</w:t>
        </w:r>
      </w:ins>
      <w:moveTo w:id="65" w:author="Yurii Shchehliuk" w:date="2022-04-13T13:58:00Z">
        <w:del w:id="66" w:author="Yurii Shchehliuk" w:date="2022-04-13T13:59:00Z">
          <w:r w:rsidR="00B802E2" w:rsidRPr="00931C08" w:rsidDel="00B802E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architektoniczn</w:t>
        </w:r>
      </w:moveTo>
      <w:ins w:id="67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8" w:author="Yurii Shchehliuk" w:date="2022-04-13T13:58:00Z">
        <w:del w:id="69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oraz projektow</w:t>
        </w:r>
      </w:moveTo>
      <w:ins w:id="70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71" w:author="Yurii Shchehliuk" w:date="2022-04-13T13:58:00Z">
        <w:del w:id="72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, </w:t>
        </w:r>
        <w:del w:id="73" w:author="Yurii Shchehliuk" w:date="2022-04-13T14:02:00Z">
          <w:r w:rsidR="00B802E2" w:rsidRPr="00931C08" w:rsidDel="0004792B">
            <w:rPr>
              <w:lang w:val="pl-PL"/>
            </w:rPr>
            <w:delText xml:space="preserve">dzięki którym </w:delText>
          </w:r>
        </w:del>
        <w:r w:rsidR="00B802E2" w:rsidRPr="00931C08">
          <w:rPr>
            <w:lang w:val="pl-PL"/>
          </w:rPr>
          <w:t>aplikacja będzie łatwo wspierana oraz rozbudowana</w:t>
        </w:r>
        <w:r w:rsidR="00B802E2">
          <w:rPr>
            <w:lang w:val="pl-PL"/>
          </w:rPr>
          <w:t xml:space="preserve"> w przyszłości</w:t>
        </w:r>
        <w:r w:rsidR="00B802E2" w:rsidRPr="00931C08">
          <w:rPr>
            <w:lang w:val="pl-PL"/>
          </w:rPr>
          <w:t xml:space="preserve">. </w:t>
        </w:r>
      </w:moveTo>
    </w:p>
    <w:moveToRangeEnd w:id="57"/>
    <w:p w14:paraId="38DA2ECE" w14:textId="18F7C02F" w:rsidR="00A63571" w:rsidRPr="00B57BD0" w:rsidDel="00B802E2" w:rsidRDefault="00A63571" w:rsidP="002A735F">
      <w:pPr>
        <w:pStyle w:val="commentcontentpara"/>
        <w:spacing w:before="0" w:beforeAutospacing="0" w:after="0" w:afterAutospacing="0"/>
        <w:ind w:firstLine="360"/>
        <w:jc w:val="both"/>
        <w:rPr>
          <w:del w:id="74" w:author="Yurii Shchehliuk" w:date="2022-04-13T13:59:00Z"/>
          <w:lang w:val="pl-PL"/>
        </w:rPr>
      </w:pPr>
    </w:p>
    <w:p w14:paraId="4CD91FC6" w14:textId="6C91599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commentRangeEnd w:id="20"/>
      <w:r w:rsidR="00680776">
        <w:rPr>
          <w:rStyle w:val="CommentReference"/>
          <w:rFonts w:eastAsiaTheme="minorEastAsia" w:cstheme="minorBidi"/>
          <w:lang w:val="pl-PL" w:eastAsia="pl-PL"/>
        </w:rPr>
        <w:commentReference w:id="20"/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commentRangeStart w:id="75"/>
      <w:r w:rsidR="00F44377" w:rsidRPr="00931C08">
        <w:rPr>
          <w:lang w:val="pl-PL"/>
        </w:rPr>
        <w:t xml:space="preserve">został </w:t>
      </w:r>
      <w:commentRangeEnd w:id="75"/>
      <w:r w:rsidR="006C08FC">
        <w:rPr>
          <w:rStyle w:val="CommentReference"/>
          <w:rFonts w:eastAsiaTheme="minorEastAsia" w:cstheme="minorBidi"/>
          <w:lang w:val="pl-PL" w:eastAsia="pl-PL"/>
        </w:rPr>
        <w:commentReference w:id="75"/>
      </w:r>
      <w:r w:rsidR="00F44377" w:rsidRPr="00931C08">
        <w:rPr>
          <w:lang w:val="pl-PL"/>
        </w:rPr>
        <w:t>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</w:t>
      </w:r>
      <w:commentRangeStart w:id="76"/>
      <w:commentRangeStart w:id="77"/>
      <w:commentRangeStart w:id="78"/>
      <w:del w:id="79" w:author="Yurii Shchehliuk" w:date="2022-04-13T13:44:00Z">
        <w:r w:rsidRPr="00931C08" w:rsidDel="00B57BD0">
          <w:rPr>
            <w:lang w:val="pl-PL"/>
          </w:rPr>
          <w:delText xml:space="preserve">wymaganych </w:delText>
        </w:r>
      </w:del>
      <w:r w:rsidRPr="00931C08">
        <w:rPr>
          <w:lang w:val="pl-PL"/>
        </w:rPr>
        <w:t>usług</w:t>
      </w:r>
      <w:commentRangeEnd w:id="76"/>
      <w:r w:rsidR="00680776">
        <w:rPr>
          <w:rStyle w:val="CommentReference"/>
          <w:rFonts w:eastAsiaTheme="minorEastAsia" w:cstheme="minorBidi"/>
          <w:lang w:val="pl-PL" w:eastAsia="pl-PL"/>
        </w:rPr>
        <w:commentReference w:id="76"/>
      </w:r>
      <w:commentRangeEnd w:id="77"/>
      <w:r w:rsidR="00B57BD0">
        <w:rPr>
          <w:rStyle w:val="CommentReference"/>
          <w:rFonts w:eastAsiaTheme="minorEastAsia" w:cstheme="minorBidi"/>
          <w:lang w:val="pl-PL" w:eastAsia="pl-PL"/>
        </w:rPr>
        <w:commentReference w:id="77"/>
      </w:r>
      <w:commentRangeEnd w:id="78"/>
      <w:r w:rsidR="009A1867">
        <w:rPr>
          <w:rStyle w:val="CommentReference"/>
          <w:rFonts w:eastAsiaTheme="minorEastAsia" w:cstheme="minorBidi"/>
          <w:lang w:val="pl-PL" w:eastAsia="pl-PL"/>
        </w:rPr>
        <w:commentReference w:id="78"/>
      </w:r>
      <w:r w:rsidRPr="00931C08">
        <w:rPr>
          <w:lang w:val="pl-PL"/>
        </w:rPr>
        <w:t xml:space="preserve"> </w:t>
      </w:r>
      <w:ins w:id="80" w:author="Yurii Shchehliuk" w:date="2022-04-17T12:16:00Z">
        <w:r w:rsidR="00F0463C">
          <w:rPr>
            <w:lang w:val="pl-PL"/>
          </w:rPr>
          <w:t xml:space="preserve">dostępnych w aplikacji </w:t>
        </w:r>
      </w:ins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 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07296AB8" w14:textId="4B7B531A" w:rsidR="00C42FDD" w:rsidRPr="00931C08" w:rsidDel="00C05790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del w:id="81" w:author="Yurii Shchehliuk" w:date="2022-04-13T14:03:00Z"/>
          <w:lang w:val="pl-PL"/>
        </w:rPr>
      </w:pPr>
      <w:ins w:id="82" w:author="Yurii Shchehliuk" w:date="2022-04-13T14:04:00Z">
        <w:r>
          <w:rPr>
            <w:lang w:val="pl-PL"/>
          </w:rPr>
          <w:t xml:space="preserve">Praca została podzielona na trzy </w:t>
        </w:r>
      </w:ins>
      <w:ins w:id="83" w:author="Yurii Shchehliuk" w:date="2022-04-13T14:05:00Z">
        <w:r>
          <w:rPr>
            <w:lang w:val="pl-PL"/>
          </w:rPr>
          <w:t xml:space="preserve">rozdziały. </w:t>
        </w:r>
      </w:ins>
      <w:commentRangeStart w:id="84"/>
      <w:del w:id="85" w:author="Yurii Shchehliuk" w:date="2022-04-13T14:03:00Z">
        <w:r w:rsidR="00C61C89" w:rsidRPr="00931C08" w:rsidDel="00C05790">
          <w:rPr>
            <w:lang w:val="pl-PL"/>
          </w:rPr>
          <w:delText>Cel</w:delText>
        </w:r>
        <w:r w:rsidR="00CB3B8A" w:rsidDel="00C05790">
          <w:rPr>
            <w:lang w:val="pl-PL"/>
          </w:rPr>
          <w:delText>em</w:delText>
        </w:r>
        <w:r w:rsidR="00C61C89" w:rsidRPr="00931C08" w:rsidDel="00C05790">
          <w:rPr>
            <w:lang w:val="pl-PL"/>
          </w:rPr>
          <w:delText xml:space="preserve"> tworzenia programu </w:delText>
        </w:r>
        <w:r w:rsidR="00CB3B8A" w:rsidDel="00C05790">
          <w:rPr>
            <w:lang w:val="pl-PL"/>
          </w:rPr>
          <w:delText>jest</w:delText>
        </w:r>
        <w:r w:rsidR="00DD3705" w:rsidRPr="00931C08" w:rsidDel="00C05790">
          <w:rPr>
            <w:lang w:val="pl-PL"/>
          </w:rPr>
          <w:delText xml:space="preserve"> przeniesieni</w:delText>
        </w:r>
        <w:r w:rsidR="00CB3B8A" w:rsidDel="00C05790">
          <w:rPr>
            <w:lang w:val="pl-PL"/>
          </w:rPr>
          <w:delText>e</w:delText>
        </w:r>
        <w:r w:rsidR="00DD3705" w:rsidRPr="00931C08" w:rsidDel="00C05790">
          <w:rPr>
            <w:lang w:val="pl-PL"/>
          </w:rPr>
          <w:delText xml:space="preserve"> </w:delText>
        </w:r>
        <w:r w:rsidR="00480640" w:rsidRPr="00931C08" w:rsidDel="00C05790">
          <w:rPr>
            <w:lang w:val="pl-PL"/>
          </w:rPr>
          <w:delText xml:space="preserve">niektórych </w:delText>
        </w:r>
        <w:r w:rsidR="00A41895" w:rsidRPr="00931C08" w:rsidDel="00C05790">
          <w:rPr>
            <w:lang w:val="pl-PL"/>
          </w:rPr>
          <w:delText>funkcj</w:delText>
        </w:r>
        <w:r w:rsidR="00C63539" w:rsidDel="00C05790">
          <w:rPr>
            <w:lang w:val="pl-PL"/>
          </w:rPr>
          <w:delText>onalności</w:delText>
        </w:r>
        <w:r w:rsidR="00DD3705" w:rsidRPr="00931C08" w:rsidDel="00C05790">
          <w:rPr>
            <w:lang w:val="pl-PL"/>
          </w:rPr>
          <w:delText xml:space="preserve"> do aplikacji</w:delText>
        </w:r>
        <w:r w:rsidR="003B3D72" w:rsidRPr="00931C08" w:rsidDel="00C05790">
          <w:rPr>
            <w:lang w:val="pl-PL"/>
          </w:rPr>
          <w:delText>,</w:delText>
        </w:r>
        <w:r w:rsidR="00112A13" w:rsidRPr="00931C08" w:rsidDel="00C05790">
          <w:rPr>
            <w:lang w:val="pl-PL"/>
          </w:rPr>
          <w:delText xml:space="preserve"> </w:delText>
        </w:r>
        <w:r w:rsidR="00DD3705" w:rsidRPr="00931C08" w:rsidDel="00C05790">
          <w:rPr>
            <w:lang w:val="pl-PL"/>
          </w:rPr>
          <w:delText xml:space="preserve">by </w:delText>
        </w:r>
        <w:r w:rsidR="008A215D" w:rsidRPr="00931C08" w:rsidDel="00C05790">
          <w:rPr>
            <w:lang w:val="pl-PL"/>
          </w:rPr>
          <w:delText>z</w:delText>
        </w:r>
        <w:r w:rsidR="00DD3705" w:rsidRPr="00931C08" w:rsidDel="00C05790">
          <w:rPr>
            <w:lang w:val="pl-PL"/>
          </w:rPr>
          <w:delText>automatyz</w:delText>
        </w:r>
        <w:r w:rsidR="008A215D" w:rsidRPr="00931C08" w:rsidDel="00C05790">
          <w:rPr>
            <w:lang w:val="pl-PL"/>
          </w:rPr>
          <w:delText>ować procesy komunikacji z miejscem publicznym</w:delText>
        </w:r>
        <w:r w:rsidR="00462E9F" w:rsidRPr="00931C08" w:rsidDel="00C05790">
          <w:rPr>
            <w:lang w:val="pl-PL"/>
          </w:rPr>
          <w:delText>, na</w:delText>
        </w:r>
        <w:r w:rsidR="00780E3A" w:rsidRPr="00931C08" w:rsidDel="00C05790">
          <w:rPr>
            <w:lang w:val="pl-PL"/>
          </w:rPr>
          <w:delText xml:space="preserve"> </w:delText>
        </w:r>
        <w:r w:rsidR="00462E9F" w:rsidRPr="00931C08" w:rsidDel="00C05790">
          <w:rPr>
            <w:lang w:val="pl-PL"/>
          </w:rPr>
          <w:delText>przykład</w:delText>
        </w:r>
        <w:r w:rsidR="00DD3705" w:rsidRPr="00931C08" w:rsidDel="00C05790">
          <w:rPr>
            <w:lang w:val="pl-PL"/>
          </w:rPr>
          <w:delText xml:space="preserve"> </w:delText>
        </w:r>
        <w:r w:rsidR="00512966" w:rsidRPr="00931C08" w:rsidDel="00C05790">
          <w:rPr>
            <w:lang w:val="pl-PL"/>
          </w:rPr>
          <w:delText>restauracją oraz nauczeni</w:delText>
        </w:r>
        <w:r w:rsidR="00787483" w:rsidDel="00C05790">
          <w:rPr>
            <w:lang w:val="pl-PL"/>
          </w:rPr>
          <w:delText>e</w:delText>
        </w:r>
        <w:r w:rsidR="00512966" w:rsidRPr="00931C08" w:rsidDel="00C05790">
          <w:rPr>
            <w:lang w:val="pl-PL"/>
          </w:rPr>
          <w:delText xml:space="preserve"> się szczegół</w:delText>
        </w:r>
        <w:r w:rsidR="008833EE" w:rsidDel="00C05790">
          <w:rPr>
            <w:lang w:val="pl-PL"/>
          </w:rPr>
          <w:delText>ów</w:delText>
        </w:r>
        <w:r w:rsidR="00512966" w:rsidRPr="00931C08" w:rsidDel="00C05790">
          <w:rPr>
            <w:lang w:val="pl-PL"/>
          </w:rPr>
          <w:delText xml:space="preserve"> implementacji serwisów </w:delText>
        </w:r>
        <w:r w:rsidR="00C15E4C" w:rsidRPr="00931C08" w:rsidDel="00C05790">
          <w:rPr>
            <w:lang w:val="pl-PL"/>
          </w:rPr>
          <w:delText>wieloplatformowych</w:delText>
        </w:r>
      </w:del>
      <w:moveFromRangeStart w:id="86" w:author="Yurii Shchehliuk" w:date="2022-04-13T13:58:00Z" w:name="move100750755"/>
      <w:moveFrom w:id="87" w:author="Yurii Shchehliuk" w:date="2022-04-13T13:58:00Z">
        <w:del w:id="88" w:author="Yurii Shchehliuk" w:date="2022-04-13T14:03:00Z">
          <w:r w:rsidR="00DD3705" w:rsidRPr="00931C08" w:rsidDel="00C05790">
            <w:rPr>
              <w:lang w:val="pl-PL"/>
            </w:rPr>
            <w:delText>.</w:delText>
          </w:r>
          <w:r w:rsidR="00A05564" w:rsidRPr="00931C08" w:rsidDel="00C05790">
            <w:rPr>
              <w:lang w:val="pl-PL"/>
            </w:rPr>
            <w:delText xml:space="preserve"> </w:delText>
          </w:r>
          <w:r w:rsidR="00DD3705" w:rsidRPr="00931C08" w:rsidDel="00C05790">
            <w:rPr>
              <w:lang w:val="pl-PL"/>
            </w:rPr>
            <w:delText xml:space="preserve">Zostaną </w:delText>
          </w:r>
          <w:r w:rsidR="00C47712" w:rsidRPr="00931C08" w:rsidDel="00C05790">
            <w:rPr>
              <w:lang w:val="pl-PL"/>
            </w:rPr>
            <w:delText>wykorzystane</w:delText>
          </w:r>
          <w:r w:rsidR="008E6F29" w:rsidRPr="00931C08" w:rsidDel="00C05790">
            <w:rPr>
              <w:lang w:val="pl-PL"/>
            </w:rPr>
            <w:delText xml:space="preserve"> i </w:delText>
          </w:r>
          <w:r w:rsidR="001B625D" w:rsidRPr="00931C08" w:rsidDel="00C05790">
            <w:rPr>
              <w:lang w:val="pl-PL"/>
            </w:rPr>
            <w:delText xml:space="preserve">omówione </w:delText>
          </w:r>
          <w:r w:rsidR="00DD3705" w:rsidRPr="00931C08" w:rsidDel="00C05790">
            <w:rPr>
              <w:lang w:val="pl-PL"/>
            </w:rPr>
            <w:delText xml:space="preserve">wzorce architektoniczne </w:delText>
          </w:r>
          <w:r w:rsidR="00810D5F" w:rsidRPr="00931C08" w:rsidDel="00C05790">
            <w:rPr>
              <w:lang w:val="pl-PL"/>
            </w:rPr>
            <w:delText>oraz</w:delText>
          </w:r>
          <w:r w:rsidR="00DD3705" w:rsidRPr="00931C08" w:rsidDel="00C05790">
            <w:rPr>
              <w:lang w:val="pl-PL"/>
            </w:rPr>
            <w:delText xml:space="preserve"> projektowe</w:delText>
          </w:r>
          <w:r w:rsidR="00116108" w:rsidRPr="00931C08" w:rsidDel="00C05790">
            <w:rPr>
              <w:lang w:val="pl-PL"/>
            </w:rPr>
            <w:delText>,</w:delText>
          </w:r>
          <w:r w:rsidR="00DD3705" w:rsidRPr="00931C08" w:rsidDel="00C05790">
            <w:rPr>
              <w:lang w:val="pl-PL"/>
            </w:rPr>
            <w:delText xml:space="preserve"> dzięki którym </w:delText>
          </w:r>
          <w:r w:rsidR="00C47712" w:rsidRPr="00931C08" w:rsidDel="00C05790">
            <w:rPr>
              <w:lang w:val="pl-PL"/>
            </w:rPr>
            <w:delText>aplikacja</w:delText>
          </w:r>
          <w:r w:rsidR="00DD3705" w:rsidRPr="00931C08" w:rsidDel="00C05790">
            <w:rPr>
              <w:lang w:val="pl-PL"/>
            </w:rPr>
            <w:delText xml:space="preserve"> będzie łatwo wspieran</w:delText>
          </w:r>
          <w:r w:rsidR="00C47712" w:rsidRPr="00931C08" w:rsidDel="00C05790">
            <w:rPr>
              <w:lang w:val="pl-PL"/>
            </w:rPr>
            <w:delText>a</w:delText>
          </w:r>
          <w:r w:rsidR="00DD3705" w:rsidRPr="00931C08" w:rsidDel="00C05790">
            <w:rPr>
              <w:lang w:val="pl-PL"/>
            </w:rPr>
            <w:delText xml:space="preserve"> oraz rozbudowan</w:delText>
          </w:r>
          <w:r w:rsidR="00C47712" w:rsidRPr="00931C08" w:rsidDel="00C05790">
            <w:rPr>
              <w:lang w:val="pl-PL"/>
            </w:rPr>
            <w:delText>a</w:delText>
          </w:r>
          <w:r w:rsidR="00293A5E" w:rsidDel="00C05790">
            <w:rPr>
              <w:lang w:val="pl-PL"/>
            </w:rPr>
            <w:delText xml:space="preserve"> w przyszłości</w:delText>
          </w:r>
          <w:r w:rsidR="00DD3705" w:rsidRPr="00931C08" w:rsidDel="00C05790">
            <w:rPr>
              <w:lang w:val="pl-PL"/>
            </w:rPr>
            <w:delText>.</w:delText>
          </w:r>
          <w:r w:rsidR="00D53FB2" w:rsidRPr="00931C08" w:rsidDel="00C05790">
            <w:rPr>
              <w:lang w:val="pl-PL"/>
            </w:rPr>
            <w:delText xml:space="preserve"> </w:delText>
          </w:r>
          <w:commentRangeEnd w:id="84"/>
          <w:r w:rsidR="009C5CE3" w:rsidDel="00C05790">
            <w:rPr>
              <w:rStyle w:val="CommentReference"/>
              <w:rFonts w:eastAsiaTheme="minorEastAsia" w:cstheme="minorBidi"/>
              <w:lang w:val="pl-PL" w:eastAsia="pl-PL"/>
            </w:rPr>
            <w:commentReference w:id="84"/>
          </w:r>
        </w:del>
      </w:moveFrom>
      <w:moveFromRangeEnd w:id="86"/>
    </w:p>
    <w:p w14:paraId="4F75712C" w14:textId="11A4267D" w:rsidR="00C42FDD" w:rsidRPr="00931C08" w:rsidRDefault="006949F5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6949F5">
        <w:rPr>
          <w:color w:val="000000" w:themeColor="text1"/>
          <w:lang w:val="pl-PL"/>
        </w:rPr>
        <w:t xml:space="preserve">W </w:t>
      </w:r>
      <w:commentRangeStart w:id="89"/>
      <w:commentRangeStart w:id="90"/>
      <w:r w:rsidRPr="006949F5">
        <w:rPr>
          <w:color w:val="000000" w:themeColor="text1"/>
          <w:lang w:val="pl-PL"/>
        </w:rPr>
        <w:t xml:space="preserve">pierwszej części pracy </w:t>
      </w:r>
      <w:del w:id="91" w:author="Yurii Shchehliuk" w:date="2022-04-17T12:16:00Z">
        <w:r w:rsidRPr="006949F5" w:rsidDel="00D156D1">
          <w:rPr>
            <w:color w:val="000000" w:themeColor="text1"/>
            <w:lang w:val="pl-PL"/>
          </w:rPr>
          <w:delText>zosta</w:delText>
        </w:r>
      </w:del>
      <w:del w:id="92" w:author="Yurii Shchehliuk" w:date="2022-04-13T14:04:00Z">
        <w:r w:rsidRPr="006949F5" w:rsidDel="00C05790">
          <w:rPr>
            <w:color w:val="000000" w:themeColor="text1"/>
            <w:lang w:val="pl-PL"/>
          </w:rPr>
          <w:delText>ły</w:delText>
        </w:r>
      </w:del>
      <w:ins w:id="93" w:author="Yurii Shchehliuk" w:date="2022-04-17T12:16:00Z">
        <w:r w:rsidR="00D156D1">
          <w:rPr>
            <w:color w:val="000000" w:themeColor="text1"/>
            <w:lang w:val="pl-PL"/>
          </w:rPr>
          <w:t>zostanie</w:t>
        </w:r>
      </w:ins>
      <w:r w:rsidRPr="006949F5">
        <w:rPr>
          <w:color w:val="000000" w:themeColor="text1"/>
          <w:lang w:val="pl-PL"/>
        </w:rPr>
        <w:t xml:space="preserve"> przeanalizowan</w:t>
      </w:r>
      <w:ins w:id="94" w:author="Yurii Shchehliuk" w:date="2022-04-17T12:16:00Z">
        <w:r w:rsidR="00D156D1">
          <w:rPr>
            <w:color w:val="000000" w:themeColor="text1"/>
            <w:lang w:val="pl-PL"/>
          </w:rPr>
          <w:t>y</w:t>
        </w:r>
      </w:ins>
      <w:del w:id="95" w:author="Yurii Shchehliuk" w:date="2022-04-17T12:16:00Z">
        <w:r w:rsidRPr="006949F5" w:rsidDel="00D156D1">
          <w:rPr>
            <w:color w:val="000000" w:themeColor="text1"/>
            <w:lang w:val="pl-PL"/>
          </w:rPr>
          <w:delText>e</w:delText>
        </w:r>
      </w:del>
      <w:r w:rsidRPr="006949F5">
        <w:rPr>
          <w:color w:val="000000" w:themeColor="text1"/>
          <w:lang w:val="pl-PL"/>
        </w:rPr>
        <w:t xml:space="preserve"> </w:t>
      </w:r>
      <w:ins w:id="96" w:author="Yurii Shchehliuk" w:date="2022-04-13T14:07:00Z">
        <w:r w:rsidR="00B074A7" w:rsidRPr="006949F5">
          <w:rPr>
            <w:color w:val="000000" w:themeColor="text1"/>
            <w:lang w:val="pl-PL"/>
          </w:rPr>
          <w:t>aplikacje</w:t>
        </w:r>
        <w:r w:rsidR="00B074A7">
          <w:rPr>
            <w:color w:val="000000" w:themeColor="text1"/>
            <w:lang w:val="pl-PL"/>
          </w:rPr>
          <w:t xml:space="preserve"> już </w:t>
        </w:r>
      </w:ins>
      <w:del w:id="97" w:author="Yurii Shchehliuk" w:date="2022-04-13T14:04:00Z">
        <w:r w:rsidRPr="006949F5" w:rsidDel="00C05790">
          <w:rPr>
            <w:color w:val="000000" w:themeColor="text1"/>
            <w:lang w:val="pl-PL"/>
          </w:rPr>
          <w:delText xml:space="preserve">już </w:delText>
        </w:r>
      </w:del>
      <w:r w:rsidRPr="006949F5">
        <w:rPr>
          <w:color w:val="000000" w:themeColor="text1"/>
          <w:lang w:val="pl-PL"/>
        </w:rPr>
        <w:t xml:space="preserve">istniejące </w:t>
      </w:r>
      <w:del w:id="98" w:author="Yurii Shchehliuk" w:date="2022-04-13T14:07:00Z">
        <w:r w:rsidRPr="006949F5" w:rsidDel="00B074A7">
          <w:rPr>
            <w:color w:val="000000" w:themeColor="text1"/>
            <w:lang w:val="pl-PL"/>
          </w:rPr>
          <w:delText>aplikacje</w:delText>
        </w:r>
      </w:del>
      <w:ins w:id="99" w:author="Yurii Shchehliuk" w:date="2022-04-13T14:04:00Z">
        <w:r w:rsidR="00C05790">
          <w:rPr>
            <w:color w:val="000000" w:themeColor="text1"/>
            <w:lang w:val="pl-PL"/>
          </w:rPr>
          <w:t>na rynku</w:t>
        </w:r>
      </w:ins>
      <w:r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Pr="006949F5">
        <w:rPr>
          <w:color w:val="000000" w:themeColor="text1"/>
          <w:lang w:val="pl-PL"/>
        </w:rPr>
        <w:t xml:space="preserve"> </w:t>
      </w:r>
      <w:del w:id="100" w:author="Yurii Shchehliuk" w:date="2022-04-17T13:20:00Z">
        <w:r w:rsidRPr="006949F5" w:rsidDel="00EB7D7C">
          <w:rPr>
            <w:color w:val="000000" w:themeColor="text1"/>
            <w:lang w:val="pl-PL"/>
          </w:rPr>
          <w:delText>zosta</w:delText>
        </w:r>
      </w:del>
      <w:del w:id="101" w:author="Yurii Shchehliuk" w:date="2022-04-13T14:04:00Z">
        <w:r w:rsidRPr="006949F5" w:rsidDel="00C05790">
          <w:rPr>
            <w:color w:val="000000" w:themeColor="text1"/>
            <w:lang w:val="pl-PL"/>
          </w:rPr>
          <w:delText>ną</w:delText>
        </w:r>
      </w:del>
      <w:ins w:id="102" w:author="Yurii Shchehliuk" w:date="2022-04-17T13:20:00Z">
        <w:r w:rsidR="00EB7D7C">
          <w:rPr>
            <w:color w:val="000000" w:themeColor="text1"/>
            <w:lang w:val="pl-PL"/>
          </w:rPr>
          <w:t>będzie</w:t>
        </w:r>
      </w:ins>
      <w:r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del w:id="103" w:author="Yurii Shchehliuk" w:date="2022-04-13T14:07:00Z">
        <w:r w:rsidR="002B1788" w:rsidDel="00794558">
          <w:rPr>
            <w:color w:val="000000" w:themeColor="text1"/>
            <w:lang w:val="pl-PL"/>
          </w:rPr>
          <w:delText xml:space="preserve">zostaną </w:delText>
        </w:r>
      </w:del>
      <w:ins w:id="104" w:author="Yurii Shchehliuk" w:date="2022-04-17T13:20:00Z">
        <w:r w:rsidR="00EB7D7C">
          <w:rPr>
            <w:color w:val="000000" w:themeColor="text1"/>
            <w:lang w:val="pl-PL"/>
          </w:rPr>
          <w:t>b</w:t>
        </w:r>
      </w:ins>
      <w:ins w:id="105" w:author="Yurii Shchehliuk" w:date="2022-04-17T13:21:00Z">
        <w:r w:rsidR="00EB7D7C">
          <w:rPr>
            <w:color w:val="000000" w:themeColor="text1"/>
            <w:lang w:val="pl-PL"/>
          </w:rPr>
          <w:t xml:space="preserve">ędą </w:t>
        </w:r>
      </w:ins>
      <w:r w:rsidR="002B1788">
        <w:rPr>
          <w:color w:val="000000" w:themeColor="text1"/>
          <w:lang w:val="pl-PL"/>
        </w:rPr>
        <w:t>przeanalizowane</w:t>
      </w:r>
      <w:r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ins w:id="106" w:author="Yurii Shchehliuk" w:date="2022-04-17T13:21:00Z">
        <w:r w:rsidR="00EB7D7C">
          <w:rPr>
            <w:color w:val="000000" w:themeColor="text1"/>
            <w:lang w:val="pl-PL"/>
          </w:rPr>
          <w:t xml:space="preserve">zostanie </w:t>
        </w:r>
      </w:ins>
      <w:del w:id="107" w:author="Yurii Shchehliuk" w:date="2022-04-13T14:06:00Z">
        <w:r w:rsidR="00092F3D" w:rsidDel="002E24E5">
          <w:rPr>
            <w:color w:val="000000" w:themeColor="text1"/>
            <w:lang w:val="pl-PL"/>
          </w:rPr>
          <w:delText>z</w:delText>
        </w:r>
      </w:del>
      <w:del w:id="108" w:author="Yurii Shchehliuk" w:date="2022-04-17T13:21:00Z">
        <w:r w:rsidRPr="006949F5" w:rsidDel="00EB7D7C">
          <w:rPr>
            <w:color w:val="000000" w:themeColor="text1"/>
            <w:lang w:val="pl-PL"/>
          </w:rPr>
          <w:delText>osta</w:delText>
        </w:r>
      </w:del>
      <w:del w:id="109" w:author="Yurii Shchehliuk" w:date="2022-04-13T14:06:00Z">
        <w:r w:rsidRPr="006949F5" w:rsidDel="002E24E5">
          <w:rPr>
            <w:color w:val="000000" w:themeColor="text1"/>
            <w:lang w:val="pl-PL"/>
          </w:rPr>
          <w:delText>n</w:delText>
        </w:r>
        <w:r w:rsidR="002E6F73" w:rsidDel="002E24E5">
          <w:rPr>
            <w:color w:val="000000" w:themeColor="text1"/>
            <w:lang w:val="pl-PL"/>
          </w:rPr>
          <w:delText>ą</w:delText>
        </w:r>
      </w:del>
      <w:del w:id="110" w:author="Yurii Shchehliuk" w:date="2022-04-17T13:21:00Z">
        <w:r w:rsidR="002E6F73" w:rsidDel="00EB7D7C">
          <w:rPr>
            <w:color w:val="000000" w:themeColor="text1"/>
            <w:lang w:val="pl-PL"/>
          </w:rPr>
          <w:delText xml:space="preserve"> </w:delText>
        </w:r>
      </w:del>
      <w:r w:rsidR="002E6F73">
        <w:rPr>
          <w:color w:val="000000" w:themeColor="text1"/>
          <w:lang w:val="pl-PL"/>
        </w:rPr>
        <w:t>przedstawion</w:t>
      </w:r>
      <w:ins w:id="111" w:author="Yurii Shchehliuk" w:date="2022-04-17T13:21:00Z">
        <w:r w:rsidR="00EB7D7C">
          <w:rPr>
            <w:color w:val="000000" w:themeColor="text1"/>
            <w:lang w:val="pl-PL"/>
          </w:rPr>
          <w:t>y</w:t>
        </w:r>
      </w:ins>
      <w:del w:id="112" w:author="Yurii Shchehliuk" w:date="2022-04-17T13:21:00Z">
        <w:r w:rsidR="002E6F73" w:rsidDel="00EB7D7C">
          <w:rPr>
            <w:color w:val="000000" w:themeColor="text1"/>
            <w:lang w:val="pl-PL"/>
          </w:rPr>
          <w:delText>e</w:delText>
        </w:r>
      </w:del>
      <w:r w:rsidR="002E6F73">
        <w:rPr>
          <w:color w:val="000000" w:themeColor="text1"/>
          <w:lang w:val="pl-PL"/>
        </w:rPr>
        <w:t xml:space="preserve"> prototypy interfejsu,</w:t>
      </w:r>
      <w:r w:rsidRPr="006949F5">
        <w:rPr>
          <w:color w:val="000000" w:themeColor="text1"/>
          <w:lang w:val="pl-PL"/>
        </w:rPr>
        <w:t xml:space="preserve"> </w:t>
      </w:r>
      <w:ins w:id="113" w:author="Yurii Shchehliuk" w:date="2022-04-17T13:21:00Z">
        <w:r w:rsidR="00EB7D7C">
          <w:rPr>
            <w:color w:val="000000" w:themeColor="text1"/>
            <w:lang w:val="pl-PL"/>
          </w:rPr>
          <w:t xml:space="preserve">będzie </w:t>
        </w:r>
      </w:ins>
      <w:r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commentRangeEnd w:id="89"/>
      <w:r w:rsidR="009C5CE3">
        <w:rPr>
          <w:rStyle w:val="CommentReference"/>
          <w:rFonts w:eastAsiaTheme="minorEastAsia" w:cstheme="minorBidi"/>
          <w:lang w:val="pl-PL" w:eastAsia="pl-PL"/>
        </w:rPr>
        <w:commentReference w:id="89"/>
      </w:r>
      <w:commentRangeEnd w:id="90"/>
      <w:r w:rsidR="009A1867">
        <w:rPr>
          <w:rStyle w:val="CommentReference"/>
          <w:rFonts w:eastAsiaTheme="minorEastAsia" w:cstheme="minorBidi"/>
          <w:lang w:val="pl-PL" w:eastAsia="pl-PL"/>
        </w:rPr>
        <w:commentReference w:id="90"/>
      </w:r>
      <w:r w:rsidR="00C42FDD" w:rsidRPr="00931C08">
        <w:rPr>
          <w:lang w:val="pl-PL"/>
        </w:rPr>
        <w:br w:type="page"/>
      </w:r>
    </w:p>
    <w:p w14:paraId="5B0CBA8D" w14:textId="79D9AE10" w:rsidR="005A2D72" w:rsidRDefault="005A2D72">
      <w:pPr>
        <w:pStyle w:val="Heading2"/>
        <w:ind w:left="180" w:hanging="180"/>
        <w:pPrChange w:id="114" w:author="Yurii Shchehliuk" w:date="2022-04-17T12:20:00Z">
          <w:pPr>
            <w:pStyle w:val="Heading2"/>
            <w:ind w:left="360" w:hanging="360"/>
          </w:pPr>
        </w:pPrChange>
      </w:pPr>
      <w:bookmarkStart w:id="115" w:name="_Toc100158845"/>
      <w:commentRangeStart w:id="116"/>
      <w:r w:rsidRPr="00931C08">
        <w:lastRenderedPageBreak/>
        <w:t>Wprowadzenie do problemu</w:t>
      </w:r>
      <w:bookmarkEnd w:id="115"/>
      <w:commentRangeEnd w:id="116"/>
      <w:r w:rsidR="000F4349">
        <w:rPr>
          <w:rStyle w:val="CommentReference"/>
          <w:rFonts w:eastAsiaTheme="minorEastAsia" w:cstheme="minorBidi"/>
          <w:b w:val="0"/>
          <w:color w:val="auto"/>
        </w:rPr>
        <w:commentReference w:id="116"/>
      </w:r>
    </w:p>
    <w:p w14:paraId="7BDC51F8" w14:textId="1B28E61B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ins w:id="117" w:author="Yurii Shchehliuk" w:date="2022-04-13T14:07:00Z">
        <w:r w:rsidR="00224518">
          <w:t xml:space="preserve">aby </w:t>
        </w:r>
      </w:ins>
      <w:r w:rsidR="00E76C46">
        <w:t>wrócić</w:t>
      </w:r>
      <w:del w:id="118" w:author="Yurii Shchehliuk" w:date="2022-04-13T14:08:00Z">
        <w:r w:rsidR="00E76C46" w:rsidDel="00224518">
          <w:delText xml:space="preserve"> </w:delText>
        </w:r>
        <w:r w:rsidR="00306C59" w:rsidDel="00224518">
          <w:delText>się</w:delText>
        </w:r>
      </w:del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del w:id="119" w:author="Yurii Shchehliuk" w:date="2022-04-13T14:22:00Z">
        <w:r w:rsidR="007A5CF0" w:rsidDel="00EC3565">
          <w:delText>a</w:delText>
        </w:r>
      </w:del>
      <w:ins w:id="120" w:author="Yurii Shchehliuk" w:date="2022-04-13T14:22:00Z">
        <w:r w:rsidR="00EC3565">
          <w:t>ą</w:t>
        </w:r>
      </w:ins>
      <w:r w:rsidR="007A5CF0">
        <w:t>ś nagrodę</w:t>
      </w:r>
      <w:r w:rsidR="00805B4B">
        <w:t xml:space="preserve"> jak jest to w aplikacji McDonald</w:t>
      </w:r>
      <w:r w:rsidR="00FF6AA4">
        <w:t xml:space="preserve"> </w:t>
      </w:r>
      <w:r w:rsidR="00805B4B">
        <w:t>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  <w:rPr>
          <w:ins w:id="121" w:author="Yurii Shchehliuk" w:date="2022-04-13T14:23:00Z"/>
        </w:rPr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59AA165" w:rsidR="00EC3565" w:rsidRPr="00D6048A" w:rsidRDefault="00EC3565" w:rsidP="00EC3565">
      <w:pPr>
        <w:pStyle w:val="Caption"/>
        <w:jc w:val="center"/>
        <w:rPr>
          <w:ins w:id="122" w:author="Yurii Shchehliuk" w:date="2022-04-13T14:23:00Z"/>
          <w:rPrChange w:id="123" w:author="Yurii Shchehliuk" w:date="2022-04-18T19:40:00Z">
            <w:rPr>
              <w:ins w:id="124" w:author="Yurii Shchehliuk" w:date="2022-04-13T14:23:00Z"/>
              <w:rStyle w:val="Hyperlink"/>
              <w:i w:val="0"/>
              <w:iCs w:val="0"/>
              <w:sz w:val="24"/>
              <w:szCs w:val="22"/>
            </w:rPr>
          </w:rPrChange>
        </w:rPr>
      </w:pPr>
      <w:ins w:id="125" w:author="Yurii Shchehliuk" w:date="2022-04-13T14:23:00Z">
        <w:r w:rsidRPr="00D6048A">
          <w:rPr>
            <w:i w:val="0"/>
            <w:iCs w:val="0"/>
            <w:sz w:val="20"/>
            <w:szCs w:val="20"/>
            <w:rPrChange w:id="126" w:author="Yurii Shchehliuk" w:date="2022-04-18T19:39:00Z">
              <w:rPr>
                <w:color w:val="5F5F5F" w:themeColor="hyperlink"/>
                <w:u w:val="single"/>
              </w:rPr>
            </w:rPrChange>
          </w:rPr>
          <w:t xml:space="preserve">Rys. </w:t>
        </w:r>
        <w:r w:rsidRPr="00D6048A">
          <w:rPr>
            <w:i w:val="0"/>
            <w:iCs w:val="0"/>
            <w:sz w:val="20"/>
            <w:szCs w:val="20"/>
            <w:rPrChange w:id="127" w:author="Yurii Shchehliuk" w:date="2022-04-18T19:39:00Z">
              <w:rPr/>
            </w:rPrChange>
          </w:rPr>
          <w:fldChar w:fldCharType="begin"/>
        </w:r>
        <w:r w:rsidRPr="00D6048A">
          <w:rPr>
            <w:i w:val="0"/>
            <w:iCs w:val="0"/>
            <w:sz w:val="20"/>
            <w:szCs w:val="20"/>
            <w:rPrChange w:id="128" w:author="Yurii Shchehliuk" w:date="2022-04-18T19:39:00Z">
              <w:rPr/>
            </w:rPrChange>
          </w:rPr>
          <w:instrText xml:space="preserve"> SEQ Rys. \* ARABIC </w:instrText>
        </w:r>
      </w:ins>
      <w:r w:rsidRPr="00D6048A">
        <w:rPr>
          <w:i w:val="0"/>
          <w:iCs w:val="0"/>
          <w:sz w:val="20"/>
          <w:szCs w:val="20"/>
          <w:rPrChange w:id="129" w:author="Yurii Shchehliuk" w:date="2022-04-18T19:39:00Z">
            <w:rPr/>
          </w:rPrChange>
        </w:rPr>
        <w:fldChar w:fldCharType="separate"/>
      </w:r>
      <w:ins w:id="130" w:author="Yurii Shchehliuk" w:date="2022-04-15T22:08:00Z">
        <w:r w:rsidR="00211706" w:rsidRPr="00D6048A">
          <w:rPr>
            <w:i w:val="0"/>
            <w:iCs w:val="0"/>
            <w:noProof/>
            <w:sz w:val="20"/>
            <w:szCs w:val="20"/>
            <w:rPrChange w:id="131" w:author="Yurii Shchehliuk" w:date="2022-04-18T19:39:00Z">
              <w:rPr>
                <w:i w:val="0"/>
                <w:iCs w:val="0"/>
                <w:noProof/>
              </w:rPr>
            </w:rPrChange>
          </w:rPr>
          <w:t>1</w:t>
        </w:r>
      </w:ins>
      <w:ins w:id="132" w:author="Yurii Shchehliuk" w:date="2022-04-13T14:23:00Z">
        <w:r w:rsidRPr="00D6048A">
          <w:rPr>
            <w:i w:val="0"/>
            <w:iCs w:val="0"/>
            <w:sz w:val="20"/>
            <w:szCs w:val="20"/>
            <w:rPrChange w:id="133" w:author="Yurii Shchehliuk" w:date="2022-04-18T19:39:00Z">
              <w:rPr/>
            </w:rPrChange>
          </w:rPr>
          <w:fldChar w:fldCharType="end"/>
        </w:r>
        <w:r w:rsidRPr="00D6048A">
          <w:rPr>
            <w:i w:val="0"/>
            <w:iCs w:val="0"/>
            <w:sz w:val="20"/>
            <w:szCs w:val="20"/>
            <w:rPrChange w:id="134" w:author="Yurii Shchehliuk" w:date="2022-04-18T19:39:00Z">
              <w:rPr/>
            </w:rPrChange>
          </w:rPr>
          <w:t xml:space="preserve"> </w:t>
        </w:r>
        <w:r w:rsidRPr="00D6048A">
          <w:rPr>
            <w:i w:val="0"/>
            <w:iCs w:val="0"/>
            <w:sz w:val="20"/>
            <w:szCs w:val="20"/>
            <w:rPrChange w:id="135" w:author="Yurii Shchehliuk" w:date="2022-04-18T19:39:00Z">
              <w:rPr>
                <w:i w:val="0"/>
                <w:iCs w:val="0"/>
              </w:rPr>
            </w:rPrChange>
          </w:rPr>
          <w:t xml:space="preserve">Aplikacja mobilna </w:t>
        </w:r>
        <w:proofErr w:type="spellStart"/>
        <w:r w:rsidRPr="00D6048A">
          <w:rPr>
            <w:i w:val="0"/>
            <w:iCs w:val="0"/>
            <w:sz w:val="20"/>
            <w:szCs w:val="20"/>
            <w:rPrChange w:id="136" w:author="Yurii Shchehliuk" w:date="2022-04-18T19:39:00Z">
              <w:rPr>
                <w:i w:val="0"/>
                <w:iCs w:val="0"/>
              </w:rPr>
            </w:rPrChange>
          </w:rPr>
          <w:t>McDonald‘s</w:t>
        </w:r>
        <w:proofErr w:type="spellEnd"/>
        <w:r w:rsidRPr="00D6048A">
          <w:rPr>
            <w:i w:val="0"/>
            <w:iCs w:val="0"/>
            <w:sz w:val="20"/>
            <w:szCs w:val="20"/>
            <w:rPrChange w:id="137" w:author="Yurii Shchehliuk" w:date="2022-04-18T19:39:00Z">
              <w:rPr>
                <w:i w:val="0"/>
                <w:iCs w:val="0"/>
              </w:rPr>
            </w:rPrChange>
          </w:rPr>
          <w:br/>
          <w:t xml:space="preserve">Źródło: </w:t>
        </w:r>
        <w:r w:rsidRPr="00D6048A">
          <w:rPr>
            <w:i w:val="0"/>
            <w:iCs w:val="0"/>
            <w:sz w:val="20"/>
            <w:szCs w:val="20"/>
            <w:rPrChange w:id="138" w:author="Yurii Shchehliuk" w:date="2022-04-18T19:39:00Z">
              <w:rPr/>
            </w:rPrChange>
          </w:rPr>
          <w:fldChar w:fldCharType="begin"/>
        </w:r>
        <w:r w:rsidRPr="00D6048A">
          <w:rPr>
            <w:i w:val="0"/>
            <w:iCs w:val="0"/>
            <w:sz w:val="20"/>
            <w:szCs w:val="20"/>
            <w:rPrChange w:id="139" w:author="Yurii Shchehliuk" w:date="2022-04-18T19:39:00Z">
              <w:rPr/>
            </w:rPrChange>
          </w:rPr>
          <w:instrText xml:space="preserve"> HYPERLINK "https://play.google.com/store/apps/details?id=com.mcdonalds.app&amp;hl=en_IN&amp;gl=US" </w:instrText>
        </w:r>
        <w:r w:rsidRPr="00D6048A">
          <w:rPr>
            <w:sz w:val="20"/>
            <w:szCs w:val="20"/>
            <w:rPrChange w:id="140" w:author="Yurii Shchehliuk" w:date="2022-04-18T19:39:00Z">
              <w:rPr>
                <w:rStyle w:val="Hyperlink"/>
                <w:i w:val="0"/>
                <w:iCs w:val="0"/>
              </w:rPr>
            </w:rPrChange>
          </w:rPr>
          <w:fldChar w:fldCharType="separate"/>
        </w:r>
        <w:r w:rsidRPr="00D6048A">
          <w:rPr>
            <w:rStyle w:val="Hyperlink"/>
            <w:i w:val="0"/>
            <w:iCs w:val="0"/>
            <w:sz w:val="20"/>
            <w:szCs w:val="20"/>
            <w:rPrChange w:id="141" w:author="Yurii Shchehliuk" w:date="2022-04-18T19:39:00Z">
              <w:rPr>
                <w:rStyle w:val="Hyperlink"/>
                <w:i w:val="0"/>
                <w:iCs w:val="0"/>
              </w:rPr>
            </w:rPrChange>
          </w:rPr>
          <w:t>https://play.google.com/store/apps/details?id=com.mcdonalds.app&amp;hl=en_IN&amp;gl=US</w:t>
        </w:r>
        <w:r w:rsidRPr="00D6048A">
          <w:rPr>
            <w:rStyle w:val="Hyperlink"/>
            <w:i w:val="0"/>
            <w:iCs w:val="0"/>
            <w:sz w:val="20"/>
            <w:szCs w:val="20"/>
            <w:rPrChange w:id="142" w:author="Yurii Shchehliuk" w:date="2022-04-18T19:39:00Z">
              <w:rPr>
                <w:rStyle w:val="Hyperlink"/>
                <w:i w:val="0"/>
                <w:iCs w:val="0"/>
              </w:rPr>
            </w:rPrChange>
          </w:rPr>
          <w:fldChar w:fldCharType="end"/>
        </w:r>
      </w:ins>
      <w:ins w:id="143" w:author="Yurii Shchehliuk" w:date="2022-04-18T19:40:00Z">
        <w:r w:rsidR="00D6048A" w:rsidRPr="00D6048A">
          <w:rPr>
            <w:rPrChange w:id="144" w:author="Yurii Shchehliuk" w:date="2022-04-18T19:40:00Z">
              <w:rPr>
                <w:rStyle w:val="Hyperlink"/>
                <w:i w:val="0"/>
                <w:iCs w:val="0"/>
                <w:sz w:val="20"/>
                <w:szCs w:val="20"/>
              </w:rPr>
            </w:rPrChange>
          </w:rPr>
          <w:t xml:space="preserve">, </w:t>
        </w:r>
        <w:r w:rsidR="00D6048A" w:rsidRPr="00D6048A">
          <w:rPr>
            <w:i w:val="0"/>
            <w:iCs w:val="0"/>
            <w:sz w:val="20"/>
            <w:szCs w:val="20"/>
            <w:rPrChange w:id="145" w:author="Yurii Shchehliuk" w:date="2022-04-18T19:40:00Z">
              <w:rPr>
                <w:rStyle w:val="Hyperlink"/>
                <w:i w:val="0"/>
                <w:iCs w:val="0"/>
                <w:sz w:val="20"/>
                <w:szCs w:val="20"/>
              </w:rPr>
            </w:rPrChange>
          </w:rPr>
          <w:t>z</w:t>
        </w:r>
        <w:r w:rsidR="00D6048A">
          <w:rPr>
            <w:i w:val="0"/>
            <w:iCs w:val="0"/>
            <w:sz w:val="20"/>
            <w:szCs w:val="20"/>
          </w:rPr>
          <w:t xml:space="preserve"> dnia 05.12</w:t>
        </w:r>
      </w:ins>
      <w:ins w:id="146" w:author="Yurii Shchehliuk" w:date="2022-04-18T19:41:00Z">
        <w:r w:rsidR="00D6048A">
          <w:rPr>
            <w:i w:val="0"/>
            <w:iCs w:val="0"/>
            <w:sz w:val="20"/>
            <w:szCs w:val="20"/>
          </w:rPr>
          <w:t>.2021</w:t>
        </w:r>
      </w:ins>
    </w:p>
    <w:p w14:paraId="23D540D9" w14:textId="09B94F62" w:rsidR="00753349" w:rsidRPr="00931C08" w:rsidDel="00EC3565" w:rsidRDefault="00753349">
      <w:pPr>
        <w:pStyle w:val="Caption"/>
        <w:jc w:val="center"/>
        <w:rPr>
          <w:del w:id="147" w:author="Yurii Shchehliuk" w:date="2022-04-13T14:23:00Z"/>
        </w:rPr>
        <w:pPrChange w:id="148" w:author="Yurii Shchehliuk" w:date="2022-04-13T14:23:00Z">
          <w:pPr>
            <w:keepNext/>
            <w:spacing w:before="240"/>
            <w:jc w:val="center"/>
          </w:pPr>
        </w:pPrChange>
      </w:pPr>
    </w:p>
    <w:p w14:paraId="4725923C" w14:textId="1C8F386C" w:rsidR="00753349" w:rsidDel="00EC3565" w:rsidRDefault="00753349" w:rsidP="00753349">
      <w:pPr>
        <w:pStyle w:val="Caption"/>
        <w:jc w:val="center"/>
        <w:rPr>
          <w:del w:id="149" w:author="Yurii Shchehliuk" w:date="2022-04-13T14:23:00Z"/>
          <w:rStyle w:val="Hyperlink"/>
          <w:i w:val="0"/>
          <w:iCs w:val="0"/>
        </w:rPr>
      </w:pPr>
      <w:del w:id="150" w:author="Yurii Shchehliuk" w:date="2022-04-13T14:23:00Z">
        <w:r w:rsidRPr="00931C08" w:rsidDel="00EC3565">
          <w:rPr>
            <w:i w:val="0"/>
            <w:iCs w:val="0"/>
          </w:rPr>
          <w:delText xml:space="preserve">Rys. </w:delText>
        </w:r>
        <w:r w:rsidRPr="00931C08" w:rsidDel="00EC3565">
          <w:fldChar w:fldCharType="begin"/>
        </w:r>
        <w:r w:rsidRPr="00931C08" w:rsidDel="00EC3565">
          <w:rPr>
            <w:i w:val="0"/>
            <w:iCs w:val="0"/>
          </w:rPr>
          <w:delInstrText xml:space="preserve"> SEQ Rys._ \* ARABIC </w:delInstrText>
        </w:r>
        <w:r w:rsidRPr="00931C08" w:rsidDel="00EC3565">
          <w:fldChar w:fldCharType="separate"/>
        </w:r>
        <w:r w:rsidDel="00EC3565">
          <w:rPr>
            <w:i w:val="0"/>
            <w:iCs w:val="0"/>
            <w:noProof/>
          </w:rPr>
          <w:delText>11</w:delText>
        </w:r>
        <w:r w:rsidRPr="00931C08" w:rsidDel="00EC3565">
          <w:fldChar w:fldCharType="end"/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>plikacj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 xml:space="preserve">mobilna </w:delText>
        </w:r>
        <w:r w:rsidRPr="00931C08" w:rsidDel="00EC3565">
          <w:rPr>
            <w:i w:val="0"/>
            <w:iCs w:val="0"/>
          </w:rPr>
          <w:delText>McDonald</w:delText>
        </w:r>
      </w:del>
      <w:commentRangeStart w:id="151"/>
      <w:del w:id="152" w:author="Yurii Shchehliuk" w:date="2022-04-13T14:08:00Z">
        <w:r w:rsidRPr="00931C08" w:rsidDel="00DA46EF">
          <w:rPr>
            <w:i w:val="0"/>
            <w:iCs w:val="0"/>
          </w:rPr>
          <w:delText xml:space="preserve"> </w:delText>
        </w:r>
      </w:del>
      <w:del w:id="153" w:author="Yurii Shchehliuk" w:date="2022-04-13T14:23:00Z">
        <w:r w:rsidRPr="00931C08" w:rsidDel="00EC3565">
          <w:rPr>
            <w:i w:val="0"/>
            <w:iCs w:val="0"/>
          </w:rPr>
          <w:delText>‘</w:delText>
        </w:r>
        <w:commentRangeEnd w:id="151"/>
        <w:r w:rsidR="009C5CE3" w:rsidDel="00EC3565">
          <w:rPr>
            <w:rStyle w:val="CommentReference"/>
            <w:i w:val="0"/>
            <w:iCs w:val="0"/>
            <w:color w:val="auto"/>
          </w:rPr>
          <w:commentReference w:id="151"/>
        </w:r>
        <w:r w:rsidRPr="00931C08" w:rsidDel="00EC3565">
          <w:rPr>
            <w:i w:val="0"/>
            <w:iCs w:val="0"/>
          </w:rPr>
          <w:delText>s</w:delText>
        </w:r>
        <w:r w:rsidRPr="00931C08" w:rsidDel="00EC3565">
          <w:rPr>
            <w:i w:val="0"/>
            <w:iCs w:val="0"/>
          </w:rPr>
          <w:br/>
          <w:delText xml:space="preserve">Źródło: </w:delText>
        </w:r>
        <w:r w:rsidR="00000A73" w:rsidDel="00EC3565">
          <w:fldChar w:fldCharType="begin"/>
        </w:r>
        <w:r w:rsidR="00000A73" w:rsidDel="00EC3565">
          <w:delInstrText xml:space="preserve"> HYPERLINK "https://play.google.com/store/apps/details?id=com.mcdonalds.app&amp;hl=en_IN&amp;gl=US" </w:delInstrText>
        </w:r>
        <w:r w:rsidR="00000A73" w:rsidDel="00EC3565">
          <w:fldChar w:fldCharType="separate"/>
        </w:r>
        <w:r w:rsidRPr="00931C08" w:rsidDel="00EC3565">
          <w:rPr>
            <w:rStyle w:val="Hyperlink"/>
            <w:i w:val="0"/>
            <w:iCs w:val="0"/>
          </w:rPr>
          <w:delText>https://play.google.com/store/apps/details?id=com.mcdonalds.app&amp;hl=en_IN&amp;gl=US</w:delText>
        </w:r>
        <w:r w:rsidR="00000A73" w:rsidDel="00EC3565">
          <w:rPr>
            <w:rStyle w:val="Hyperlink"/>
          </w:rPr>
          <w:fldChar w:fldCharType="end"/>
        </w:r>
      </w:del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  <w:rPr>
          <w:ins w:id="154" w:author="Yurii Shchehliuk" w:date="2022-04-13T14:23:00Z"/>
        </w:rPr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5DE" w14:textId="67A2E6D4" w:rsidR="00753349" w:rsidRPr="00514C85" w:rsidDel="00453768" w:rsidRDefault="00453768">
      <w:pPr>
        <w:pStyle w:val="Caption"/>
        <w:jc w:val="center"/>
        <w:rPr>
          <w:del w:id="155" w:author="Yurii Shchehliuk" w:date="2022-04-13T14:23:00Z"/>
          <w:i w:val="0"/>
          <w:iCs w:val="0"/>
          <w:rPrChange w:id="156" w:author="Yurii Shchehliuk" w:date="2022-04-18T20:14:00Z">
            <w:rPr>
              <w:del w:id="157" w:author="Yurii Shchehliuk" w:date="2022-04-13T14:23:00Z"/>
            </w:rPr>
          </w:rPrChange>
        </w:rPr>
        <w:pPrChange w:id="158" w:author="Yurii Shchehliuk" w:date="2022-04-13T14:23:00Z">
          <w:pPr>
            <w:keepNext/>
            <w:jc w:val="center"/>
          </w:pPr>
        </w:pPrChange>
      </w:pPr>
      <w:ins w:id="159" w:author="Yurii Shchehliuk" w:date="2022-04-13T14:23:00Z">
        <w:r w:rsidRPr="00514C85">
          <w:rPr>
            <w:i w:val="0"/>
            <w:iCs w:val="0"/>
            <w:rPrChange w:id="160" w:author="Yurii Shchehliuk" w:date="2022-04-18T20:14:00Z">
              <w:rPr/>
            </w:rPrChange>
          </w:rPr>
          <w:t xml:space="preserve">Rys. </w:t>
        </w:r>
        <w:r w:rsidRPr="00514C85">
          <w:rPr>
            <w:i w:val="0"/>
            <w:iCs w:val="0"/>
            <w:rPrChange w:id="161" w:author="Yurii Shchehliuk" w:date="2022-04-18T20:14:00Z">
              <w:rPr/>
            </w:rPrChange>
          </w:rPr>
          <w:fldChar w:fldCharType="begin"/>
        </w:r>
        <w:r w:rsidRPr="00514C85">
          <w:rPr>
            <w:i w:val="0"/>
            <w:iCs w:val="0"/>
            <w:rPrChange w:id="162" w:author="Yurii Shchehliuk" w:date="2022-04-18T20:14:00Z">
              <w:rPr/>
            </w:rPrChange>
          </w:rPr>
          <w:instrText xml:space="preserve"> SEQ Rys. \* ARABIC </w:instrText>
        </w:r>
      </w:ins>
      <w:r w:rsidRPr="00514C85">
        <w:rPr>
          <w:i w:val="0"/>
          <w:iCs w:val="0"/>
          <w:rPrChange w:id="163" w:author="Yurii Shchehliuk" w:date="2022-04-18T20:14:00Z">
            <w:rPr/>
          </w:rPrChange>
        </w:rPr>
        <w:fldChar w:fldCharType="separate"/>
      </w:r>
      <w:ins w:id="164" w:author="Yurii Shchehliuk" w:date="2022-04-15T22:08:00Z">
        <w:r w:rsidR="00211706" w:rsidRPr="00514C85">
          <w:rPr>
            <w:i w:val="0"/>
            <w:iCs w:val="0"/>
            <w:noProof/>
            <w:rPrChange w:id="165" w:author="Yurii Shchehliuk" w:date="2022-04-18T20:14:00Z">
              <w:rPr>
                <w:noProof/>
              </w:rPr>
            </w:rPrChange>
          </w:rPr>
          <w:t>2</w:t>
        </w:r>
      </w:ins>
      <w:ins w:id="166" w:author="Yurii Shchehliuk" w:date="2022-04-13T14:23:00Z">
        <w:r w:rsidRPr="00514C85">
          <w:rPr>
            <w:i w:val="0"/>
            <w:iCs w:val="0"/>
            <w:rPrChange w:id="167" w:author="Yurii Shchehliuk" w:date="2022-04-18T20:14:00Z">
              <w:rPr/>
            </w:rPrChange>
          </w:rPr>
          <w:fldChar w:fldCharType="end"/>
        </w:r>
      </w:ins>
    </w:p>
    <w:p w14:paraId="2FA966D0" w14:textId="77777777" w:rsidR="006353F2" w:rsidRPr="00217137" w:rsidRDefault="00753349" w:rsidP="006353F2">
      <w:pPr>
        <w:pStyle w:val="Caption"/>
        <w:jc w:val="center"/>
        <w:rPr>
          <w:ins w:id="168" w:author="Yurii Shchehliuk" w:date="2022-04-18T20:07:00Z"/>
        </w:rPr>
      </w:pPr>
      <w:del w:id="169" w:author="Yurii Shchehliuk" w:date="2022-04-13T14:23:00Z">
        <w:r w:rsidRPr="00514C85" w:rsidDel="00453768">
          <w:rPr>
            <w:i w:val="0"/>
            <w:iCs w:val="0"/>
            <w:rPrChange w:id="170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514C85" w:rsidDel="00453768">
          <w:rPr>
            <w:i w:val="0"/>
            <w:iCs w:val="0"/>
            <w:rPrChange w:id="171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514C85" w:rsidDel="00453768">
          <w:rPr>
            <w:i w:val="0"/>
            <w:iCs w:val="0"/>
            <w:rPrChange w:id="172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514C85" w:rsidDel="00453768">
          <w:rPr>
            <w:i w:val="0"/>
            <w:iCs w:val="0"/>
            <w:rPrChange w:id="173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Pr="00514C85" w:rsidDel="00453768">
          <w:rPr>
            <w:i w:val="0"/>
            <w:iCs w:val="0"/>
            <w:noProof/>
            <w:rPrChange w:id="174" w:author="Yurii Shchehliuk" w:date="2022-04-18T20:14:00Z">
              <w:rPr>
                <w:i w:val="0"/>
                <w:iCs w:val="0"/>
                <w:noProof/>
              </w:rPr>
            </w:rPrChange>
          </w:rPr>
          <w:delText>12</w:delText>
        </w:r>
        <w:r w:rsidRPr="00514C85" w:rsidDel="00453768">
          <w:rPr>
            <w:i w:val="0"/>
            <w:iCs w:val="0"/>
            <w:rPrChange w:id="175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514C85">
        <w:rPr>
          <w:i w:val="0"/>
          <w:iCs w:val="0"/>
          <w:rPrChange w:id="176" w:author="Yurii Shchehliuk" w:date="2022-04-18T20:14:00Z">
            <w:rPr>
              <w:i w:val="0"/>
              <w:iCs w:val="0"/>
            </w:rPr>
          </w:rPrChange>
        </w:rPr>
        <w:t xml:space="preserve"> Aplikacja mobilna Subway</w:t>
      </w:r>
      <w:r w:rsidRPr="00514C85">
        <w:rPr>
          <w:i w:val="0"/>
          <w:iCs w:val="0"/>
          <w:rPrChange w:id="177" w:author="Yurii Shchehliuk" w:date="2022-04-18T20:14:00Z">
            <w:rPr>
              <w:i w:val="0"/>
              <w:iCs w:val="0"/>
            </w:rPr>
          </w:rPrChange>
        </w:rPr>
        <w:br/>
        <w:t xml:space="preserve">Źródło: </w:t>
      </w:r>
      <w:r w:rsidR="00F92C9C" w:rsidRPr="00514C85">
        <w:rPr>
          <w:i w:val="0"/>
          <w:iCs w:val="0"/>
          <w:rPrChange w:id="178" w:author="Yurii Shchehliuk" w:date="2022-04-18T20:14:00Z">
            <w:rPr/>
          </w:rPrChange>
        </w:rPr>
        <w:fldChar w:fldCharType="begin"/>
      </w:r>
      <w:r w:rsidR="00F92C9C" w:rsidRPr="00514C85">
        <w:rPr>
          <w:i w:val="0"/>
          <w:iCs w:val="0"/>
          <w:rPrChange w:id="179" w:author="Yurii Shchehliuk" w:date="2022-04-18T20:14:00Z">
            <w:rPr/>
          </w:rPrChange>
        </w:rPr>
        <w:instrText xml:space="preserve"> HYPERLINK "https://www.appstoreapps.com/app/subway/" </w:instrText>
      </w:r>
      <w:r w:rsidR="00F92C9C" w:rsidRPr="00514C85">
        <w:rPr>
          <w:i w:val="0"/>
          <w:iCs w:val="0"/>
          <w:rPrChange w:id="180" w:author="Yurii Shchehliuk" w:date="2022-04-18T20:14:00Z">
            <w:rPr/>
          </w:rPrChange>
        </w:rPr>
        <w:fldChar w:fldCharType="separate"/>
      </w:r>
      <w:r w:rsidRPr="00514C85">
        <w:rPr>
          <w:rStyle w:val="Hyperlink"/>
          <w:i w:val="0"/>
          <w:iCs w:val="0"/>
          <w:rPrChange w:id="181" w:author="Yurii Shchehliuk" w:date="2022-04-18T20:14:00Z">
            <w:rPr>
              <w:rStyle w:val="Hyperlink"/>
              <w:i w:val="0"/>
              <w:iCs w:val="0"/>
            </w:rPr>
          </w:rPrChange>
        </w:rPr>
        <w:t>https://www.appstoreapps.com/app/subway/</w:t>
      </w:r>
      <w:r w:rsidR="00F92C9C" w:rsidRPr="00514C85">
        <w:rPr>
          <w:rStyle w:val="Hyperlink"/>
          <w:i w:val="0"/>
          <w:iCs w:val="0"/>
          <w:rPrChange w:id="182" w:author="Yurii Shchehliuk" w:date="2022-04-18T20:14:00Z">
            <w:rPr>
              <w:rStyle w:val="Hyperlink"/>
              <w:i w:val="0"/>
              <w:iCs w:val="0"/>
            </w:rPr>
          </w:rPrChange>
        </w:rPr>
        <w:fldChar w:fldCharType="end"/>
      </w:r>
      <w:ins w:id="183" w:author="Yurii Shchehliuk" w:date="2022-04-18T20:07:00Z">
        <w:r w:rsidR="006353F2" w:rsidRPr="00217137">
          <w:t xml:space="preserve">, </w:t>
        </w:r>
        <w:r w:rsidR="006353F2" w:rsidRPr="00217137">
          <w:rPr>
            <w:i w:val="0"/>
            <w:iCs w:val="0"/>
            <w:sz w:val="20"/>
            <w:szCs w:val="20"/>
          </w:rPr>
          <w:t>z</w:t>
        </w:r>
        <w:r w:rsidR="006353F2">
          <w:rPr>
            <w:i w:val="0"/>
            <w:iCs w:val="0"/>
            <w:sz w:val="20"/>
            <w:szCs w:val="20"/>
          </w:rPr>
          <w:t xml:space="preserve"> dnia 05.12.2021</w:t>
        </w:r>
      </w:ins>
    </w:p>
    <w:p w14:paraId="6E4EC7C4" w14:textId="352A8B7E" w:rsidR="00753349" w:rsidRPr="00931C08" w:rsidDel="006353F2" w:rsidRDefault="00753349" w:rsidP="00753349">
      <w:pPr>
        <w:pStyle w:val="Caption"/>
        <w:jc w:val="center"/>
        <w:rPr>
          <w:del w:id="184" w:author="Yurii Shchehliuk" w:date="2022-04-18T20:07:00Z"/>
          <w:i w:val="0"/>
          <w:iCs w:val="0"/>
        </w:rPr>
      </w:pPr>
    </w:p>
    <w:p w14:paraId="1E4C9D52" w14:textId="4CEC885B" w:rsidR="006E69E2" w:rsidRDefault="005A2D72" w:rsidP="00861617">
      <w:pPr>
        <w:ind w:firstLine="360"/>
      </w:pPr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potrzeb.</w:t>
      </w:r>
      <w:r w:rsidR="006E69E2">
        <w:t xml:space="preserve"> </w:t>
      </w:r>
      <w:ins w:id="185" w:author="Yurii Shchehliuk" w:date="2022-04-13T14:11:00Z">
        <w:r w:rsidR="00531474">
          <w:t xml:space="preserve">Robiąc wnioski z powyższych aplikacji, </w:t>
        </w:r>
      </w:ins>
      <w:del w:id="186" w:author="Yurii Shchehliuk" w:date="2022-04-13T14:11:00Z">
        <w:r w:rsidR="00247965" w:rsidDel="00531474">
          <w:delText>K</w:delText>
        </w:r>
      </w:del>
      <w:ins w:id="187" w:author="Yurii Shchehliuk" w:date="2022-04-13T14:11:00Z">
        <w:r w:rsidR="00531474">
          <w:t>k</w:t>
        </w:r>
      </w:ins>
      <w:r w:rsidR="00247965">
        <w:t>orzystanie</w:t>
      </w:r>
      <w:r w:rsidRPr="00931C08">
        <w:t xml:space="preserve"> z </w:t>
      </w:r>
      <w:del w:id="188" w:author="Yurii Shchehliuk" w:date="2022-04-13T14:11:00Z">
        <w:r w:rsidRPr="00931C08" w:rsidDel="00B2578D">
          <w:delText>aplikacj</w:delText>
        </w:r>
        <w:r w:rsidR="00247965" w:rsidDel="00B2578D">
          <w:delText>i</w:delText>
        </w:r>
        <w:r w:rsidRPr="00931C08" w:rsidDel="00B2578D">
          <w:delText xml:space="preserve"> </w:delText>
        </w:r>
      </w:del>
      <w:ins w:id="189" w:author="Yurii Shchehliuk" w:date="2022-04-13T14:11:00Z">
        <w:r w:rsidR="00B2578D">
          <w:t xml:space="preserve">programu </w:t>
        </w:r>
      </w:ins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ins w:id="190" w:author="Yurii Shchehliuk" w:date="2022-04-17T12:17:00Z">
        <w:r w:rsidR="0018104C">
          <w:t>interfejs</w:t>
        </w:r>
      </w:ins>
      <w:commentRangeStart w:id="191"/>
      <w:commentRangeStart w:id="192"/>
      <w:del w:id="193" w:author="Yurii Shchehliuk" w:date="2022-04-17T12:17:00Z">
        <w:r w:rsidR="00D17741" w:rsidDel="0018104C">
          <w:delText>składnia wizualna</w:delText>
        </w:r>
      </w:del>
      <w:r w:rsidR="00D17741">
        <w:t xml:space="preserve"> </w:t>
      </w:r>
      <w:commentRangeEnd w:id="191"/>
      <w:r w:rsidR="009A1867">
        <w:rPr>
          <w:rStyle w:val="CommentReference"/>
        </w:rPr>
        <w:commentReference w:id="191"/>
      </w:r>
      <w:commentRangeEnd w:id="192"/>
      <w:r w:rsidR="009F721A">
        <w:rPr>
          <w:rStyle w:val="CommentReference"/>
        </w:rPr>
        <w:commentReference w:id="192"/>
      </w:r>
      <w:r w:rsidR="00D17741">
        <w:t xml:space="preserve">musi być </w:t>
      </w:r>
      <w:r w:rsidRPr="00931C08">
        <w:t>intuicyjn</w:t>
      </w:r>
      <w:ins w:id="194" w:author="Yurii Shchehliuk" w:date="2022-04-17T12:17:00Z">
        <w:r w:rsidR="0018104C">
          <w:t>y</w:t>
        </w:r>
      </w:ins>
      <w:del w:id="195" w:author="Yurii Shchehliuk" w:date="2022-04-17T12:17:00Z">
        <w:r w:rsidR="00D17741" w:rsidDel="0018104C">
          <w:delText>a</w:delText>
        </w:r>
      </w:del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Przed wyborem technologii do implementacji aplikacji warto zwrócić uwagę na docelow</w:t>
      </w:r>
      <w:ins w:id="196" w:author="Yurii Shchehliuk" w:date="2022-04-13T14:12:00Z">
        <w:r w:rsidR="00656B8E">
          <w:t>e</w:t>
        </w:r>
      </w:ins>
      <w:del w:id="197" w:author="Yurii Shchehliuk" w:date="2022-04-13T14:12:00Z">
        <w:r w:rsidR="006E69E2" w:rsidDel="00656B8E">
          <w:delText>y</w:delText>
        </w:r>
      </w:del>
      <w:r w:rsidR="006E69E2">
        <w:t xml:space="preserve"> system</w:t>
      </w:r>
      <w:ins w:id="198" w:author="Yurii Shchehliuk" w:date="2022-04-13T14:12:00Z">
        <w:r w:rsidR="00656B8E">
          <w:t>y</w:t>
        </w:r>
      </w:ins>
      <w:r w:rsidR="006E69E2">
        <w:t xml:space="preserve"> operacyjn</w:t>
      </w:r>
      <w:ins w:id="199" w:author="Yurii Shchehliuk" w:date="2022-04-13T14:12:00Z">
        <w:r w:rsidR="00656B8E">
          <w:t>e</w:t>
        </w:r>
      </w:ins>
      <w:del w:id="200" w:author="Yurii Shchehliuk" w:date="2022-04-13T14:12:00Z">
        <w:r w:rsidR="006E69E2" w:rsidDel="00656B8E">
          <w:delText>y</w:delText>
        </w:r>
      </w:del>
      <w:r w:rsidR="006E69E2">
        <w:t>.</w:t>
      </w:r>
    </w:p>
    <w:p w14:paraId="254A778F" w14:textId="7F1C4578" w:rsidR="00683383" w:rsidRPr="00931C08" w:rsidRDefault="00683383" w:rsidP="005E3C59">
      <w:pPr>
        <w:pStyle w:val="ListParagraph"/>
        <w:numPr>
          <w:ilvl w:val="0"/>
          <w:numId w:val="6"/>
        </w:numPr>
      </w:pPr>
      <w:r w:rsidRPr="00931C08">
        <w:br w:type="page"/>
      </w:r>
    </w:p>
    <w:p w14:paraId="60B721FD" w14:textId="7AA20FB7" w:rsidR="0047680B" w:rsidRDefault="00B073A8">
      <w:pPr>
        <w:pStyle w:val="Heading2"/>
        <w:ind w:left="180" w:hanging="180"/>
        <w:pPrChange w:id="201" w:author="Yurii Shchehliuk" w:date="2022-04-17T12:19:00Z">
          <w:pPr>
            <w:pStyle w:val="Heading2"/>
            <w:ind w:left="360" w:hanging="360"/>
          </w:pPr>
        </w:pPrChange>
      </w:pPr>
      <w:bookmarkStart w:id="202" w:name="_Toc100158846"/>
      <w:commentRangeStart w:id="203"/>
      <w:r w:rsidRPr="00931C08">
        <w:lastRenderedPageBreak/>
        <w:t>Część</w:t>
      </w:r>
      <w:commentRangeEnd w:id="203"/>
      <w:r w:rsidR="00BE1558">
        <w:rPr>
          <w:rStyle w:val="CommentReference"/>
          <w:rFonts w:eastAsiaTheme="minorEastAsia" w:cstheme="minorBidi"/>
          <w:b w:val="0"/>
          <w:color w:val="auto"/>
        </w:rPr>
        <w:commentReference w:id="203"/>
      </w:r>
      <w:r w:rsidRPr="00931C08">
        <w:t xml:space="preserve"> teoretyczna</w:t>
      </w:r>
      <w:bookmarkEnd w:id="202"/>
    </w:p>
    <w:p w14:paraId="4E6EDC8F" w14:textId="018933B0" w:rsidR="00861617" w:rsidRPr="00931C08" w:rsidRDefault="00861617" w:rsidP="00A269F0">
      <w:r w:rsidRPr="00931C08">
        <w:t xml:space="preserve">Najpopularniejszym </w:t>
      </w:r>
      <w:r>
        <w:t xml:space="preserve">mobilnym </w:t>
      </w:r>
      <w:r w:rsidRPr="00931C08">
        <w:t>systemem operacyjnym na świecie, który pojawił się jako projekt open-</w:t>
      </w:r>
      <w:proofErr w:type="spellStart"/>
      <w:r w:rsidRPr="00931C08">
        <w:t>source</w:t>
      </w:r>
      <w:proofErr w:type="spellEnd"/>
      <w:r w:rsidRPr="00931C08">
        <w:t xml:space="preserve"> </w:t>
      </w:r>
      <w:r w:rsidR="005C32F1">
        <w:t xml:space="preserve">na </w:t>
      </w:r>
      <w:r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Pr="00931C08">
        <w:t xml:space="preserve"> a od iOS jest popularniejszy 2 razy. Android</w:t>
      </w:r>
      <w:r>
        <w:t>, który jest najpopularniejszy</w:t>
      </w:r>
      <w:r w:rsidRPr="00931C08">
        <w:t xml:space="preserve"> stanowi 39.75%, 32.44% </w:t>
      </w:r>
      <w:r w:rsidR="000F5F0D">
        <w:t xml:space="preserve">rynku zajmuje </w:t>
      </w:r>
      <w:r w:rsidRPr="00931C08">
        <w:t xml:space="preserve">Windows oraz 16.7% iOS i inne. System został </w:t>
      </w:r>
      <w:r w:rsidR="007C06F3">
        <w:t>s</w:t>
      </w:r>
      <w:r w:rsidRPr="00931C08">
        <w:t xml:space="preserve">tworzony przez Android Inc., który następnie został kupiony przez Google w 2005. We wrześniu 2008 </w:t>
      </w:r>
      <w:r w:rsidRPr="00931C08">
        <w:rPr>
          <w:color w:val="000000" w:themeColor="text1"/>
        </w:rPr>
        <w:t xml:space="preserve">była przedstawiona pierwsza wersja systemu. W 2009 roku została wydana aktualizacja pod </w:t>
      </w:r>
      <w:r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>
        <w:rPr>
          <w:rFonts w:asciiTheme="majorHAnsi" w:hAnsiTheme="majorHAnsi" w:cstheme="majorHAnsi"/>
          <w:color w:val="000000" w:themeColor="text1"/>
        </w:rPr>
        <w:t>następne w</w:t>
      </w:r>
      <w:r w:rsidRPr="00931C08">
        <w:rPr>
          <w:rFonts w:asciiTheme="majorHAnsi" w:hAnsiTheme="majorHAnsi" w:cstheme="majorHAnsi"/>
          <w:color w:val="000000" w:themeColor="text1"/>
        </w:rPr>
        <w:t>ersje zaczyna</w:t>
      </w:r>
      <w:r>
        <w:rPr>
          <w:rFonts w:asciiTheme="majorHAnsi" w:hAnsiTheme="majorHAnsi" w:cstheme="majorHAnsi"/>
          <w:color w:val="000000" w:themeColor="text1"/>
        </w:rPr>
        <w:t>ły</w:t>
      </w:r>
      <w:r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Pr="00931C08">
        <w:t xml:space="preserve">konkurentów </w:t>
      </w:r>
      <w:r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Pr="00931C08">
        <w:rPr>
          <w:rFonts w:asciiTheme="majorHAnsi" w:hAnsiTheme="majorHAnsi" w:cstheme="majorHAnsi"/>
        </w:rPr>
        <w:t xml:space="preserve"> oraz </w:t>
      </w:r>
      <w:proofErr w:type="spellStart"/>
      <w:r w:rsidRPr="00931C08">
        <w:rPr>
          <w:rFonts w:asciiTheme="majorHAnsi" w:hAnsiTheme="majorHAnsi" w:cstheme="majorHAnsi"/>
        </w:rPr>
        <w:t>Symbian</w:t>
      </w:r>
      <w:proofErr w:type="spellEnd"/>
      <w:r>
        <w:rPr>
          <w:rFonts w:asciiTheme="majorHAnsi" w:hAnsiTheme="majorHAnsi" w:cstheme="majorHAnsi"/>
        </w:rPr>
        <w:t xml:space="preserve"> firmy Nokia</w:t>
      </w:r>
      <w:r w:rsidRPr="00931C08">
        <w:rPr>
          <w:rFonts w:asciiTheme="majorHAnsi" w:hAnsiTheme="majorHAnsi" w:cstheme="majorHAnsi"/>
        </w:rPr>
        <w:t>. Wśród</w:t>
      </w:r>
      <w:r w:rsidRPr="00931C08">
        <w:t xml:space="preserve"> mobilnych systemów operacyjnych obecnie jedynym konkurentem tego systemu </w:t>
      </w:r>
      <w:proofErr w:type="spellStart"/>
      <w:r w:rsidRPr="00931C08">
        <w:t>Linuxowego</w:t>
      </w:r>
      <w:proofErr w:type="spellEnd"/>
      <w:r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60D98BA6" w:rsidR="005A1272" w:rsidRPr="00931C08" w:rsidRDefault="000E79ED" w:rsidP="005357A4">
      <w:pPr>
        <w:spacing w:before="240"/>
        <w:ind w:firstLine="360"/>
      </w:pPr>
      <w:r>
        <w:t>W następnym 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1AC40B2B" w:rsidR="00FF1877" w:rsidRDefault="0014037C">
      <w:pPr>
        <w:pStyle w:val="Heading3"/>
        <w:ind w:left="360" w:hanging="360"/>
        <w:pPrChange w:id="204" w:author="Yurii Shchehliuk" w:date="2022-04-17T12:20:00Z">
          <w:pPr>
            <w:pStyle w:val="Heading3"/>
            <w:ind w:left="720"/>
          </w:pPr>
        </w:pPrChange>
      </w:pPr>
      <w:bookmarkStart w:id="205" w:name="_Toc100158847"/>
      <w:r w:rsidRPr="00931C08">
        <w:t>Porównywanie narzędzi i technologii mobiln</w:t>
      </w:r>
      <w:r w:rsidR="00377970" w:rsidRPr="00931C08">
        <w:t>ych</w:t>
      </w:r>
      <w:bookmarkEnd w:id="205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 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048B6BD3" w:rsidR="00810953" w:rsidRPr="00931C08" w:rsidRDefault="00810953">
      <w:pPr>
        <w:pStyle w:val="Heading3"/>
        <w:ind w:left="360" w:hanging="360"/>
        <w:pPrChange w:id="206" w:author="Yurii Shchehliuk" w:date="2022-04-17T12:25:00Z">
          <w:pPr>
            <w:pStyle w:val="Heading3"/>
            <w:ind w:left="720"/>
          </w:pPr>
        </w:pPrChange>
      </w:pPr>
      <w:bookmarkStart w:id="207" w:name="_Toc100158848"/>
      <w:r w:rsidRPr="00931C08">
        <w:t xml:space="preserve">Platforma </w:t>
      </w:r>
      <w:proofErr w:type="spellStart"/>
      <w:r w:rsidRPr="00931C08">
        <w:t>Xamarin</w:t>
      </w:r>
      <w:bookmarkEnd w:id="207"/>
      <w:proofErr w:type="spellEnd"/>
    </w:p>
    <w:p w14:paraId="73B42630" w14:textId="20CC011D" w:rsidR="001717BE" w:rsidRPr="00931C08" w:rsidRDefault="001717BE">
      <w:pPr>
        <w:pStyle w:val="Heading4"/>
        <w:ind w:left="540" w:hanging="540"/>
        <w:pPrChange w:id="208" w:author="Yurii Shchehliuk" w:date="2022-04-17T12:24:00Z">
          <w:pPr>
            <w:pStyle w:val="Heading4"/>
            <w:ind w:left="720" w:hanging="720"/>
          </w:pPr>
        </w:pPrChange>
      </w:pPr>
      <w:r w:rsidRPr="00931C08">
        <w:t xml:space="preserve">Składnia </w:t>
      </w:r>
      <w:proofErr w:type="spellStart"/>
      <w:r w:rsidRPr="00931C08">
        <w:t>Xamarin</w:t>
      </w:r>
      <w:proofErr w:type="spellEnd"/>
    </w:p>
    <w:p w14:paraId="3FF71B11" w14:textId="3FFE3636" w:rsidR="00810953" w:rsidRPr="00931C08" w:rsidRDefault="001354B2">
      <w:pPr>
        <w:spacing w:line="259" w:lineRule="auto"/>
        <w:pPrChange w:id="209" w:author="Yurii Shchehliuk" w:date="2022-04-13T15:05:00Z">
          <w:pPr>
            <w:spacing w:after="160" w:line="259" w:lineRule="auto"/>
          </w:pPr>
        </w:pPrChange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658AF03E" w:rsidR="003A303B" w:rsidRPr="00931C08" w:rsidRDefault="001717BE">
      <w:pPr>
        <w:pStyle w:val="Heading4"/>
        <w:ind w:left="540" w:hanging="540"/>
        <w:pPrChange w:id="210" w:author="Yurii Shchehliuk" w:date="2022-04-17T12:25:00Z">
          <w:pPr>
            <w:pStyle w:val="Heading4"/>
            <w:ind w:left="720" w:hanging="720"/>
          </w:pPr>
        </w:pPrChange>
      </w:pPr>
      <w:r w:rsidRPr="00931C08">
        <w:t>Wady</w:t>
      </w:r>
      <w:r w:rsidR="008E6F29" w:rsidRPr="00931C08">
        <w:t xml:space="preserve"> i </w:t>
      </w:r>
      <w:r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  <w:rPr>
          <w:ins w:id="211" w:author="Yurii Shchehliuk" w:date="2022-04-13T14:46:00Z"/>
        </w:rPr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7C3D" w14:textId="3C8F01B4" w:rsidR="002770F1" w:rsidRPr="004256F8" w:rsidDel="00072D35" w:rsidRDefault="00072D35">
      <w:pPr>
        <w:pStyle w:val="Caption"/>
        <w:jc w:val="center"/>
        <w:rPr>
          <w:del w:id="212" w:author="Yurii Shchehliuk" w:date="2022-04-13T14:46:00Z"/>
          <w:i w:val="0"/>
          <w:iCs w:val="0"/>
          <w:rPrChange w:id="213" w:author="Yurii Shchehliuk" w:date="2022-04-18T20:13:00Z">
            <w:rPr>
              <w:del w:id="214" w:author="Yurii Shchehliuk" w:date="2022-04-13T14:46:00Z"/>
            </w:rPr>
          </w:rPrChange>
        </w:rPr>
        <w:pPrChange w:id="215" w:author="Yurii Shchehliuk" w:date="2022-04-13T14:46:00Z">
          <w:pPr>
            <w:keepNext/>
            <w:spacing w:before="240"/>
            <w:jc w:val="center"/>
          </w:pPr>
        </w:pPrChange>
      </w:pPr>
      <w:ins w:id="216" w:author="Yurii Shchehliuk" w:date="2022-04-13T14:46:00Z">
        <w:r w:rsidRPr="004256F8">
          <w:rPr>
            <w:i w:val="0"/>
            <w:iCs w:val="0"/>
            <w:rPrChange w:id="217" w:author="Yurii Shchehliuk" w:date="2022-04-18T20:13:00Z">
              <w:rPr/>
            </w:rPrChange>
          </w:rPr>
          <w:t xml:space="preserve">Rys. </w:t>
        </w:r>
        <w:r w:rsidRPr="004256F8">
          <w:rPr>
            <w:i w:val="0"/>
            <w:iCs w:val="0"/>
            <w:rPrChange w:id="218" w:author="Yurii Shchehliuk" w:date="2022-04-18T20:13:00Z">
              <w:rPr/>
            </w:rPrChange>
          </w:rPr>
          <w:fldChar w:fldCharType="begin"/>
        </w:r>
        <w:r w:rsidRPr="004256F8">
          <w:rPr>
            <w:i w:val="0"/>
            <w:iCs w:val="0"/>
            <w:rPrChange w:id="219" w:author="Yurii Shchehliuk" w:date="2022-04-18T20:13:00Z">
              <w:rPr/>
            </w:rPrChange>
          </w:rPr>
          <w:instrText xml:space="preserve"> SEQ Rys. \* ARABIC </w:instrText>
        </w:r>
      </w:ins>
      <w:r w:rsidRPr="004256F8">
        <w:rPr>
          <w:i w:val="0"/>
          <w:iCs w:val="0"/>
          <w:rPrChange w:id="220" w:author="Yurii Shchehliuk" w:date="2022-04-18T20:13:00Z">
            <w:rPr/>
          </w:rPrChange>
        </w:rPr>
        <w:fldChar w:fldCharType="separate"/>
      </w:r>
      <w:ins w:id="221" w:author="Yurii Shchehliuk" w:date="2022-04-15T22:08:00Z">
        <w:r w:rsidR="00211706" w:rsidRPr="004256F8">
          <w:rPr>
            <w:i w:val="0"/>
            <w:iCs w:val="0"/>
            <w:noProof/>
            <w:rPrChange w:id="222" w:author="Yurii Shchehliuk" w:date="2022-04-18T20:13:00Z">
              <w:rPr>
                <w:noProof/>
              </w:rPr>
            </w:rPrChange>
          </w:rPr>
          <w:t>3</w:t>
        </w:r>
      </w:ins>
      <w:ins w:id="223" w:author="Yurii Shchehliuk" w:date="2022-04-13T14:46:00Z">
        <w:r w:rsidRPr="004256F8">
          <w:rPr>
            <w:i w:val="0"/>
            <w:iCs w:val="0"/>
            <w:rPrChange w:id="224" w:author="Yurii Shchehliuk" w:date="2022-04-18T20:13:00Z">
              <w:rPr/>
            </w:rPrChange>
          </w:rPr>
          <w:fldChar w:fldCharType="end"/>
        </w:r>
      </w:ins>
    </w:p>
    <w:p w14:paraId="027D2246" w14:textId="79E4CBCB" w:rsidR="00F81E7D" w:rsidRDefault="002770F1" w:rsidP="00231452">
      <w:pPr>
        <w:pStyle w:val="Caption"/>
        <w:jc w:val="center"/>
        <w:rPr>
          <w:i w:val="0"/>
          <w:iCs w:val="0"/>
        </w:rPr>
      </w:pPr>
      <w:del w:id="225" w:author="Yurii Shchehliuk" w:date="2022-04-13T14:46:00Z">
        <w:r w:rsidRPr="004256F8" w:rsidDel="00072D35">
          <w:rPr>
            <w:i w:val="0"/>
            <w:iCs w:val="0"/>
            <w:rPrChange w:id="226" w:author="Yurii Shchehliuk" w:date="2022-04-18T20:13:00Z">
              <w:rPr>
                <w:i w:val="0"/>
                <w:iCs w:val="0"/>
              </w:rPr>
            </w:rPrChange>
          </w:rPr>
          <w:delText xml:space="preserve">Rys. </w:delText>
        </w:r>
        <w:r w:rsidRPr="004256F8" w:rsidDel="00072D35">
          <w:rPr>
            <w:i w:val="0"/>
            <w:iCs w:val="0"/>
            <w:rPrChange w:id="227" w:author="Yurii Shchehliuk" w:date="2022-04-18T20:13:00Z">
              <w:rPr>
                <w:i w:val="0"/>
                <w:iCs w:val="0"/>
              </w:rPr>
            </w:rPrChange>
          </w:rPr>
          <w:fldChar w:fldCharType="begin"/>
        </w:r>
        <w:r w:rsidRPr="004256F8" w:rsidDel="00072D35">
          <w:rPr>
            <w:i w:val="0"/>
            <w:iCs w:val="0"/>
            <w:rPrChange w:id="228" w:author="Yurii Shchehliuk" w:date="2022-04-18T20:13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4256F8" w:rsidDel="00072D35">
          <w:rPr>
            <w:i w:val="0"/>
            <w:iCs w:val="0"/>
            <w:rPrChange w:id="229" w:author="Yurii Shchehliuk" w:date="2022-04-18T20:13:00Z">
              <w:rPr>
                <w:i w:val="0"/>
                <w:iCs w:val="0"/>
              </w:rPr>
            </w:rPrChange>
          </w:rPr>
          <w:fldChar w:fldCharType="separate"/>
        </w:r>
        <w:r w:rsidR="002E101F" w:rsidRPr="004256F8" w:rsidDel="00072D35">
          <w:rPr>
            <w:i w:val="0"/>
            <w:iCs w:val="0"/>
            <w:noProof/>
            <w:rPrChange w:id="230" w:author="Yurii Shchehliuk" w:date="2022-04-18T20:13:00Z">
              <w:rPr>
                <w:i w:val="0"/>
                <w:iCs w:val="0"/>
                <w:noProof/>
              </w:rPr>
            </w:rPrChange>
          </w:rPr>
          <w:delText>1</w:delText>
        </w:r>
        <w:r w:rsidRPr="004256F8" w:rsidDel="00072D35">
          <w:rPr>
            <w:i w:val="0"/>
            <w:iCs w:val="0"/>
            <w:rPrChange w:id="231" w:author="Yurii Shchehliuk" w:date="2022-04-18T20:13:00Z">
              <w:rPr>
                <w:i w:val="0"/>
                <w:iCs w:val="0"/>
              </w:rPr>
            </w:rPrChange>
          </w:rPr>
          <w:fldChar w:fldCharType="end"/>
        </w:r>
      </w:del>
      <w:r w:rsidRPr="004256F8">
        <w:rPr>
          <w:i w:val="0"/>
          <w:iCs w:val="0"/>
          <w:rPrChange w:id="232" w:author="Yurii Shchehliuk" w:date="2022-04-18T20:13:00Z">
            <w:rPr>
              <w:i w:val="0"/>
              <w:iCs w:val="0"/>
            </w:rPr>
          </w:rPrChange>
        </w:rPr>
        <w:t xml:space="preserve"> Działanie</w:t>
      </w:r>
      <w:r w:rsidRPr="00931C08">
        <w:rPr>
          <w:i w:val="0"/>
          <w:iCs w:val="0"/>
        </w:rPr>
        <w:t xml:space="preserve"> aplikacji </w:t>
      </w:r>
      <w:proofErr w:type="spellStart"/>
      <w:r w:rsidRPr="00931C08">
        <w:rPr>
          <w:i w:val="0"/>
          <w:iCs w:val="0"/>
        </w:rPr>
        <w:t>krosplatformowe</w:t>
      </w:r>
      <w:r w:rsidR="00BE52EB">
        <w:rPr>
          <w:i w:val="0"/>
          <w:iCs w:val="0"/>
        </w:rPr>
        <w:t>j</w:t>
      </w:r>
      <w:proofErr w:type="spellEnd"/>
      <w:r w:rsidRPr="00931C08">
        <w:rPr>
          <w:i w:val="0"/>
          <w:iCs w:val="0"/>
        </w:rPr>
        <w:t xml:space="preserve"> na bazie .NET</w:t>
      </w:r>
      <w:r w:rsidRPr="00931C08">
        <w:rPr>
          <w:i w:val="0"/>
          <w:iCs w:val="0"/>
        </w:rPr>
        <w:br/>
        <w:t>Źródło</w:t>
      </w:r>
      <w:ins w:id="233" w:author="Yurii Shchehliuk" w:date="2022-04-18T20:13:00Z">
        <w:r w:rsidR="006353F2">
          <w:rPr>
            <w:i w:val="0"/>
            <w:iCs w:val="0"/>
          </w:rPr>
          <w:t xml:space="preserve">: </w:t>
        </w:r>
      </w:ins>
      <w:del w:id="234" w:author="Yurii Shchehliuk" w:date="2022-04-18T20:13:00Z">
        <w:r w:rsidR="00F81E7D" w:rsidRPr="00931C08" w:rsidDel="006353F2">
          <w:rPr>
            <w:i w:val="0"/>
            <w:iCs w:val="0"/>
          </w:rPr>
          <w:delText xml:space="preserve"> </w:delText>
        </w:r>
        <w:r w:rsidRPr="00931C08" w:rsidDel="006353F2">
          <w:rPr>
            <w:i w:val="0"/>
            <w:iCs w:val="0"/>
          </w:rPr>
          <w:delText>[</w:delText>
        </w:r>
      </w:del>
      <w:r w:rsidR="00F92C9C">
        <w:fldChar w:fldCharType="begin"/>
      </w:r>
      <w:r w:rsidR="00F92C9C">
        <w:instrText xml:space="preserve"> HYPERLINK "https://www.nexgendesign.com/xamarin-troubles" </w:instrText>
      </w:r>
      <w:r w:rsidR="00F92C9C">
        <w:fldChar w:fldCharType="separate"/>
      </w:r>
      <w:r w:rsidRPr="00931C08">
        <w:rPr>
          <w:rStyle w:val="Hyperlink"/>
          <w:i w:val="0"/>
          <w:iCs w:val="0"/>
        </w:rPr>
        <w:t>https://www.nexgendesign.com/xamarin-troubles</w:t>
      </w:r>
      <w:r w:rsidR="00F92C9C">
        <w:rPr>
          <w:rStyle w:val="Hyperlink"/>
          <w:i w:val="0"/>
          <w:iCs w:val="0"/>
        </w:rPr>
        <w:fldChar w:fldCharType="end"/>
      </w:r>
      <w:ins w:id="235" w:author="Yurii Shchehliuk" w:date="2022-04-18T20:13:00Z">
        <w:r w:rsidR="006353F2">
          <w:t xml:space="preserve">, </w:t>
        </w:r>
        <w:r w:rsidR="006353F2">
          <w:rPr>
            <w:sz w:val="20"/>
            <w:szCs w:val="20"/>
          </w:rPr>
          <w:t>z</w:t>
        </w:r>
        <w:r w:rsidR="006353F2">
          <w:rPr>
            <w:i w:val="0"/>
            <w:iCs w:val="0"/>
            <w:sz w:val="20"/>
            <w:szCs w:val="20"/>
          </w:rPr>
          <w:t xml:space="preserve"> dnia </w:t>
        </w:r>
        <w:r w:rsidR="006353F2">
          <w:rPr>
            <w:i w:val="0"/>
            <w:iCs w:val="0"/>
            <w:sz w:val="20"/>
            <w:szCs w:val="20"/>
          </w:rPr>
          <w:t>1</w:t>
        </w:r>
        <w:r w:rsidR="006353F2">
          <w:rPr>
            <w:i w:val="0"/>
            <w:iCs w:val="0"/>
            <w:sz w:val="20"/>
            <w:szCs w:val="20"/>
          </w:rPr>
          <w:t>5.12.2021</w:t>
        </w:r>
      </w:ins>
      <w:del w:id="236" w:author="Yurii Shchehliuk" w:date="2022-04-18T20:13:00Z">
        <w:r w:rsidRPr="00931C08" w:rsidDel="006353F2">
          <w:rPr>
            <w:i w:val="0"/>
            <w:iCs w:val="0"/>
          </w:rPr>
          <w:delText>]</w:delText>
        </w:r>
      </w:del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B090ADD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4A3BF7">
        <w:t>aplikacje</w:t>
      </w:r>
      <w:r w:rsidR="0043642C">
        <w:t xml:space="preserve">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</w:t>
      </w:r>
      <w:r w:rsidRPr="00931C08">
        <w:lastRenderedPageBreak/>
        <w:t xml:space="preserve">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77777777" w:rsidR="00F873C9" w:rsidRPr="00931C08" w:rsidRDefault="00F873C9" w:rsidP="00E63E40"/>
    <w:p w14:paraId="2284BB15" w14:textId="77777777" w:rsidR="00216CA7" w:rsidRPr="00931C08" w:rsidRDefault="002800E9">
      <w:pPr>
        <w:pStyle w:val="Heading4"/>
        <w:ind w:left="540" w:hanging="540"/>
        <w:pPrChange w:id="237" w:author="Yurii Shchehliuk" w:date="2022-04-17T12:25:00Z">
          <w:pPr>
            <w:pStyle w:val="Heading4"/>
            <w:ind w:left="720" w:hanging="720"/>
          </w:pPr>
        </w:pPrChange>
      </w:pPr>
      <w:r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CFF28FE" w:rsidR="00847AB0" w:rsidRPr="00931C08" w:rsidRDefault="00847AB0">
      <w:pPr>
        <w:pStyle w:val="ListParagraph"/>
        <w:numPr>
          <w:ilvl w:val="0"/>
          <w:numId w:val="8"/>
        </w:numPr>
        <w:spacing w:line="259" w:lineRule="auto"/>
        <w:pPrChange w:id="238" w:author="Yurii Shchehliuk" w:date="2022-04-13T15:06:00Z">
          <w:pPr>
            <w:pStyle w:val="ListParagraph"/>
            <w:numPr>
              <w:numId w:val="8"/>
            </w:numPr>
            <w:spacing w:after="160" w:line="259" w:lineRule="auto"/>
            <w:ind w:hanging="360"/>
          </w:pPr>
        </w:pPrChange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ins w:id="239" w:author="Yurii Shchehliuk" w:date="2022-04-18T21:03:00Z">
        <w:r w:rsidR="00035500">
          <w:t>oraz</w:t>
        </w:r>
      </w:ins>
      <w:del w:id="240" w:author="Yurii Shchehliuk" w:date="2022-04-18T21:03:00Z">
        <w:r w:rsidRPr="00931C08" w:rsidDel="00035500">
          <w:delText>a</w:delText>
        </w:r>
      </w:del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0DCB32DA" w:rsidR="00C5332D" w:rsidRPr="00931C08" w:rsidRDefault="0004362D">
      <w:pPr>
        <w:pStyle w:val="Heading3"/>
        <w:ind w:left="360" w:hanging="360"/>
        <w:pPrChange w:id="241" w:author="Yurii Shchehliuk" w:date="2022-04-17T12:25:00Z">
          <w:pPr>
            <w:pStyle w:val="Heading3"/>
            <w:ind w:left="720"/>
          </w:pPr>
        </w:pPrChange>
      </w:pPr>
      <w:bookmarkStart w:id="242" w:name="_Toc100158849"/>
      <w:r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242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782AB8F8" w:rsidR="0004362D" w:rsidRPr="00931C08" w:rsidRDefault="0004362D">
      <w:pPr>
        <w:pStyle w:val="Heading4"/>
        <w:ind w:left="540" w:hanging="540"/>
        <w:pPrChange w:id="243" w:author="Yurii Shchehliuk" w:date="2022-04-17T12:25:00Z">
          <w:pPr>
            <w:pStyle w:val="Heading4"/>
            <w:ind w:left="720" w:hanging="720"/>
          </w:pPr>
        </w:pPrChange>
      </w:pPr>
      <w:r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74055CDB" w:rsidR="0004362D" w:rsidRPr="00931C08" w:rsidRDefault="0004362D">
      <w:pPr>
        <w:pStyle w:val="Heading4"/>
        <w:ind w:left="540" w:hanging="540"/>
        <w:pPrChange w:id="244" w:author="Yurii Shchehliuk" w:date="2022-04-17T12:25:00Z">
          <w:pPr>
            <w:pStyle w:val="Heading4"/>
            <w:ind w:left="720" w:hanging="720"/>
          </w:pPr>
        </w:pPrChange>
      </w:pPr>
      <w:proofErr w:type="spellStart"/>
      <w:r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ins w:id="245" w:author="Yurii Shchehliuk" w:date="2022-04-18T21:03:00Z">
        <w:r w:rsidR="00035500">
          <w:t>,</w:t>
        </w:r>
      </w:ins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2862266D" w:rsidR="0004362D" w:rsidRPr="00931C08" w:rsidRDefault="0004362D">
      <w:pPr>
        <w:pStyle w:val="Heading4"/>
        <w:ind w:left="540" w:hanging="540"/>
        <w:pPrChange w:id="246" w:author="Yurii Shchehliuk" w:date="2022-04-17T12:25:00Z">
          <w:pPr>
            <w:pStyle w:val="Heading4"/>
            <w:ind w:left="720" w:hanging="720"/>
          </w:pPr>
        </w:pPrChange>
      </w:pPr>
      <w:proofErr w:type="spellStart"/>
      <w:r w:rsidRPr="00931C08">
        <w:lastRenderedPageBreak/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33E83491" w:rsidR="0004362D" w:rsidRPr="00931C08" w:rsidRDefault="0004362D">
      <w:pPr>
        <w:pStyle w:val="Heading4"/>
        <w:ind w:left="540" w:hanging="540"/>
        <w:pPrChange w:id="247" w:author="Yurii Shchehliuk" w:date="2022-04-17T12:25:00Z">
          <w:pPr>
            <w:pStyle w:val="Heading4"/>
            <w:ind w:left="720" w:hanging="720"/>
          </w:pPr>
        </w:pPrChange>
      </w:pPr>
      <w:r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3DA7BCF6" w:rsidR="00B07703" w:rsidRPr="00931C08" w:rsidRDefault="00B07703">
      <w:pPr>
        <w:pStyle w:val="Heading3"/>
        <w:ind w:left="360" w:hanging="360"/>
        <w:pPrChange w:id="248" w:author="Yurii Shchehliuk" w:date="2022-04-17T12:26:00Z">
          <w:pPr>
            <w:pStyle w:val="Heading3"/>
            <w:ind w:left="720"/>
          </w:pPr>
        </w:pPrChange>
      </w:pPr>
      <w:bookmarkStart w:id="249" w:name="_Toc100158850"/>
      <w:r w:rsidRPr="00931C08">
        <w:t>JWT</w:t>
      </w:r>
      <w:bookmarkEnd w:id="249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4C2EDC3A" w:rsidR="00ED652F" w:rsidRPr="00931C08" w:rsidRDefault="00ED652F">
      <w:pPr>
        <w:pStyle w:val="Heading3"/>
        <w:ind w:left="360" w:hanging="360"/>
        <w:pPrChange w:id="250" w:author="Yurii Shchehliuk" w:date="2022-04-17T12:26:00Z">
          <w:pPr>
            <w:pStyle w:val="Heading3"/>
            <w:ind w:left="720"/>
          </w:pPr>
        </w:pPrChange>
      </w:pPr>
      <w:bookmarkStart w:id="251" w:name="_Toc100158851"/>
      <w:proofErr w:type="spellStart"/>
      <w:r w:rsidRPr="00931C08">
        <w:t>Postman</w:t>
      </w:r>
      <w:bookmarkEnd w:id="251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rPr>
          <w:ins w:id="252" w:author="Yurii Shchehliuk" w:date="2022-04-13T14:46:00Z"/>
        </w:rPr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4B6" w14:textId="337818FE" w:rsidR="00834692" w:rsidRPr="00AB1BD3" w:rsidDel="00EE4409" w:rsidRDefault="00EE4409">
      <w:pPr>
        <w:pStyle w:val="Caption"/>
        <w:jc w:val="center"/>
        <w:rPr>
          <w:del w:id="253" w:author="Yurii Shchehliuk" w:date="2022-04-13T14:46:00Z"/>
          <w:i w:val="0"/>
          <w:iCs w:val="0"/>
          <w:rPrChange w:id="254" w:author="Yurii Shchehliuk" w:date="2022-04-18T20:14:00Z">
            <w:rPr>
              <w:del w:id="255" w:author="Yurii Shchehliuk" w:date="2022-04-13T14:46:00Z"/>
            </w:rPr>
          </w:rPrChange>
        </w:rPr>
        <w:pPrChange w:id="256" w:author="Yurii Shchehliuk" w:date="2022-04-13T14:46:00Z">
          <w:pPr>
            <w:keepNext/>
            <w:spacing w:before="240"/>
          </w:pPr>
        </w:pPrChange>
      </w:pPr>
      <w:ins w:id="257" w:author="Yurii Shchehliuk" w:date="2022-04-13T14:46:00Z">
        <w:r w:rsidRPr="00AB1BD3">
          <w:rPr>
            <w:i w:val="0"/>
            <w:iCs w:val="0"/>
            <w:rPrChange w:id="258" w:author="Yurii Shchehliuk" w:date="2022-04-18T20:14:00Z">
              <w:rPr/>
            </w:rPrChange>
          </w:rPr>
          <w:t xml:space="preserve">Rys. </w:t>
        </w:r>
        <w:r w:rsidRPr="00AB1BD3">
          <w:rPr>
            <w:i w:val="0"/>
            <w:iCs w:val="0"/>
            <w:rPrChange w:id="259" w:author="Yurii Shchehliuk" w:date="2022-04-18T20:14:00Z">
              <w:rPr/>
            </w:rPrChange>
          </w:rPr>
          <w:fldChar w:fldCharType="begin"/>
        </w:r>
        <w:r w:rsidRPr="00AB1BD3">
          <w:rPr>
            <w:i w:val="0"/>
            <w:iCs w:val="0"/>
            <w:rPrChange w:id="260" w:author="Yurii Shchehliuk" w:date="2022-04-18T20:14:00Z">
              <w:rPr/>
            </w:rPrChange>
          </w:rPr>
          <w:instrText xml:space="preserve"> SEQ Rys. \* ARABIC </w:instrText>
        </w:r>
      </w:ins>
      <w:r w:rsidRPr="00AB1BD3">
        <w:rPr>
          <w:i w:val="0"/>
          <w:iCs w:val="0"/>
          <w:rPrChange w:id="261" w:author="Yurii Shchehliuk" w:date="2022-04-18T20:14:00Z">
            <w:rPr/>
          </w:rPrChange>
        </w:rPr>
        <w:fldChar w:fldCharType="separate"/>
      </w:r>
      <w:ins w:id="262" w:author="Yurii Shchehliuk" w:date="2022-04-15T22:08:00Z">
        <w:r w:rsidR="00211706" w:rsidRPr="00AB1BD3">
          <w:rPr>
            <w:i w:val="0"/>
            <w:iCs w:val="0"/>
            <w:noProof/>
            <w:rPrChange w:id="263" w:author="Yurii Shchehliuk" w:date="2022-04-18T20:14:00Z">
              <w:rPr>
                <w:noProof/>
              </w:rPr>
            </w:rPrChange>
          </w:rPr>
          <w:t>4</w:t>
        </w:r>
      </w:ins>
      <w:ins w:id="264" w:author="Yurii Shchehliuk" w:date="2022-04-13T14:46:00Z">
        <w:r w:rsidRPr="00AB1BD3">
          <w:rPr>
            <w:i w:val="0"/>
            <w:iCs w:val="0"/>
            <w:rPrChange w:id="265" w:author="Yurii Shchehliuk" w:date="2022-04-18T20:14:00Z">
              <w:rPr/>
            </w:rPrChange>
          </w:rPr>
          <w:fldChar w:fldCharType="end"/>
        </w:r>
      </w:ins>
    </w:p>
    <w:p w14:paraId="54EAEB3B" w14:textId="24059A9F" w:rsidR="00834692" w:rsidRPr="00EE4409" w:rsidRDefault="00834692">
      <w:pPr>
        <w:pStyle w:val="Caption"/>
        <w:jc w:val="center"/>
        <w:rPr>
          <w:i w:val="0"/>
          <w:iCs w:val="0"/>
        </w:rPr>
      </w:pPr>
      <w:del w:id="266" w:author="Yurii Shchehliuk" w:date="2022-04-13T14:46:00Z">
        <w:r w:rsidRPr="00AB1BD3" w:rsidDel="00EE4409">
          <w:rPr>
            <w:i w:val="0"/>
            <w:iCs w:val="0"/>
            <w:rPrChange w:id="267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AB1BD3" w:rsidDel="00EE4409">
          <w:rPr>
            <w:i w:val="0"/>
            <w:iCs w:val="0"/>
            <w:rPrChange w:id="268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AB1BD3" w:rsidDel="00EE4409">
          <w:rPr>
            <w:i w:val="0"/>
            <w:iCs w:val="0"/>
            <w:rPrChange w:id="269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AB1BD3" w:rsidDel="00EE4409">
          <w:rPr>
            <w:i w:val="0"/>
            <w:iCs w:val="0"/>
            <w:rPrChange w:id="270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AB1BD3" w:rsidDel="00EE4409">
          <w:rPr>
            <w:i w:val="0"/>
            <w:iCs w:val="0"/>
            <w:noProof/>
            <w:rPrChange w:id="271" w:author="Yurii Shchehliuk" w:date="2022-04-18T20:14:00Z">
              <w:rPr>
                <w:i w:val="0"/>
                <w:iCs w:val="0"/>
                <w:noProof/>
              </w:rPr>
            </w:rPrChange>
          </w:rPr>
          <w:delText>2</w:delText>
        </w:r>
        <w:r w:rsidRPr="00AB1BD3" w:rsidDel="00EE4409">
          <w:rPr>
            <w:i w:val="0"/>
            <w:iCs w:val="0"/>
            <w:rPrChange w:id="272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  <w:r w:rsidRPr="00AB1BD3" w:rsidDel="00EE4409">
          <w:rPr>
            <w:i w:val="0"/>
            <w:iCs w:val="0"/>
            <w:rPrChange w:id="273" w:author="Yurii Shchehliuk" w:date="2022-04-18T20:14:00Z">
              <w:rPr>
                <w:i w:val="0"/>
                <w:iCs w:val="0"/>
              </w:rPr>
            </w:rPrChange>
          </w:rPr>
          <w:delText xml:space="preserve"> </w:delText>
        </w:r>
      </w:del>
      <w:ins w:id="274" w:author="Yurii Shchehliuk" w:date="2022-04-13T14:46:00Z">
        <w:r w:rsidR="00EE4409" w:rsidRPr="00F80FAC">
          <w:rPr>
            <w:i w:val="0"/>
            <w:iCs w:val="0"/>
          </w:rPr>
          <w:t xml:space="preserve"> </w:t>
        </w:r>
      </w:ins>
      <w:r w:rsidR="0043642C" w:rsidRPr="00F80FAC">
        <w:rPr>
          <w:i w:val="0"/>
          <w:iCs w:val="0"/>
        </w:rPr>
        <w:t>Testowanie</w:t>
      </w:r>
      <w:r w:rsidR="0043642C" w:rsidRPr="00EE4409">
        <w:rPr>
          <w:i w:val="0"/>
          <w:iCs w:val="0"/>
        </w:rPr>
        <w:t xml:space="preserve"> poprawności działania API</w:t>
      </w:r>
      <w:r w:rsidR="0043642C" w:rsidRPr="00EE4409">
        <w:rPr>
          <w:i w:val="0"/>
          <w:iCs w:val="0"/>
        </w:rPr>
        <w:br/>
        <w:t>Źródło: Opracowanie własne</w:t>
      </w:r>
    </w:p>
    <w:p w14:paraId="422D80BC" w14:textId="62183031" w:rsidR="00B07703" w:rsidRPr="00931C08" w:rsidRDefault="00B07703">
      <w:pPr>
        <w:pStyle w:val="Heading3"/>
        <w:ind w:left="360" w:hanging="360"/>
        <w:pPrChange w:id="275" w:author="Yurii Shchehliuk" w:date="2022-04-17T12:26:00Z">
          <w:pPr>
            <w:pStyle w:val="Heading3"/>
            <w:ind w:left="720"/>
          </w:pPr>
        </w:pPrChange>
      </w:pPr>
      <w:bookmarkStart w:id="276" w:name="_Toc100158852"/>
      <w:r w:rsidRPr="00931C08">
        <w:t>MSSQL Server</w:t>
      </w:r>
      <w:bookmarkEnd w:id="276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  <w:rPr>
          <w:ins w:id="277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4D6" w14:textId="051E29B6" w:rsidR="005E7A67" w:rsidRPr="00113498" w:rsidDel="00EE4409" w:rsidRDefault="00EE4409">
      <w:pPr>
        <w:pStyle w:val="Caption"/>
        <w:jc w:val="center"/>
        <w:rPr>
          <w:del w:id="278" w:author="Yurii Shchehliuk" w:date="2022-04-13T14:47:00Z"/>
          <w:i w:val="0"/>
          <w:iCs w:val="0"/>
          <w:rPrChange w:id="279" w:author="Yurii Shchehliuk" w:date="2022-04-18T20:14:00Z">
            <w:rPr>
              <w:del w:id="280" w:author="Yurii Shchehliuk" w:date="2022-04-13T14:47:00Z"/>
            </w:rPr>
          </w:rPrChange>
        </w:rPr>
        <w:pPrChange w:id="281" w:author="Yurii Shchehliuk" w:date="2022-04-13T14:47:00Z">
          <w:pPr>
            <w:keepNext/>
            <w:spacing w:before="240"/>
          </w:pPr>
        </w:pPrChange>
      </w:pPr>
      <w:ins w:id="282" w:author="Yurii Shchehliuk" w:date="2022-04-13T14:47:00Z">
        <w:r w:rsidRPr="00113498">
          <w:rPr>
            <w:i w:val="0"/>
            <w:iCs w:val="0"/>
            <w:rPrChange w:id="283" w:author="Yurii Shchehliuk" w:date="2022-04-18T20:14:00Z">
              <w:rPr/>
            </w:rPrChange>
          </w:rPr>
          <w:t xml:space="preserve">Rys. </w:t>
        </w:r>
        <w:r w:rsidRPr="00113498">
          <w:rPr>
            <w:i w:val="0"/>
            <w:iCs w:val="0"/>
            <w:rPrChange w:id="284" w:author="Yurii Shchehliuk" w:date="2022-04-18T20:14:00Z">
              <w:rPr/>
            </w:rPrChange>
          </w:rPr>
          <w:fldChar w:fldCharType="begin"/>
        </w:r>
        <w:r w:rsidRPr="00113498">
          <w:rPr>
            <w:i w:val="0"/>
            <w:iCs w:val="0"/>
            <w:rPrChange w:id="285" w:author="Yurii Shchehliuk" w:date="2022-04-18T20:14:00Z">
              <w:rPr/>
            </w:rPrChange>
          </w:rPr>
          <w:instrText xml:space="preserve"> SEQ Rys. \* ARABIC </w:instrText>
        </w:r>
      </w:ins>
      <w:r w:rsidRPr="00113498">
        <w:rPr>
          <w:i w:val="0"/>
          <w:iCs w:val="0"/>
          <w:rPrChange w:id="286" w:author="Yurii Shchehliuk" w:date="2022-04-18T20:14:00Z">
            <w:rPr/>
          </w:rPrChange>
        </w:rPr>
        <w:fldChar w:fldCharType="separate"/>
      </w:r>
      <w:ins w:id="287" w:author="Yurii Shchehliuk" w:date="2022-04-15T22:08:00Z">
        <w:r w:rsidR="00211706" w:rsidRPr="00113498">
          <w:rPr>
            <w:i w:val="0"/>
            <w:iCs w:val="0"/>
            <w:noProof/>
            <w:rPrChange w:id="288" w:author="Yurii Shchehliuk" w:date="2022-04-18T20:14:00Z">
              <w:rPr>
                <w:noProof/>
              </w:rPr>
            </w:rPrChange>
          </w:rPr>
          <w:t>5</w:t>
        </w:r>
      </w:ins>
      <w:ins w:id="289" w:author="Yurii Shchehliuk" w:date="2022-04-13T14:47:00Z">
        <w:r w:rsidRPr="00113498">
          <w:rPr>
            <w:i w:val="0"/>
            <w:iCs w:val="0"/>
            <w:rPrChange w:id="290" w:author="Yurii Shchehliuk" w:date="2022-04-18T20:14:00Z">
              <w:rPr/>
            </w:rPrChange>
          </w:rPr>
          <w:fldChar w:fldCharType="end"/>
        </w:r>
      </w:ins>
    </w:p>
    <w:p w14:paraId="44BEAFD3" w14:textId="6B7CEA5E" w:rsidR="00450FEB" w:rsidRPr="00931C08" w:rsidRDefault="005E7A67">
      <w:pPr>
        <w:pStyle w:val="Caption"/>
        <w:jc w:val="center"/>
        <w:rPr>
          <w:i w:val="0"/>
          <w:iCs w:val="0"/>
        </w:rPr>
      </w:pPr>
      <w:del w:id="291" w:author="Yurii Shchehliuk" w:date="2022-04-13T14:47:00Z">
        <w:r w:rsidRPr="00113498" w:rsidDel="00EE4409">
          <w:rPr>
            <w:i w:val="0"/>
            <w:iCs w:val="0"/>
            <w:rPrChange w:id="292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113498" w:rsidDel="00EE4409">
          <w:rPr>
            <w:i w:val="0"/>
            <w:iCs w:val="0"/>
            <w:rPrChange w:id="293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113498" w:rsidDel="00EE4409">
          <w:rPr>
            <w:i w:val="0"/>
            <w:iCs w:val="0"/>
            <w:rPrChange w:id="294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113498" w:rsidDel="00EE4409">
          <w:rPr>
            <w:i w:val="0"/>
            <w:iCs w:val="0"/>
            <w:rPrChange w:id="295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113498" w:rsidDel="00EE4409">
          <w:rPr>
            <w:i w:val="0"/>
            <w:iCs w:val="0"/>
            <w:noProof/>
            <w:rPrChange w:id="296" w:author="Yurii Shchehliuk" w:date="2022-04-18T20:14:00Z">
              <w:rPr>
                <w:i w:val="0"/>
                <w:iCs w:val="0"/>
                <w:noProof/>
              </w:rPr>
            </w:rPrChange>
          </w:rPr>
          <w:delText>3</w:delText>
        </w:r>
        <w:r w:rsidRPr="00113498" w:rsidDel="00EE4409">
          <w:rPr>
            <w:i w:val="0"/>
            <w:iCs w:val="0"/>
            <w:rPrChange w:id="297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113498">
        <w:rPr>
          <w:i w:val="0"/>
          <w:iCs w:val="0"/>
          <w:rPrChange w:id="298" w:author="Yurii Shchehliuk" w:date="2022-04-18T20:14:00Z">
            <w:rPr>
              <w:i w:val="0"/>
              <w:iCs w:val="0"/>
            </w:rPr>
          </w:rPrChange>
        </w:rPr>
        <w:t xml:space="preserve"> </w:t>
      </w:r>
      <w:r w:rsidR="00450FEB" w:rsidRPr="00113498">
        <w:rPr>
          <w:i w:val="0"/>
          <w:iCs w:val="0"/>
          <w:rPrChange w:id="299" w:author="Yurii Shchehliuk" w:date="2022-04-18T20:14:00Z">
            <w:rPr>
              <w:i w:val="0"/>
              <w:iCs w:val="0"/>
            </w:rPr>
          </w:rPrChange>
        </w:rPr>
        <w:t>Ranking</w:t>
      </w:r>
      <w:r w:rsidR="00450FEB" w:rsidRPr="00F80FAC">
        <w:rPr>
          <w:i w:val="0"/>
          <w:iCs w:val="0"/>
        </w:rPr>
        <w:t xml:space="preserve"> najpopularniejszych baz danych</w:t>
      </w:r>
      <w:r w:rsidR="00450FEB" w:rsidRPr="00F80FAC">
        <w:rPr>
          <w:i w:val="0"/>
          <w:iCs w:val="0"/>
        </w:rPr>
        <w:br/>
        <w:t xml:space="preserve">Źródło: W </w:t>
      </w:r>
      <w:r w:rsidR="00F92C9C" w:rsidRPr="00F80FAC">
        <w:rPr>
          <w:i w:val="0"/>
          <w:iCs w:val="0"/>
          <w:rPrChange w:id="300" w:author="Yurii Shchehliuk" w:date="2022-04-17T13:24:00Z">
            <w:rPr/>
          </w:rPrChange>
        </w:rPr>
        <w:fldChar w:fldCharType="begin"/>
      </w:r>
      <w:r w:rsidR="00F92C9C" w:rsidRPr="00F80FAC">
        <w:rPr>
          <w:i w:val="0"/>
          <w:iCs w:val="0"/>
          <w:rPrChange w:id="301" w:author="Yurii Shchehliuk" w:date="2022-04-17T13:24:00Z">
            <w:rPr/>
          </w:rPrChange>
        </w:rPr>
        <w:instrText xml:space="preserve"> HYPERLINK </w:instrText>
      </w:r>
      <w:r w:rsidR="00F92C9C" w:rsidRPr="00F80FAC">
        <w:rPr>
          <w:i w:val="0"/>
          <w:iCs w:val="0"/>
          <w:rPrChange w:id="302" w:author="Yurii Shchehliuk" w:date="2022-04-17T13:24:00Z">
            <w:rPr>
              <w:rStyle w:val="Hyperlink"/>
              <w:i w:val="0"/>
              <w:iCs w:val="0"/>
            </w:rPr>
          </w:rPrChange>
        </w:rPr>
        <w:fldChar w:fldCharType="separate"/>
      </w:r>
      <w:r w:rsidR="00450FEB" w:rsidRPr="00F80FAC">
        <w:rPr>
          <w:rStyle w:val="Hyperlink"/>
          <w:i w:val="0"/>
          <w:iCs w:val="0"/>
        </w:rPr>
        <w:t>https://db-e ngines.com/en/ranking</w:t>
      </w:r>
      <w:r w:rsidR="00F92C9C" w:rsidRPr="00F80FAC">
        <w:rPr>
          <w:rStyle w:val="Hyperlink"/>
          <w:i w:val="0"/>
          <w:iCs w:val="0"/>
          <w:rPrChange w:id="303" w:author="Yurii Shchehliuk" w:date="2022-04-17T13:24:00Z">
            <w:rPr>
              <w:rStyle w:val="Hyperlink"/>
              <w:i w:val="0"/>
              <w:iCs w:val="0"/>
            </w:rPr>
          </w:rPrChange>
        </w:rPr>
        <w:fldChar w:fldCharType="end"/>
      </w:r>
      <w:r w:rsidR="00450FEB" w:rsidRPr="00931C08">
        <w:rPr>
          <w:i w:val="0"/>
          <w:iCs w:val="0"/>
        </w:rPr>
        <w:t xml:space="preserve">, z dnia </w:t>
      </w:r>
      <w:r w:rsidR="009E246A" w:rsidRPr="00931C08">
        <w:rPr>
          <w:i w:val="0"/>
          <w:iCs w:val="0"/>
        </w:rPr>
        <w:t>25</w:t>
      </w:r>
      <w:r w:rsidR="00450FEB" w:rsidRPr="00931C08">
        <w:rPr>
          <w:i w:val="0"/>
          <w:iCs w:val="0"/>
        </w:rPr>
        <w:t>.0</w:t>
      </w:r>
      <w:r w:rsidR="009E246A" w:rsidRPr="00931C08">
        <w:rPr>
          <w:i w:val="0"/>
          <w:iCs w:val="0"/>
        </w:rPr>
        <w:t>1</w:t>
      </w:r>
      <w:r w:rsidR="00450FEB" w:rsidRPr="00931C08">
        <w:rPr>
          <w:i w:val="0"/>
          <w:iCs w:val="0"/>
        </w:rPr>
        <w:t>.202</w:t>
      </w:r>
      <w:r w:rsidR="009E246A" w:rsidRPr="00931C08">
        <w:rPr>
          <w:i w:val="0"/>
          <w:iCs w:val="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C21E37D" w:rsidR="00A1460A" w:rsidRPr="00931C08" w:rsidRDefault="00A1460A">
      <w:pPr>
        <w:pStyle w:val="Heading3"/>
        <w:ind w:left="360" w:hanging="360"/>
        <w:pPrChange w:id="304" w:author="Yurii Shchehliuk" w:date="2022-04-17T12:26:00Z">
          <w:pPr>
            <w:pStyle w:val="Heading3"/>
            <w:ind w:left="720"/>
          </w:pPr>
        </w:pPrChange>
      </w:pPr>
      <w:bookmarkStart w:id="305" w:name="_Toc100158853"/>
      <w:r w:rsidRPr="00931C08">
        <w:t>C#</w:t>
      </w:r>
      <w:bookmarkEnd w:id="30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F1201F1" w:rsidR="002D5C76" w:rsidRPr="00931C08" w:rsidRDefault="0049503C" w:rsidP="00E63E40"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D624AA" w:rsidRPr="00931C08">
        <w:t xml:space="preserve">korzystne </w:t>
      </w:r>
      <w:proofErr w:type="spellStart"/>
      <w:r w:rsidR="00D624AA" w:rsidRPr="00931C08">
        <w:t>feauture</w:t>
      </w:r>
      <w:proofErr w:type="spellEnd"/>
      <w:r w:rsidR="00D624AA" w:rsidRPr="00931C08">
        <w:t xml:space="preserve"> 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7002EA51" w:rsidR="00A1460A" w:rsidRPr="00931C08" w:rsidRDefault="00BE4CE8">
      <w:pPr>
        <w:pStyle w:val="Heading3"/>
        <w:ind w:left="360" w:hanging="360"/>
        <w:pPrChange w:id="306" w:author="Yurii Shchehliuk" w:date="2022-04-17T12:26:00Z">
          <w:pPr>
            <w:pStyle w:val="Heading3"/>
            <w:ind w:left="720"/>
          </w:pPr>
        </w:pPrChange>
      </w:pPr>
      <w:bookmarkStart w:id="307" w:name="_Toc100158854"/>
      <w:ins w:id="308" w:author="Yurii Shchehliuk" w:date="2022-04-17T12:26:00Z">
        <w:r>
          <w:t xml:space="preserve"> </w:t>
        </w:r>
      </w:ins>
      <w:r w:rsidR="00A1460A" w:rsidRPr="00931C08">
        <w:t xml:space="preserve">.NET </w:t>
      </w:r>
      <w:proofErr w:type="spellStart"/>
      <w:r w:rsidR="00A1460A" w:rsidRPr="00931C08">
        <w:t>Core</w:t>
      </w:r>
      <w:bookmarkEnd w:id="307"/>
      <w:proofErr w:type="spellEnd"/>
    </w:p>
    <w:p w14:paraId="5E60D85E" w14:textId="416A1864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del w:id="309" w:author="Yurii Shchehliuk" w:date="2022-04-17T12:38:00Z">
        <w:r w:rsidRPr="00931C08" w:rsidDel="00417B30">
          <w:delText xml:space="preserve">to </w:delText>
        </w:r>
      </w:del>
      <w:ins w:id="310" w:author="Yurii Shchehliuk" w:date="2022-04-17T12:38:00Z">
        <w:r w:rsidR="00417B30">
          <w:t>na podstawie CLR</w:t>
        </w:r>
        <w:r w:rsidR="00417B30" w:rsidRPr="00931C08">
          <w:t xml:space="preserve"> </w:t>
        </w:r>
      </w:ins>
      <w:commentRangeStart w:id="311"/>
      <w:del w:id="312" w:author="Yurii Shchehliuk" w:date="2022-04-17T13:22:00Z">
        <w:r w:rsidR="007B3501" w:rsidRPr="00931C08" w:rsidDel="00142081">
          <w:delText>runtime</w:delText>
        </w:r>
        <w:r w:rsidRPr="00931C08" w:rsidDel="00142081">
          <w:delText xml:space="preserve"> </w:delText>
        </w:r>
      </w:del>
      <w:ins w:id="313" w:author="Yurii Shchehliuk" w:date="2022-04-17T12:26:00Z">
        <w:r w:rsidR="00BE4CE8" w:rsidRPr="00931C08">
          <w:t>platform</w:t>
        </w:r>
      </w:ins>
      <w:ins w:id="314" w:author="Yurii Shchehliuk" w:date="2022-04-17T13:22:00Z">
        <w:r w:rsidR="003E6DA4">
          <w:t>y jest</w:t>
        </w:r>
      </w:ins>
      <w:ins w:id="315" w:author="Yurii Shchehliuk" w:date="2022-04-17T12:26:00Z">
        <w:r w:rsidR="00BE4CE8" w:rsidRPr="00931C08">
          <w:t xml:space="preserve"> </w:t>
        </w:r>
      </w:ins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</w:t>
      </w:r>
      <w:ins w:id="316" w:author="Yurii Shchehliuk" w:date="2022-04-17T13:22:00Z">
        <w:r w:rsidR="003E6DA4">
          <w:t xml:space="preserve">produktem </w:t>
        </w:r>
      </w:ins>
      <w:del w:id="317" w:author="Yurii Shchehliuk" w:date="2022-04-17T12:26:00Z">
        <w:r w:rsidR="007B3501" w:rsidRPr="00931C08" w:rsidDel="00BE4CE8">
          <w:delText xml:space="preserve">platforma </w:delText>
        </w:r>
        <w:commentRangeEnd w:id="311"/>
        <w:r w:rsidR="00BE1558" w:rsidDel="00BE4CE8">
          <w:rPr>
            <w:rStyle w:val="CommentReference"/>
          </w:rPr>
          <w:commentReference w:id="311"/>
        </w:r>
      </w:del>
      <w:r w:rsidRPr="00931C08">
        <w:t>używan</w:t>
      </w:r>
      <w:ins w:id="318" w:author="Yurii Shchehliuk" w:date="2022-04-17T13:22:00Z">
        <w:r w:rsidR="003E6DA4">
          <w:t>ym</w:t>
        </w:r>
      </w:ins>
      <w:del w:id="319" w:author="Yurii Shchehliuk" w:date="2022-04-17T13:22:00Z">
        <w:r w:rsidRPr="00931C08" w:rsidDel="003E6DA4">
          <w:delText>a</w:delText>
        </w:r>
      </w:del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Pr="00E22024" w:rsidRDefault="007B3501">
      <w:pPr>
        <w:keepNext/>
        <w:spacing w:before="240"/>
        <w:rPr>
          <w:ins w:id="320" w:author="Yurii Shchehliuk" w:date="2022-04-13T14:47:00Z"/>
        </w:rPr>
      </w:pPr>
      <w:r w:rsidRPr="00E22024">
        <w:rPr>
          <w:noProof/>
          <w:rPrChange w:id="321" w:author="Yurii Shchehliuk" w:date="2022-04-17T13:24:00Z">
            <w:rPr>
              <w:noProof/>
            </w:rPr>
          </w:rPrChange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97E" w14:textId="164A907B" w:rsidR="007B3501" w:rsidRPr="003176E9" w:rsidDel="004848A9" w:rsidRDefault="004848A9">
      <w:pPr>
        <w:pStyle w:val="Caption"/>
        <w:jc w:val="center"/>
        <w:rPr>
          <w:del w:id="322" w:author="Yurii Shchehliuk" w:date="2022-04-13T14:47:00Z"/>
          <w:i w:val="0"/>
          <w:iCs w:val="0"/>
          <w:rPrChange w:id="323" w:author="Yurii Shchehliuk" w:date="2022-04-18T20:14:00Z">
            <w:rPr>
              <w:del w:id="324" w:author="Yurii Shchehliuk" w:date="2022-04-13T14:47:00Z"/>
            </w:rPr>
          </w:rPrChange>
        </w:rPr>
        <w:pPrChange w:id="325" w:author="Yurii Shchehliuk" w:date="2022-04-13T14:47:00Z">
          <w:pPr>
            <w:keepNext/>
            <w:spacing w:before="240"/>
          </w:pPr>
        </w:pPrChange>
      </w:pPr>
      <w:ins w:id="326" w:author="Yurii Shchehliuk" w:date="2022-04-13T14:47:00Z">
        <w:r w:rsidRPr="003176E9">
          <w:rPr>
            <w:i w:val="0"/>
            <w:iCs w:val="0"/>
            <w:rPrChange w:id="327" w:author="Yurii Shchehliuk" w:date="2022-04-18T20:14:00Z">
              <w:rPr/>
            </w:rPrChange>
          </w:rPr>
          <w:t xml:space="preserve">Rys. </w:t>
        </w:r>
        <w:r w:rsidRPr="003176E9">
          <w:rPr>
            <w:i w:val="0"/>
            <w:iCs w:val="0"/>
            <w:rPrChange w:id="328" w:author="Yurii Shchehliuk" w:date="2022-04-18T20:14:00Z">
              <w:rPr/>
            </w:rPrChange>
          </w:rPr>
          <w:fldChar w:fldCharType="begin"/>
        </w:r>
        <w:r w:rsidRPr="003176E9">
          <w:rPr>
            <w:i w:val="0"/>
            <w:iCs w:val="0"/>
            <w:rPrChange w:id="329" w:author="Yurii Shchehliuk" w:date="2022-04-18T20:14:00Z">
              <w:rPr/>
            </w:rPrChange>
          </w:rPr>
          <w:instrText xml:space="preserve"> SEQ Rys. \* ARABIC </w:instrText>
        </w:r>
      </w:ins>
      <w:r w:rsidRPr="003176E9">
        <w:rPr>
          <w:i w:val="0"/>
          <w:iCs w:val="0"/>
          <w:rPrChange w:id="330" w:author="Yurii Shchehliuk" w:date="2022-04-18T20:14:00Z">
            <w:rPr/>
          </w:rPrChange>
        </w:rPr>
        <w:fldChar w:fldCharType="separate"/>
      </w:r>
      <w:ins w:id="331" w:author="Yurii Shchehliuk" w:date="2022-04-15T22:08:00Z">
        <w:r w:rsidR="00211706" w:rsidRPr="003176E9">
          <w:rPr>
            <w:i w:val="0"/>
            <w:iCs w:val="0"/>
            <w:noProof/>
            <w:rPrChange w:id="332" w:author="Yurii Shchehliuk" w:date="2022-04-18T20:14:00Z">
              <w:rPr>
                <w:noProof/>
              </w:rPr>
            </w:rPrChange>
          </w:rPr>
          <w:t>6</w:t>
        </w:r>
      </w:ins>
      <w:ins w:id="333" w:author="Yurii Shchehliuk" w:date="2022-04-13T14:47:00Z">
        <w:r w:rsidRPr="003176E9">
          <w:rPr>
            <w:i w:val="0"/>
            <w:iCs w:val="0"/>
            <w:rPrChange w:id="334" w:author="Yurii Shchehliuk" w:date="2022-04-18T20:14:00Z">
              <w:rPr/>
            </w:rPrChange>
          </w:rPr>
          <w:fldChar w:fldCharType="end"/>
        </w:r>
      </w:ins>
    </w:p>
    <w:p w14:paraId="03EF1D90" w14:textId="1FF8DB19" w:rsidR="007B3501" w:rsidRPr="00931C08" w:rsidRDefault="007B3501">
      <w:pPr>
        <w:pStyle w:val="Caption"/>
        <w:jc w:val="center"/>
        <w:rPr>
          <w:i w:val="0"/>
          <w:iCs w:val="0"/>
        </w:rPr>
      </w:pPr>
      <w:del w:id="335" w:author="Yurii Shchehliuk" w:date="2022-04-13T14:47:00Z">
        <w:r w:rsidRPr="003176E9" w:rsidDel="004848A9">
          <w:rPr>
            <w:i w:val="0"/>
            <w:iCs w:val="0"/>
            <w:rPrChange w:id="336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3176E9" w:rsidDel="004848A9">
          <w:rPr>
            <w:i w:val="0"/>
            <w:iCs w:val="0"/>
            <w:rPrChange w:id="337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3176E9" w:rsidDel="004848A9">
          <w:rPr>
            <w:i w:val="0"/>
            <w:iCs w:val="0"/>
            <w:rPrChange w:id="338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3176E9" w:rsidDel="004848A9">
          <w:rPr>
            <w:i w:val="0"/>
            <w:iCs w:val="0"/>
            <w:rPrChange w:id="339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3176E9" w:rsidDel="004848A9">
          <w:rPr>
            <w:i w:val="0"/>
            <w:iCs w:val="0"/>
            <w:noProof/>
            <w:rPrChange w:id="340" w:author="Yurii Shchehliuk" w:date="2022-04-18T20:14:00Z">
              <w:rPr>
                <w:i w:val="0"/>
                <w:iCs w:val="0"/>
                <w:noProof/>
              </w:rPr>
            </w:rPrChange>
          </w:rPr>
          <w:delText>4</w:delText>
        </w:r>
        <w:r w:rsidRPr="003176E9" w:rsidDel="004848A9">
          <w:rPr>
            <w:i w:val="0"/>
            <w:iCs w:val="0"/>
            <w:rPrChange w:id="341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3176E9">
        <w:rPr>
          <w:i w:val="0"/>
          <w:iCs w:val="0"/>
          <w:rPrChange w:id="342" w:author="Yurii Shchehliuk" w:date="2022-04-18T20:14:00Z">
            <w:rPr>
              <w:i w:val="0"/>
              <w:iCs w:val="0"/>
            </w:rPr>
          </w:rPrChange>
        </w:rPr>
        <w:t xml:space="preserve"> Ekosystem</w:t>
      </w:r>
      <w:r w:rsidRPr="00931C08">
        <w:rPr>
          <w:i w:val="0"/>
          <w:iCs w:val="0"/>
        </w:rPr>
        <w:t xml:space="preserve"> .NET</w:t>
      </w:r>
      <w:r w:rsidRPr="00931C08">
        <w:rPr>
          <w:i w:val="0"/>
          <w:iCs w:val="0"/>
        </w:rPr>
        <w:br/>
        <w:t>Źródło</w:t>
      </w:r>
      <w:r w:rsidRPr="00931C08">
        <w:t xml:space="preserve"> </w:t>
      </w:r>
      <w:r w:rsidR="00F92C9C">
        <w:fldChar w:fldCharType="begin"/>
      </w:r>
      <w:r w:rsidR="00F92C9C">
        <w:instrText xml:space="preserve"> HYPERLINK "https://stackify.com/net-ecosystem-demystified/" </w:instrText>
      </w:r>
      <w:r w:rsidR="00F92C9C">
        <w:fldChar w:fldCharType="separate"/>
      </w:r>
      <w:r w:rsidRPr="00931C08">
        <w:rPr>
          <w:rStyle w:val="Hyperlink"/>
          <w:i w:val="0"/>
          <w:iCs w:val="0"/>
        </w:rPr>
        <w:t>https://stackify.com/net-ecosystem-demystified/</w:t>
      </w:r>
      <w:r w:rsidR="00F92C9C">
        <w:rPr>
          <w:rStyle w:val="Hyperlink"/>
          <w:i w:val="0"/>
          <w:iCs w:val="0"/>
        </w:rPr>
        <w:fldChar w:fldCharType="end"/>
      </w:r>
    </w:p>
    <w:p w14:paraId="0E367532" w14:textId="0324FEEE" w:rsidR="00E74A51" w:rsidRPr="00931C08" w:rsidRDefault="00E74A51" w:rsidP="000E1F53">
      <w:pPr>
        <w:pStyle w:val="Heading3"/>
        <w:ind w:left="720"/>
      </w:pPr>
      <w:bookmarkStart w:id="343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343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3D55F6B4" w:rsidR="007B3501" w:rsidRPr="00931C08" w:rsidRDefault="00E635EB" w:rsidP="000E1F53">
      <w:pPr>
        <w:pStyle w:val="Heading3"/>
        <w:ind w:left="720"/>
      </w:pPr>
      <w:bookmarkStart w:id="344" w:name="_Toc100158856"/>
      <w:r w:rsidRPr="00931C08">
        <w:t>Angular</w:t>
      </w:r>
      <w:bookmarkEnd w:id="344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 w:rsidP="000E1F53">
      <w:pPr>
        <w:pStyle w:val="Heading3"/>
        <w:ind w:left="720"/>
      </w:pPr>
      <w:bookmarkStart w:id="345" w:name="_Toc100158857"/>
      <w:r w:rsidRPr="00931C08">
        <w:t>Wzorce architektoniczne</w:t>
      </w:r>
      <w:bookmarkEnd w:id="345"/>
    </w:p>
    <w:p w14:paraId="6C04971D" w14:textId="0FCAD4A3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rPr>
          <w:ins w:id="346" w:author="Yurii Shchehliuk" w:date="2022-04-13T14:47:00Z"/>
        </w:rPr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615" w14:textId="48E71B90" w:rsidR="003A53F8" w:rsidRPr="0088043B" w:rsidDel="00CD1162" w:rsidRDefault="00CD1162">
      <w:pPr>
        <w:pStyle w:val="Caption"/>
        <w:jc w:val="center"/>
        <w:rPr>
          <w:del w:id="347" w:author="Yurii Shchehliuk" w:date="2022-04-13T14:47:00Z"/>
          <w:i w:val="0"/>
          <w:iCs w:val="0"/>
          <w:rPrChange w:id="348" w:author="Yurii Shchehliuk" w:date="2022-04-18T20:14:00Z">
            <w:rPr>
              <w:del w:id="349" w:author="Yurii Shchehliuk" w:date="2022-04-13T14:47:00Z"/>
            </w:rPr>
          </w:rPrChange>
        </w:rPr>
        <w:pPrChange w:id="350" w:author="Yurii Shchehliuk" w:date="2022-04-13T14:47:00Z">
          <w:pPr>
            <w:keepNext/>
            <w:spacing w:before="240"/>
          </w:pPr>
        </w:pPrChange>
      </w:pPr>
      <w:ins w:id="351" w:author="Yurii Shchehliuk" w:date="2022-04-13T14:47:00Z">
        <w:r w:rsidRPr="0088043B">
          <w:rPr>
            <w:i w:val="0"/>
            <w:iCs w:val="0"/>
            <w:rPrChange w:id="352" w:author="Yurii Shchehliuk" w:date="2022-04-18T20:14:00Z">
              <w:rPr/>
            </w:rPrChange>
          </w:rPr>
          <w:t xml:space="preserve">Rys. </w:t>
        </w:r>
        <w:r w:rsidRPr="0088043B">
          <w:rPr>
            <w:i w:val="0"/>
            <w:iCs w:val="0"/>
            <w:rPrChange w:id="353" w:author="Yurii Shchehliuk" w:date="2022-04-18T20:14:00Z">
              <w:rPr/>
            </w:rPrChange>
          </w:rPr>
          <w:fldChar w:fldCharType="begin"/>
        </w:r>
        <w:r w:rsidRPr="0088043B">
          <w:rPr>
            <w:i w:val="0"/>
            <w:iCs w:val="0"/>
            <w:rPrChange w:id="354" w:author="Yurii Shchehliuk" w:date="2022-04-18T20:14:00Z">
              <w:rPr/>
            </w:rPrChange>
          </w:rPr>
          <w:instrText xml:space="preserve"> SEQ Rys. \* ARABIC </w:instrText>
        </w:r>
      </w:ins>
      <w:r w:rsidRPr="0088043B">
        <w:rPr>
          <w:i w:val="0"/>
          <w:iCs w:val="0"/>
          <w:rPrChange w:id="355" w:author="Yurii Shchehliuk" w:date="2022-04-18T20:14:00Z">
            <w:rPr/>
          </w:rPrChange>
        </w:rPr>
        <w:fldChar w:fldCharType="separate"/>
      </w:r>
      <w:ins w:id="356" w:author="Yurii Shchehliuk" w:date="2022-04-15T22:08:00Z">
        <w:r w:rsidR="00211706" w:rsidRPr="0088043B">
          <w:rPr>
            <w:i w:val="0"/>
            <w:iCs w:val="0"/>
            <w:noProof/>
            <w:rPrChange w:id="357" w:author="Yurii Shchehliuk" w:date="2022-04-18T20:14:00Z">
              <w:rPr>
                <w:noProof/>
              </w:rPr>
            </w:rPrChange>
          </w:rPr>
          <w:t>7</w:t>
        </w:r>
      </w:ins>
      <w:ins w:id="358" w:author="Yurii Shchehliuk" w:date="2022-04-13T14:47:00Z">
        <w:r w:rsidRPr="0088043B">
          <w:rPr>
            <w:i w:val="0"/>
            <w:iCs w:val="0"/>
            <w:rPrChange w:id="359" w:author="Yurii Shchehliuk" w:date="2022-04-18T20:14:00Z">
              <w:rPr/>
            </w:rPrChange>
          </w:rPr>
          <w:fldChar w:fldCharType="end"/>
        </w:r>
      </w:ins>
    </w:p>
    <w:p w14:paraId="6A1F4DCC" w14:textId="711A1947" w:rsidR="003A53F8" w:rsidRPr="003A53F8" w:rsidRDefault="003A53F8">
      <w:pPr>
        <w:pStyle w:val="Caption"/>
        <w:jc w:val="center"/>
        <w:rPr>
          <w:i w:val="0"/>
          <w:iCs w:val="0"/>
        </w:rPr>
      </w:pPr>
      <w:del w:id="360" w:author="Yurii Shchehliuk" w:date="2022-04-13T14:47:00Z">
        <w:r w:rsidRPr="0088043B" w:rsidDel="00CD1162">
          <w:rPr>
            <w:i w:val="0"/>
            <w:iCs w:val="0"/>
            <w:rPrChange w:id="361" w:author="Yurii Shchehliuk" w:date="2022-04-18T20:14:00Z">
              <w:rPr>
                <w:i w:val="0"/>
                <w:iCs w:val="0"/>
              </w:rPr>
            </w:rPrChange>
          </w:rPr>
          <w:delText xml:space="preserve">Rys </w:delText>
        </w:r>
        <w:r w:rsidR="007D7ED4" w:rsidRPr="0088043B" w:rsidDel="00CD1162">
          <w:rPr>
            <w:i w:val="0"/>
            <w:iCs w:val="0"/>
            <w:rPrChange w:id="362" w:author="Yurii Shchehliuk" w:date="2022-04-18T20:14:00Z">
              <w:rPr>
                <w:i w:val="0"/>
                <w:iCs w:val="0"/>
              </w:rPr>
            </w:rPrChange>
          </w:rPr>
          <w:delText>5</w:delText>
        </w:r>
      </w:del>
      <w:r w:rsidRPr="0088043B">
        <w:rPr>
          <w:i w:val="0"/>
          <w:iCs w:val="0"/>
          <w:rPrChange w:id="363" w:author="Yurii Shchehliuk" w:date="2022-04-18T20:14:00Z">
            <w:rPr>
              <w:i w:val="0"/>
              <w:iCs w:val="0"/>
            </w:rPr>
          </w:rPrChange>
        </w:rPr>
        <w:t xml:space="preserve"> </w:t>
      </w:r>
      <w:r w:rsidR="008935FC" w:rsidRPr="0088043B">
        <w:rPr>
          <w:i w:val="0"/>
          <w:iCs w:val="0"/>
          <w:rPrChange w:id="364" w:author="Yurii Shchehliuk" w:date="2022-04-18T20:14:00Z">
            <w:rPr>
              <w:i w:val="0"/>
              <w:iCs w:val="0"/>
            </w:rPr>
          </w:rPrChange>
        </w:rPr>
        <w:t>Konfiguracja</w:t>
      </w:r>
      <w:r w:rsidR="008935FC">
        <w:rPr>
          <w:i w:val="0"/>
          <w:iCs w:val="0"/>
        </w:rPr>
        <w:t xml:space="preserve"> aplikacji na IIS</w:t>
      </w:r>
      <w:r>
        <w:rPr>
          <w:i w:val="0"/>
          <w:iCs w:val="0"/>
        </w:rPr>
        <w:br/>
      </w:r>
      <w:r w:rsidR="000E1F53">
        <w:rPr>
          <w:i w:val="0"/>
          <w:iCs w:val="0"/>
        </w:rPr>
        <w:t xml:space="preserve">Źródło: </w:t>
      </w:r>
      <w:r w:rsidR="009822C6">
        <w:rPr>
          <w:i w:val="0"/>
          <w:iCs w:val="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>
      <w:pPr>
        <w:keepNext/>
        <w:rPr>
          <w:ins w:id="365" w:author="Yurii Shchehliuk" w:date="2022-04-13T14:48:00Z"/>
          <w:rPrChange w:id="366" w:author="Yurii Shchehliuk" w:date="2022-04-18T20:14:00Z">
            <w:rPr>
              <w:ins w:id="367" w:author="Yurii Shchehliuk" w:date="2022-04-13T14:48:00Z"/>
            </w:rPr>
          </w:rPrChange>
        </w:rPr>
        <w:pPrChange w:id="368" w:author="Yurii Shchehliuk" w:date="2022-04-13T14:48:00Z">
          <w:pPr/>
        </w:pPrChange>
      </w:pPr>
      <w:r w:rsidRPr="0085201E">
        <w:rPr>
          <w:noProof/>
          <w:rPrChange w:id="369" w:author="Yurii Shchehliuk" w:date="2022-04-18T20:14:00Z">
            <w:rPr>
              <w:noProof/>
            </w:rPr>
          </w:rPrChange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9B9B" w14:textId="3811BCD9" w:rsidR="001377A6" w:rsidRPr="0085201E" w:rsidDel="003F5560" w:rsidRDefault="003F5560">
      <w:pPr>
        <w:pStyle w:val="Caption"/>
        <w:jc w:val="center"/>
        <w:rPr>
          <w:del w:id="370" w:author="Yurii Shchehliuk" w:date="2022-04-13T14:48:00Z"/>
          <w:i w:val="0"/>
          <w:iCs w:val="0"/>
          <w:rPrChange w:id="371" w:author="Yurii Shchehliuk" w:date="2022-04-18T20:14:00Z">
            <w:rPr>
              <w:del w:id="372" w:author="Yurii Shchehliuk" w:date="2022-04-13T14:48:00Z"/>
            </w:rPr>
          </w:rPrChange>
        </w:rPr>
        <w:pPrChange w:id="373" w:author="Yurii Shchehliuk" w:date="2022-04-13T14:48:00Z">
          <w:pPr/>
        </w:pPrChange>
      </w:pPr>
      <w:ins w:id="374" w:author="Yurii Shchehliuk" w:date="2022-04-13T14:48:00Z">
        <w:r w:rsidRPr="0085201E">
          <w:rPr>
            <w:i w:val="0"/>
            <w:iCs w:val="0"/>
            <w:rPrChange w:id="375" w:author="Yurii Shchehliuk" w:date="2022-04-18T20:14:00Z">
              <w:rPr/>
            </w:rPrChange>
          </w:rPr>
          <w:t xml:space="preserve">Rys. </w:t>
        </w:r>
        <w:r w:rsidRPr="0085201E">
          <w:rPr>
            <w:i w:val="0"/>
            <w:iCs w:val="0"/>
            <w:rPrChange w:id="376" w:author="Yurii Shchehliuk" w:date="2022-04-18T20:14:00Z">
              <w:rPr/>
            </w:rPrChange>
          </w:rPr>
          <w:fldChar w:fldCharType="begin"/>
        </w:r>
        <w:r w:rsidRPr="0085201E">
          <w:rPr>
            <w:i w:val="0"/>
            <w:iCs w:val="0"/>
            <w:rPrChange w:id="377" w:author="Yurii Shchehliuk" w:date="2022-04-18T20:14:00Z">
              <w:rPr/>
            </w:rPrChange>
          </w:rPr>
          <w:instrText xml:space="preserve"> SEQ Rys. \* ARABIC </w:instrText>
        </w:r>
      </w:ins>
      <w:r w:rsidRPr="0085201E">
        <w:rPr>
          <w:i w:val="0"/>
          <w:iCs w:val="0"/>
          <w:rPrChange w:id="378" w:author="Yurii Shchehliuk" w:date="2022-04-18T20:14:00Z">
            <w:rPr/>
          </w:rPrChange>
        </w:rPr>
        <w:fldChar w:fldCharType="separate"/>
      </w:r>
      <w:ins w:id="379" w:author="Yurii Shchehliuk" w:date="2022-04-15T22:08:00Z">
        <w:r w:rsidR="00211706" w:rsidRPr="0085201E">
          <w:rPr>
            <w:i w:val="0"/>
            <w:iCs w:val="0"/>
            <w:noProof/>
            <w:rPrChange w:id="380" w:author="Yurii Shchehliuk" w:date="2022-04-18T20:14:00Z">
              <w:rPr>
                <w:noProof/>
              </w:rPr>
            </w:rPrChange>
          </w:rPr>
          <w:t>8</w:t>
        </w:r>
      </w:ins>
      <w:ins w:id="381" w:author="Yurii Shchehliuk" w:date="2022-04-13T14:48:00Z">
        <w:r w:rsidRPr="0085201E">
          <w:rPr>
            <w:i w:val="0"/>
            <w:iCs w:val="0"/>
            <w:rPrChange w:id="382" w:author="Yurii Shchehliuk" w:date="2022-04-18T20:14:00Z">
              <w:rPr/>
            </w:rPrChange>
          </w:rPr>
          <w:fldChar w:fldCharType="end"/>
        </w:r>
      </w:ins>
    </w:p>
    <w:p w14:paraId="486436EE" w14:textId="74C312AE" w:rsidR="001377A6" w:rsidRPr="003F5560" w:rsidRDefault="001377A6">
      <w:pPr>
        <w:pStyle w:val="Caption"/>
        <w:jc w:val="center"/>
        <w:rPr>
          <w:rPrChange w:id="383" w:author="Yurii Shchehliuk" w:date="2022-04-13T14:48:00Z">
            <w:rPr>
              <w:sz w:val="22"/>
              <w:szCs w:val="20"/>
            </w:rPr>
          </w:rPrChange>
        </w:rPr>
        <w:pPrChange w:id="384" w:author="Yurii Shchehliuk" w:date="2022-04-13T14:48:00Z">
          <w:pPr>
            <w:spacing w:after="240"/>
            <w:jc w:val="center"/>
          </w:pPr>
        </w:pPrChange>
      </w:pPr>
      <w:del w:id="385" w:author="Yurii Shchehliuk" w:date="2022-04-13T14:48:00Z">
        <w:r w:rsidRPr="0085201E" w:rsidDel="003F5560">
          <w:rPr>
            <w:i w:val="0"/>
            <w:iCs w:val="0"/>
            <w:sz w:val="22"/>
            <w:szCs w:val="20"/>
            <w:rPrChange w:id="386" w:author="Yurii Shchehliuk" w:date="2022-04-18T20:14:00Z">
              <w:rPr>
                <w:i/>
                <w:iCs/>
                <w:sz w:val="22"/>
                <w:szCs w:val="20"/>
              </w:rPr>
            </w:rPrChange>
          </w:rPr>
          <w:delText xml:space="preserve">Rys. </w:delText>
        </w:r>
        <w:r w:rsidRPr="0085201E" w:rsidDel="003F5560">
          <w:rPr>
            <w:i w:val="0"/>
            <w:iCs w:val="0"/>
            <w:sz w:val="22"/>
            <w:szCs w:val="20"/>
            <w:rPrChange w:id="387" w:author="Yurii Shchehliuk" w:date="2022-04-18T20:14:00Z">
              <w:rPr>
                <w:sz w:val="22"/>
                <w:szCs w:val="20"/>
              </w:rPr>
            </w:rPrChange>
          </w:rPr>
          <w:fldChar w:fldCharType="begin"/>
        </w:r>
        <w:r w:rsidRPr="0085201E" w:rsidDel="003F5560">
          <w:rPr>
            <w:i w:val="0"/>
            <w:iCs w:val="0"/>
            <w:sz w:val="22"/>
            <w:szCs w:val="20"/>
            <w:rPrChange w:id="388" w:author="Yurii Shchehliuk" w:date="2022-04-18T20:14:00Z">
              <w:rPr>
                <w:i/>
                <w:iCs/>
                <w:sz w:val="22"/>
                <w:szCs w:val="20"/>
              </w:rPr>
            </w:rPrChange>
          </w:rPr>
          <w:delInstrText xml:space="preserve"> SEQ Rys._ \* ARABIC </w:delInstrText>
        </w:r>
        <w:r w:rsidRPr="0085201E" w:rsidDel="003F5560">
          <w:rPr>
            <w:i w:val="0"/>
            <w:iCs w:val="0"/>
            <w:sz w:val="22"/>
            <w:szCs w:val="20"/>
            <w:rPrChange w:id="389" w:author="Yurii Shchehliuk" w:date="2022-04-18T20:14:00Z">
              <w:rPr>
                <w:sz w:val="22"/>
                <w:szCs w:val="20"/>
              </w:rPr>
            </w:rPrChange>
          </w:rPr>
          <w:fldChar w:fldCharType="separate"/>
        </w:r>
        <w:r w:rsidR="002E101F" w:rsidRPr="0085201E" w:rsidDel="003F5560">
          <w:rPr>
            <w:i w:val="0"/>
            <w:iCs w:val="0"/>
            <w:noProof/>
            <w:sz w:val="22"/>
            <w:szCs w:val="20"/>
            <w:rPrChange w:id="390" w:author="Yurii Shchehliuk" w:date="2022-04-18T20:14:00Z">
              <w:rPr>
                <w:i/>
                <w:iCs/>
                <w:noProof/>
                <w:sz w:val="22"/>
                <w:szCs w:val="20"/>
              </w:rPr>
            </w:rPrChange>
          </w:rPr>
          <w:delText>5</w:delText>
        </w:r>
        <w:r w:rsidRPr="0085201E" w:rsidDel="003F5560">
          <w:rPr>
            <w:i w:val="0"/>
            <w:iCs w:val="0"/>
            <w:sz w:val="22"/>
            <w:szCs w:val="20"/>
            <w:rPrChange w:id="391" w:author="Yurii Shchehliuk" w:date="2022-04-18T20:14:00Z">
              <w:rPr>
                <w:sz w:val="22"/>
                <w:szCs w:val="20"/>
              </w:rPr>
            </w:rPrChange>
          </w:rPr>
          <w:fldChar w:fldCharType="end"/>
        </w:r>
      </w:del>
      <w:r w:rsidRPr="0085201E">
        <w:rPr>
          <w:i w:val="0"/>
          <w:iCs w:val="0"/>
          <w:sz w:val="22"/>
          <w:szCs w:val="20"/>
          <w:rPrChange w:id="392" w:author="Yurii Shchehliuk" w:date="2022-04-18T20:14:00Z">
            <w:rPr>
              <w:i/>
              <w:iCs/>
              <w:sz w:val="22"/>
              <w:szCs w:val="20"/>
            </w:rPr>
          </w:rPrChange>
        </w:rPr>
        <w:t xml:space="preserve"> </w:t>
      </w:r>
      <w:r w:rsidR="000E1F53" w:rsidRPr="0085201E">
        <w:rPr>
          <w:i w:val="0"/>
          <w:iCs w:val="0"/>
          <w:rPrChange w:id="393" w:author="Yurii Shchehliuk" w:date="2022-04-18T20:14:00Z">
            <w:rPr>
              <w:i/>
              <w:iCs/>
              <w:sz w:val="22"/>
              <w:szCs w:val="20"/>
            </w:rPr>
          </w:rPrChange>
        </w:rPr>
        <w:t>Schemat</w:t>
      </w:r>
      <w:r w:rsidR="000E1F53" w:rsidRPr="003F5560">
        <w:rPr>
          <w:i w:val="0"/>
          <w:iCs w:val="0"/>
          <w:rPrChange w:id="394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komunikacji</w:t>
      </w:r>
      <w:r w:rsidR="00F95C43" w:rsidRPr="003F5560">
        <w:rPr>
          <w:i w:val="0"/>
          <w:iCs w:val="0"/>
          <w:rPrChange w:id="395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między warstwami z</w:t>
      </w:r>
      <w:r w:rsidR="000E1F53" w:rsidRPr="003F5560">
        <w:rPr>
          <w:i w:val="0"/>
          <w:iCs w:val="0"/>
          <w:rPrChange w:id="396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podejści</w:t>
      </w:r>
      <w:r w:rsidR="00F95C43" w:rsidRPr="003F5560">
        <w:rPr>
          <w:i w:val="0"/>
          <w:iCs w:val="0"/>
          <w:rPrChange w:id="397" w:author="Yurii Shchehliuk" w:date="2022-04-13T14:48:00Z">
            <w:rPr>
              <w:i/>
              <w:iCs/>
              <w:sz w:val="22"/>
              <w:szCs w:val="20"/>
            </w:rPr>
          </w:rPrChange>
        </w:rPr>
        <w:t>em</w:t>
      </w:r>
      <w:r w:rsidR="000E1F53" w:rsidRPr="003F5560">
        <w:rPr>
          <w:i w:val="0"/>
          <w:iCs w:val="0"/>
          <w:rPrChange w:id="398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architektonicznym DDD</w:t>
      </w:r>
      <w:r w:rsidR="000E1F53" w:rsidRPr="003F5560">
        <w:rPr>
          <w:i w:val="0"/>
          <w:iCs w:val="0"/>
          <w:rPrChange w:id="399" w:author="Yurii Shchehliuk" w:date="2022-04-13T14:48:00Z">
            <w:rPr>
              <w:i/>
              <w:iCs/>
              <w:sz w:val="22"/>
              <w:szCs w:val="20"/>
            </w:rPr>
          </w:rPrChange>
        </w:rPr>
        <w:br/>
        <w:t xml:space="preserve">Źródło: </w:t>
      </w:r>
      <w:r w:rsidR="00000A73" w:rsidRPr="003F5560">
        <w:rPr>
          <w:i w:val="0"/>
          <w:iCs w:val="0"/>
          <w:rPrChange w:id="400" w:author="Yurii Shchehliuk" w:date="2022-04-13T14:48:00Z">
            <w:rPr/>
          </w:rPrChange>
        </w:rPr>
        <w:fldChar w:fldCharType="begin"/>
      </w:r>
      <w:r w:rsidR="00000A73" w:rsidRPr="003F5560">
        <w:rPr>
          <w:i w:val="0"/>
          <w:iCs w:val="0"/>
          <w:rPrChange w:id="401" w:author="Yurii Shchehliuk" w:date="2022-04-13T14:48:00Z">
            <w:rPr>
              <w:i/>
              <w:iCs/>
            </w:rPr>
          </w:rPrChange>
        </w:rPr>
        <w:instrText xml:space="preserve"> HYPERLINK "https://medium.com/the-software-architecture-chronicles/ddd-hexagonal-onion-clean-cqrs-how-i-put-it-all-together-f2590c0aa7f6" </w:instrText>
      </w:r>
      <w:r w:rsidR="00000A73" w:rsidRPr="003F5560">
        <w:rPr>
          <w:rPrChange w:id="402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fldChar w:fldCharType="separate"/>
      </w:r>
      <w:r w:rsidR="000E1F53" w:rsidRPr="003F5560">
        <w:rPr>
          <w:rStyle w:val="Hyperlink"/>
          <w:i w:val="0"/>
          <w:iCs w:val="0"/>
          <w:rPrChange w:id="403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t>https://medium.com/the-software-architecture-chronicles/ddd-hexagonal-onion-clean-cqrs-how-i-put-it-all-together-f2590c0aa7f6</w:t>
      </w:r>
      <w:r w:rsidR="00000A73" w:rsidRPr="003F5560">
        <w:rPr>
          <w:rStyle w:val="Hyperlink"/>
          <w:i w:val="0"/>
          <w:iCs w:val="0"/>
          <w:rPrChange w:id="404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fldChar w:fldCharType="end"/>
      </w:r>
    </w:p>
    <w:p w14:paraId="6F3111E5" w14:textId="61276AF7" w:rsidR="009B29A3" w:rsidRPr="00931C08" w:rsidRDefault="009B29A3" w:rsidP="000E1F53">
      <w:pPr>
        <w:pStyle w:val="Heading3"/>
        <w:ind w:left="720"/>
      </w:pPr>
      <w:bookmarkStart w:id="405" w:name="_Toc100158858"/>
      <w:r w:rsidRPr="00931C08">
        <w:lastRenderedPageBreak/>
        <w:t>Wzorce projektowe</w:t>
      </w:r>
      <w:bookmarkEnd w:id="405"/>
    </w:p>
    <w:p w14:paraId="59699DE7" w14:textId="452B5531" w:rsidR="00D5018E" w:rsidRDefault="000F2519" w:rsidP="001377A6">
      <w:ins w:id="406" w:author="Yurii Shchehliuk" w:date="2022-04-13T14:45:00Z">
        <w:r>
          <w:t xml:space="preserve">Wzorzec </w:t>
        </w:r>
        <w:r w:rsidR="00653FFA">
          <w:t>r</w:t>
        </w:r>
      </w:ins>
      <w:commentRangeStart w:id="407"/>
      <w:del w:id="408" w:author="Yurii Shchehliuk" w:date="2022-04-13T14:45:00Z">
        <w:r w:rsidR="00013BE8" w:rsidRPr="00931C08" w:rsidDel="00653FFA">
          <w:delText>R</w:delText>
        </w:r>
        <w:commentRangeEnd w:id="407"/>
        <w:r w:rsidR="00CA2044" w:rsidDel="00653FFA">
          <w:rPr>
            <w:rStyle w:val="CommentReference"/>
          </w:rPr>
          <w:commentReference w:id="407"/>
        </w:r>
      </w:del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  <w:rPr>
          <w:ins w:id="409" w:author="Yurii Shchehliuk" w:date="2022-04-13T14:48:00Z"/>
          <w:rPrChange w:id="410" w:author="Yurii Shchehliuk" w:date="2022-04-18T20:14:00Z">
            <w:rPr>
              <w:ins w:id="411" w:author="Yurii Shchehliuk" w:date="2022-04-13T14:48:00Z"/>
            </w:rPr>
          </w:rPrChange>
        </w:rPr>
      </w:pPr>
      <w:r w:rsidRPr="00D01CFC">
        <w:rPr>
          <w:noProof/>
          <w:rPrChange w:id="412" w:author="Yurii Shchehliuk" w:date="2022-04-18T20:14:00Z">
            <w:rPr>
              <w:noProof/>
            </w:rPr>
          </w:rPrChange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C3B" w14:textId="70CEDBD5" w:rsidR="006238C0" w:rsidRPr="00D01CFC" w:rsidDel="003F5560" w:rsidRDefault="003F5560">
      <w:pPr>
        <w:pStyle w:val="Caption"/>
        <w:jc w:val="center"/>
        <w:rPr>
          <w:del w:id="413" w:author="Yurii Shchehliuk" w:date="2022-04-13T14:48:00Z"/>
          <w:i w:val="0"/>
          <w:iCs w:val="0"/>
          <w:rPrChange w:id="414" w:author="Yurii Shchehliuk" w:date="2022-04-18T20:14:00Z">
            <w:rPr>
              <w:del w:id="415" w:author="Yurii Shchehliuk" w:date="2022-04-13T14:48:00Z"/>
            </w:rPr>
          </w:rPrChange>
        </w:rPr>
        <w:pPrChange w:id="416" w:author="Yurii Shchehliuk" w:date="2022-04-13T14:48:00Z">
          <w:pPr>
            <w:keepNext/>
            <w:spacing w:before="240"/>
            <w:jc w:val="center"/>
          </w:pPr>
        </w:pPrChange>
      </w:pPr>
      <w:ins w:id="417" w:author="Yurii Shchehliuk" w:date="2022-04-13T14:48:00Z">
        <w:r w:rsidRPr="00D01CFC">
          <w:rPr>
            <w:i w:val="0"/>
            <w:iCs w:val="0"/>
            <w:rPrChange w:id="418" w:author="Yurii Shchehliuk" w:date="2022-04-18T20:14:00Z">
              <w:rPr/>
            </w:rPrChange>
          </w:rPr>
          <w:t xml:space="preserve">Rys. </w:t>
        </w:r>
        <w:r w:rsidRPr="00D01CFC">
          <w:rPr>
            <w:i w:val="0"/>
            <w:iCs w:val="0"/>
            <w:rPrChange w:id="419" w:author="Yurii Shchehliuk" w:date="2022-04-18T20:14:00Z">
              <w:rPr/>
            </w:rPrChange>
          </w:rPr>
          <w:fldChar w:fldCharType="begin"/>
        </w:r>
        <w:r w:rsidRPr="00D01CFC">
          <w:rPr>
            <w:i w:val="0"/>
            <w:iCs w:val="0"/>
            <w:rPrChange w:id="420" w:author="Yurii Shchehliuk" w:date="2022-04-18T20:14:00Z">
              <w:rPr/>
            </w:rPrChange>
          </w:rPr>
          <w:instrText xml:space="preserve"> SEQ Rys. \* ARABIC </w:instrText>
        </w:r>
      </w:ins>
      <w:r w:rsidRPr="00D01CFC">
        <w:rPr>
          <w:i w:val="0"/>
          <w:iCs w:val="0"/>
          <w:rPrChange w:id="421" w:author="Yurii Shchehliuk" w:date="2022-04-18T20:14:00Z">
            <w:rPr/>
          </w:rPrChange>
        </w:rPr>
        <w:fldChar w:fldCharType="separate"/>
      </w:r>
      <w:ins w:id="422" w:author="Yurii Shchehliuk" w:date="2022-04-15T22:08:00Z">
        <w:r w:rsidR="00211706" w:rsidRPr="00D01CFC">
          <w:rPr>
            <w:i w:val="0"/>
            <w:iCs w:val="0"/>
            <w:noProof/>
            <w:rPrChange w:id="423" w:author="Yurii Shchehliuk" w:date="2022-04-18T20:14:00Z">
              <w:rPr>
                <w:noProof/>
              </w:rPr>
            </w:rPrChange>
          </w:rPr>
          <w:t>9</w:t>
        </w:r>
      </w:ins>
      <w:ins w:id="424" w:author="Yurii Shchehliuk" w:date="2022-04-13T14:48:00Z">
        <w:r w:rsidRPr="00D01CFC">
          <w:rPr>
            <w:i w:val="0"/>
            <w:iCs w:val="0"/>
            <w:rPrChange w:id="425" w:author="Yurii Shchehliuk" w:date="2022-04-18T20:14:00Z">
              <w:rPr/>
            </w:rPrChange>
          </w:rPr>
          <w:fldChar w:fldCharType="end"/>
        </w:r>
      </w:ins>
    </w:p>
    <w:p w14:paraId="0EFCA808" w14:textId="367554CE" w:rsidR="00DA359C" w:rsidRPr="00931C08" w:rsidRDefault="006238C0" w:rsidP="006238C0">
      <w:pPr>
        <w:pStyle w:val="Caption"/>
        <w:jc w:val="center"/>
        <w:rPr>
          <w:i w:val="0"/>
          <w:iCs w:val="0"/>
        </w:rPr>
      </w:pPr>
      <w:del w:id="426" w:author="Yurii Shchehliuk" w:date="2022-04-13T14:48:00Z">
        <w:r w:rsidRPr="00D01CFC" w:rsidDel="003F5560">
          <w:rPr>
            <w:i w:val="0"/>
            <w:iCs w:val="0"/>
            <w:rPrChange w:id="427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D01CFC" w:rsidDel="003F5560">
          <w:rPr>
            <w:i w:val="0"/>
            <w:iCs w:val="0"/>
            <w:rPrChange w:id="428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D01CFC" w:rsidDel="003F5560">
          <w:rPr>
            <w:i w:val="0"/>
            <w:iCs w:val="0"/>
            <w:rPrChange w:id="429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D01CFC" w:rsidDel="003F5560">
          <w:rPr>
            <w:i w:val="0"/>
            <w:iCs w:val="0"/>
            <w:rPrChange w:id="430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D01CFC" w:rsidDel="003F5560">
          <w:rPr>
            <w:i w:val="0"/>
            <w:iCs w:val="0"/>
            <w:noProof/>
            <w:rPrChange w:id="431" w:author="Yurii Shchehliuk" w:date="2022-04-18T20:14:00Z">
              <w:rPr>
                <w:i w:val="0"/>
                <w:iCs w:val="0"/>
                <w:noProof/>
              </w:rPr>
            </w:rPrChange>
          </w:rPr>
          <w:delText>6</w:delText>
        </w:r>
        <w:r w:rsidRPr="00D01CFC" w:rsidDel="003F5560">
          <w:rPr>
            <w:i w:val="0"/>
            <w:iCs w:val="0"/>
            <w:rPrChange w:id="432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D01CFC">
        <w:rPr>
          <w:i w:val="0"/>
          <w:iCs w:val="0"/>
          <w:rPrChange w:id="433" w:author="Yurii Shchehliuk" w:date="2022-04-18T20:14:00Z">
            <w:rPr>
              <w:i w:val="0"/>
              <w:iCs w:val="0"/>
            </w:rPr>
          </w:rPrChange>
        </w:rPr>
        <w:t xml:space="preserve"> </w:t>
      </w:r>
      <w:r w:rsidR="00256CD9" w:rsidRPr="00D01CFC">
        <w:rPr>
          <w:i w:val="0"/>
          <w:iCs w:val="0"/>
          <w:rPrChange w:id="434" w:author="Yurii Shchehliuk" w:date="2022-04-18T20:14:00Z">
            <w:rPr>
              <w:i w:val="0"/>
              <w:iCs w:val="0"/>
            </w:rPr>
          </w:rPrChange>
        </w:rPr>
        <w:t>K</w:t>
      </w:r>
      <w:r w:rsidRPr="00D01CFC">
        <w:rPr>
          <w:i w:val="0"/>
          <w:iCs w:val="0"/>
          <w:rPrChange w:id="435" w:author="Yurii Shchehliuk" w:date="2022-04-18T20:14:00Z">
            <w:rPr>
              <w:i w:val="0"/>
              <w:iCs w:val="0"/>
            </w:rPr>
          </w:rPrChange>
        </w:rPr>
        <w:t xml:space="preserve">onfiguracja </w:t>
      </w:r>
      <w:proofErr w:type="spellStart"/>
      <w:r w:rsidR="00256CD9" w:rsidRPr="00D01CFC">
        <w:rPr>
          <w:i w:val="0"/>
          <w:iCs w:val="0"/>
          <w:rPrChange w:id="436" w:author="Yurii Shchehliuk" w:date="2022-04-18T20:14:00Z">
            <w:rPr>
              <w:i w:val="0"/>
              <w:iCs w:val="0"/>
            </w:rPr>
          </w:rPrChange>
        </w:rPr>
        <w:t>tokenu</w:t>
      </w:r>
      <w:proofErr w:type="spellEnd"/>
      <w:r w:rsidR="00256CD9" w:rsidRPr="00D01CFC">
        <w:rPr>
          <w:i w:val="0"/>
          <w:iCs w:val="0"/>
          <w:rPrChange w:id="437" w:author="Yurii Shchehliuk" w:date="2022-04-18T20:14:00Z">
            <w:rPr>
              <w:i w:val="0"/>
              <w:iCs w:val="0"/>
            </w:rPr>
          </w:rPrChange>
        </w:rPr>
        <w:t xml:space="preserve"> autoryzacji oraz </w:t>
      </w:r>
      <w:r w:rsidR="00E56589" w:rsidRPr="00D01CFC">
        <w:rPr>
          <w:i w:val="0"/>
          <w:iCs w:val="0"/>
          <w:rPrChange w:id="438" w:author="Yurii Shchehliuk" w:date="2022-04-18T20:14:00Z">
            <w:rPr>
              <w:i w:val="0"/>
              <w:iCs w:val="0"/>
            </w:rPr>
          </w:rPrChange>
        </w:rPr>
        <w:t>połączenia do bazy danych</w:t>
      </w:r>
      <w:r w:rsidR="000E1F53" w:rsidRPr="00D01CFC">
        <w:rPr>
          <w:i w:val="0"/>
          <w:iCs w:val="0"/>
          <w:rPrChange w:id="439" w:author="Yurii Shchehliuk" w:date="2022-04-18T20:14:00Z">
            <w:rPr>
              <w:i w:val="0"/>
              <w:iCs w:val="0"/>
            </w:rPr>
          </w:rPrChange>
        </w:rPr>
        <w:br/>
      </w:r>
      <w:r w:rsidR="000E1F53">
        <w:rPr>
          <w:i w:val="0"/>
          <w:iCs w:val="0"/>
        </w:rPr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  <w:rPr>
          <w:ins w:id="440" w:author="Yurii Shchehliuk" w:date="2022-04-13T14:49:00Z"/>
        </w:rPr>
      </w:pPr>
      <w:r w:rsidRPr="00E22024">
        <w:rPr>
          <w:noProof/>
          <w:rPrChange w:id="441" w:author="Yurii Shchehliuk" w:date="2022-04-17T13:24:00Z">
            <w:rPr>
              <w:noProof/>
            </w:rPr>
          </w:rPrChange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FF" w14:textId="28E2B18E" w:rsidR="0083737B" w:rsidRPr="008A2ABF" w:rsidDel="00192799" w:rsidRDefault="00192799">
      <w:pPr>
        <w:pStyle w:val="Caption"/>
        <w:jc w:val="center"/>
        <w:rPr>
          <w:del w:id="442" w:author="Yurii Shchehliuk" w:date="2022-04-13T14:49:00Z"/>
          <w:i w:val="0"/>
          <w:iCs w:val="0"/>
          <w:rPrChange w:id="443" w:author="Yurii Shchehliuk" w:date="2022-04-18T20:14:00Z">
            <w:rPr>
              <w:del w:id="444" w:author="Yurii Shchehliuk" w:date="2022-04-13T14:49:00Z"/>
            </w:rPr>
          </w:rPrChange>
        </w:rPr>
        <w:pPrChange w:id="445" w:author="Yurii Shchehliuk" w:date="2022-04-13T14:49:00Z">
          <w:pPr>
            <w:pStyle w:val="ListParagraph"/>
            <w:keepNext/>
            <w:ind w:left="0"/>
            <w:jc w:val="center"/>
          </w:pPr>
        </w:pPrChange>
      </w:pPr>
      <w:ins w:id="446" w:author="Yurii Shchehliuk" w:date="2022-04-13T14:49:00Z">
        <w:r w:rsidRPr="008A2ABF">
          <w:rPr>
            <w:i w:val="0"/>
            <w:iCs w:val="0"/>
            <w:rPrChange w:id="447" w:author="Yurii Shchehliuk" w:date="2022-04-18T20:14:00Z">
              <w:rPr/>
            </w:rPrChange>
          </w:rPr>
          <w:t xml:space="preserve">Rys. </w:t>
        </w:r>
        <w:r w:rsidRPr="008A2ABF">
          <w:rPr>
            <w:i w:val="0"/>
            <w:iCs w:val="0"/>
            <w:rPrChange w:id="448" w:author="Yurii Shchehliuk" w:date="2022-04-18T20:14:00Z">
              <w:rPr/>
            </w:rPrChange>
          </w:rPr>
          <w:fldChar w:fldCharType="begin"/>
        </w:r>
        <w:r w:rsidRPr="008A2ABF">
          <w:rPr>
            <w:i w:val="0"/>
            <w:iCs w:val="0"/>
            <w:rPrChange w:id="449" w:author="Yurii Shchehliuk" w:date="2022-04-18T20:14:00Z">
              <w:rPr/>
            </w:rPrChange>
          </w:rPr>
          <w:instrText xml:space="preserve"> SEQ Rys. \* ARABIC </w:instrText>
        </w:r>
      </w:ins>
      <w:r w:rsidRPr="008A2ABF">
        <w:rPr>
          <w:i w:val="0"/>
          <w:iCs w:val="0"/>
          <w:rPrChange w:id="450" w:author="Yurii Shchehliuk" w:date="2022-04-18T20:14:00Z">
            <w:rPr/>
          </w:rPrChange>
        </w:rPr>
        <w:fldChar w:fldCharType="separate"/>
      </w:r>
      <w:ins w:id="451" w:author="Yurii Shchehliuk" w:date="2022-04-15T22:08:00Z">
        <w:r w:rsidR="00211706" w:rsidRPr="008A2ABF">
          <w:rPr>
            <w:i w:val="0"/>
            <w:iCs w:val="0"/>
            <w:noProof/>
            <w:rPrChange w:id="452" w:author="Yurii Shchehliuk" w:date="2022-04-18T20:14:00Z">
              <w:rPr>
                <w:noProof/>
              </w:rPr>
            </w:rPrChange>
          </w:rPr>
          <w:t>10</w:t>
        </w:r>
      </w:ins>
      <w:ins w:id="453" w:author="Yurii Shchehliuk" w:date="2022-04-13T14:49:00Z">
        <w:r w:rsidRPr="008A2ABF">
          <w:rPr>
            <w:i w:val="0"/>
            <w:iCs w:val="0"/>
            <w:rPrChange w:id="454" w:author="Yurii Shchehliuk" w:date="2022-04-18T20:14:00Z">
              <w:rPr/>
            </w:rPrChange>
          </w:rPr>
          <w:fldChar w:fldCharType="end"/>
        </w:r>
      </w:ins>
    </w:p>
    <w:p w14:paraId="499D4A98" w14:textId="17B2A108" w:rsidR="00DD6C68" w:rsidRDefault="0083737B" w:rsidP="00AD047A">
      <w:pPr>
        <w:pStyle w:val="Caption"/>
        <w:jc w:val="center"/>
        <w:rPr>
          <w:i w:val="0"/>
          <w:iCs w:val="0"/>
        </w:rPr>
      </w:pPr>
      <w:del w:id="455" w:author="Yurii Shchehliuk" w:date="2022-04-13T14:49:00Z">
        <w:r w:rsidRPr="008A2ABF" w:rsidDel="00192799">
          <w:rPr>
            <w:i w:val="0"/>
            <w:iCs w:val="0"/>
            <w:rPrChange w:id="456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8A2ABF" w:rsidDel="00192799">
          <w:rPr>
            <w:i w:val="0"/>
            <w:iCs w:val="0"/>
            <w:rPrChange w:id="457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8A2ABF" w:rsidDel="00192799">
          <w:rPr>
            <w:i w:val="0"/>
            <w:iCs w:val="0"/>
            <w:rPrChange w:id="458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8A2ABF" w:rsidDel="00192799">
          <w:rPr>
            <w:i w:val="0"/>
            <w:iCs w:val="0"/>
            <w:rPrChange w:id="459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8A2ABF" w:rsidDel="00192799">
          <w:rPr>
            <w:i w:val="0"/>
            <w:iCs w:val="0"/>
            <w:noProof/>
            <w:rPrChange w:id="460" w:author="Yurii Shchehliuk" w:date="2022-04-18T20:14:00Z">
              <w:rPr>
                <w:i w:val="0"/>
                <w:iCs w:val="0"/>
                <w:noProof/>
              </w:rPr>
            </w:rPrChange>
          </w:rPr>
          <w:delText>7</w:delText>
        </w:r>
        <w:r w:rsidRPr="008A2ABF" w:rsidDel="00192799">
          <w:rPr>
            <w:i w:val="0"/>
            <w:iCs w:val="0"/>
            <w:rPrChange w:id="461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E22024">
        <w:rPr>
          <w:i w:val="0"/>
          <w:iCs w:val="0"/>
        </w:rPr>
        <w:t xml:space="preserve"> Wstrzykiwanie</w:t>
      </w:r>
      <w:r w:rsidRPr="00931C08">
        <w:rPr>
          <w:i w:val="0"/>
          <w:iCs w:val="0"/>
        </w:rPr>
        <w:t xml:space="preserve"> dostępu do serwisów za pomocą interfejsów</w:t>
      </w:r>
      <w:r w:rsidR="000E1F53">
        <w:rPr>
          <w:i w:val="0"/>
          <w:iCs w:val="0"/>
        </w:rPr>
        <w:br/>
        <w:t>Źródło: Opracowanie własne</w:t>
      </w:r>
    </w:p>
    <w:p w14:paraId="23C4067D" w14:textId="3AFC02CD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  <w:rPr>
          <w:ins w:id="462" w:author="Yurii Shchehliuk" w:date="2022-04-13T14:49:00Z"/>
        </w:rPr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212" w14:textId="31DB893E" w:rsidR="00286B69" w:rsidRPr="00A927F9" w:rsidDel="00FF1A20" w:rsidRDefault="00FF1A20">
      <w:pPr>
        <w:pStyle w:val="Caption"/>
        <w:jc w:val="center"/>
        <w:rPr>
          <w:del w:id="463" w:author="Yurii Shchehliuk" w:date="2022-04-13T14:49:00Z"/>
          <w:i w:val="0"/>
          <w:iCs w:val="0"/>
          <w:rPrChange w:id="464" w:author="Yurii Shchehliuk" w:date="2022-04-18T20:14:00Z">
            <w:rPr>
              <w:del w:id="465" w:author="Yurii Shchehliuk" w:date="2022-04-13T14:49:00Z"/>
            </w:rPr>
          </w:rPrChange>
        </w:rPr>
        <w:pPrChange w:id="466" w:author="Yurii Shchehliuk" w:date="2022-04-13T14:49:00Z">
          <w:pPr>
            <w:keepNext/>
            <w:jc w:val="center"/>
          </w:pPr>
        </w:pPrChange>
      </w:pPr>
      <w:ins w:id="467" w:author="Yurii Shchehliuk" w:date="2022-04-13T14:49:00Z">
        <w:r w:rsidRPr="00A927F9">
          <w:rPr>
            <w:i w:val="0"/>
            <w:iCs w:val="0"/>
            <w:rPrChange w:id="468" w:author="Yurii Shchehliuk" w:date="2022-04-18T20:14:00Z">
              <w:rPr/>
            </w:rPrChange>
          </w:rPr>
          <w:t xml:space="preserve">Rys. </w:t>
        </w:r>
        <w:r w:rsidRPr="00A927F9">
          <w:rPr>
            <w:i w:val="0"/>
            <w:iCs w:val="0"/>
            <w:rPrChange w:id="469" w:author="Yurii Shchehliuk" w:date="2022-04-18T20:14:00Z">
              <w:rPr/>
            </w:rPrChange>
          </w:rPr>
          <w:fldChar w:fldCharType="begin"/>
        </w:r>
        <w:r w:rsidRPr="00A927F9">
          <w:rPr>
            <w:i w:val="0"/>
            <w:iCs w:val="0"/>
            <w:rPrChange w:id="470" w:author="Yurii Shchehliuk" w:date="2022-04-18T20:14:00Z">
              <w:rPr/>
            </w:rPrChange>
          </w:rPr>
          <w:instrText xml:space="preserve"> SEQ Rys. \* ARABIC </w:instrText>
        </w:r>
      </w:ins>
      <w:r w:rsidRPr="00A927F9">
        <w:rPr>
          <w:i w:val="0"/>
          <w:iCs w:val="0"/>
          <w:rPrChange w:id="471" w:author="Yurii Shchehliuk" w:date="2022-04-18T20:14:00Z">
            <w:rPr/>
          </w:rPrChange>
        </w:rPr>
        <w:fldChar w:fldCharType="separate"/>
      </w:r>
      <w:ins w:id="472" w:author="Yurii Shchehliuk" w:date="2022-04-15T22:08:00Z">
        <w:r w:rsidR="00211706" w:rsidRPr="00A927F9">
          <w:rPr>
            <w:i w:val="0"/>
            <w:iCs w:val="0"/>
            <w:noProof/>
            <w:rPrChange w:id="473" w:author="Yurii Shchehliuk" w:date="2022-04-18T20:14:00Z">
              <w:rPr>
                <w:noProof/>
              </w:rPr>
            </w:rPrChange>
          </w:rPr>
          <w:t>11</w:t>
        </w:r>
      </w:ins>
      <w:ins w:id="474" w:author="Yurii Shchehliuk" w:date="2022-04-13T14:49:00Z">
        <w:r w:rsidRPr="00A927F9">
          <w:rPr>
            <w:i w:val="0"/>
            <w:iCs w:val="0"/>
            <w:rPrChange w:id="475" w:author="Yurii Shchehliuk" w:date="2022-04-18T20:14:00Z">
              <w:rPr/>
            </w:rPrChange>
          </w:rPr>
          <w:fldChar w:fldCharType="end"/>
        </w:r>
      </w:ins>
    </w:p>
    <w:p w14:paraId="5E341F97" w14:textId="2AE085C9" w:rsidR="00286B69" w:rsidRPr="00931C08" w:rsidRDefault="00286B69" w:rsidP="00286B69">
      <w:pPr>
        <w:pStyle w:val="Caption"/>
        <w:jc w:val="center"/>
        <w:rPr>
          <w:i w:val="0"/>
          <w:iCs w:val="0"/>
        </w:rPr>
      </w:pPr>
      <w:del w:id="476" w:author="Yurii Shchehliuk" w:date="2022-04-13T14:49:00Z">
        <w:r w:rsidRPr="00A927F9" w:rsidDel="00FF1A20">
          <w:rPr>
            <w:i w:val="0"/>
            <w:iCs w:val="0"/>
            <w:rPrChange w:id="477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A927F9" w:rsidDel="00FF1A20">
          <w:rPr>
            <w:i w:val="0"/>
            <w:iCs w:val="0"/>
            <w:rPrChange w:id="478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A927F9" w:rsidDel="00FF1A20">
          <w:rPr>
            <w:i w:val="0"/>
            <w:iCs w:val="0"/>
            <w:rPrChange w:id="479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A927F9" w:rsidDel="00FF1A20">
          <w:rPr>
            <w:i w:val="0"/>
            <w:iCs w:val="0"/>
            <w:rPrChange w:id="480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A927F9" w:rsidDel="00FF1A20">
          <w:rPr>
            <w:i w:val="0"/>
            <w:iCs w:val="0"/>
            <w:noProof/>
            <w:rPrChange w:id="481" w:author="Yurii Shchehliuk" w:date="2022-04-18T20:14:00Z">
              <w:rPr>
                <w:i w:val="0"/>
                <w:iCs w:val="0"/>
                <w:noProof/>
              </w:rPr>
            </w:rPrChange>
          </w:rPr>
          <w:delText>8</w:delText>
        </w:r>
        <w:r w:rsidRPr="00A927F9" w:rsidDel="00FF1A20">
          <w:rPr>
            <w:i w:val="0"/>
            <w:iCs w:val="0"/>
            <w:rPrChange w:id="482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A927F9">
        <w:rPr>
          <w:i w:val="0"/>
          <w:iCs w:val="0"/>
          <w:rPrChange w:id="483" w:author="Yurii Shchehliuk" w:date="2022-04-18T20:14:00Z">
            <w:rPr>
              <w:i w:val="0"/>
              <w:iCs w:val="0"/>
            </w:rPr>
          </w:rPrChange>
        </w:rPr>
        <w:t xml:space="preserve"> Klasa generyczna która zapewnia dostęp do podstawowych metod CRUD</w:t>
      </w:r>
      <w:r w:rsidR="000E1F53" w:rsidRPr="00A927F9">
        <w:rPr>
          <w:i w:val="0"/>
          <w:iCs w:val="0"/>
          <w:rPrChange w:id="484" w:author="Yurii Shchehliuk" w:date="2022-04-18T20:14:00Z">
            <w:rPr>
              <w:i w:val="0"/>
              <w:iCs w:val="0"/>
            </w:rPr>
          </w:rPrChange>
        </w:rPr>
        <w:br/>
      </w:r>
      <w:r w:rsidR="000E1F53">
        <w:rPr>
          <w:i w:val="0"/>
          <w:iCs w:val="0"/>
        </w:rPr>
        <w:t>Źródło: Opracowanie własne</w:t>
      </w:r>
    </w:p>
    <w:p w14:paraId="3279C09D" w14:textId="30123905" w:rsidR="000E5174" w:rsidRPr="00931C08" w:rsidRDefault="00286B69" w:rsidP="00286B69">
      <w:pPr>
        <w:pStyle w:val="Caption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B927EE">
      <w:pPr>
        <w:pStyle w:val="ListParagraph"/>
        <w:numPr>
          <w:ilvl w:val="0"/>
          <w:numId w:val="27"/>
        </w:numPr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16B6162D" w:rsidR="00F16A2A" w:rsidRPr="00931C08" w:rsidRDefault="00F16A2A" w:rsidP="00B927EE">
      <w:pPr>
        <w:pStyle w:val="ListParagraph"/>
        <w:numPr>
          <w:ilvl w:val="0"/>
          <w:numId w:val="27"/>
        </w:numPr>
      </w:pPr>
      <w:r w:rsidRPr="00931C08">
        <w:t xml:space="preserve">Zachowanie aplikacji </w:t>
      </w:r>
      <w:ins w:id="485" w:author="Yurii Shchehliuk" w:date="2022-04-18T21:03:00Z">
        <w:r w:rsidR="00035500">
          <w:t>oraz</w:t>
        </w:r>
      </w:ins>
      <w:del w:id="486" w:author="Yurii Shchehliuk" w:date="2022-04-18T21:03:00Z">
        <w:r w:rsidRPr="00931C08" w:rsidDel="00035500">
          <w:delText>a</w:delText>
        </w:r>
      </w:del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6B2B76">
      <w:pPr>
        <w:pStyle w:val="ListParagraph"/>
        <w:numPr>
          <w:ilvl w:val="0"/>
          <w:numId w:val="27"/>
        </w:numPr>
        <w:spacing w:line="360" w:lineRule="auto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zabezpieczonym.</w:t>
      </w:r>
    </w:p>
    <w:p w14:paraId="6966088C" w14:textId="77777777" w:rsidR="001A6992" w:rsidRDefault="005E5F22">
      <w:pPr>
        <w:pStyle w:val="ListParagraph"/>
        <w:keepNext/>
        <w:ind w:left="0"/>
        <w:jc w:val="left"/>
        <w:rPr>
          <w:ins w:id="487" w:author="Yurii Shchehliuk" w:date="2022-04-13T14:50:00Z"/>
        </w:rPr>
        <w:pPrChange w:id="488" w:author="Yurii Shchehliuk" w:date="2022-04-17T12:39:00Z">
          <w:pPr>
            <w:pStyle w:val="ListParagraph"/>
            <w:keepNext/>
          </w:pPr>
        </w:pPrChange>
      </w:pPr>
      <w:commentRangeStart w:id="489"/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89"/>
      <w:r w:rsidR="00D54143">
        <w:rPr>
          <w:rStyle w:val="CommentReference"/>
        </w:rPr>
        <w:commentReference w:id="489"/>
      </w:r>
    </w:p>
    <w:p w14:paraId="351900A6" w14:textId="4D83FDB2" w:rsidR="008024C9" w:rsidRPr="00A927F9" w:rsidDel="001A6992" w:rsidRDefault="001A6992">
      <w:pPr>
        <w:pStyle w:val="Caption"/>
        <w:jc w:val="center"/>
        <w:rPr>
          <w:del w:id="490" w:author="Yurii Shchehliuk" w:date="2022-04-13T14:50:00Z"/>
          <w:i w:val="0"/>
          <w:iCs w:val="0"/>
          <w:rPrChange w:id="491" w:author="Yurii Shchehliuk" w:date="2022-04-18T20:14:00Z">
            <w:rPr>
              <w:del w:id="492" w:author="Yurii Shchehliuk" w:date="2022-04-13T14:50:00Z"/>
            </w:rPr>
          </w:rPrChange>
        </w:rPr>
        <w:pPrChange w:id="493" w:author="Yurii Shchehliuk" w:date="2022-04-13T14:50:00Z">
          <w:pPr>
            <w:pStyle w:val="ListParagraph"/>
            <w:keepNext/>
            <w:numPr>
              <w:numId w:val="26"/>
            </w:numPr>
            <w:ind w:hanging="360"/>
          </w:pPr>
        </w:pPrChange>
      </w:pPr>
      <w:ins w:id="494" w:author="Yurii Shchehliuk" w:date="2022-04-13T14:50:00Z">
        <w:r w:rsidRPr="00A927F9">
          <w:rPr>
            <w:i w:val="0"/>
            <w:iCs w:val="0"/>
            <w:rPrChange w:id="495" w:author="Yurii Shchehliuk" w:date="2022-04-18T20:14:00Z">
              <w:rPr/>
            </w:rPrChange>
          </w:rPr>
          <w:t xml:space="preserve">Rys. </w:t>
        </w:r>
        <w:r w:rsidRPr="00A927F9">
          <w:rPr>
            <w:i w:val="0"/>
            <w:iCs w:val="0"/>
            <w:rPrChange w:id="496" w:author="Yurii Shchehliuk" w:date="2022-04-18T20:14:00Z">
              <w:rPr/>
            </w:rPrChange>
          </w:rPr>
          <w:fldChar w:fldCharType="begin"/>
        </w:r>
        <w:r w:rsidRPr="00A927F9">
          <w:rPr>
            <w:i w:val="0"/>
            <w:iCs w:val="0"/>
            <w:rPrChange w:id="497" w:author="Yurii Shchehliuk" w:date="2022-04-18T20:14:00Z">
              <w:rPr/>
            </w:rPrChange>
          </w:rPr>
          <w:instrText xml:space="preserve"> SEQ Rys. \* ARABIC </w:instrText>
        </w:r>
      </w:ins>
      <w:r w:rsidRPr="00A927F9">
        <w:rPr>
          <w:i w:val="0"/>
          <w:iCs w:val="0"/>
          <w:rPrChange w:id="498" w:author="Yurii Shchehliuk" w:date="2022-04-18T20:14:00Z">
            <w:rPr/>
          </w:rPrChange>
        </w:rPr>
        <w:fldChar w:fldCharType="separate"/>
      </w:r>
      <w:ins w:id="499" w:author="Yurii Shchehliuk" w:date="2022-04-15T22:08:00Z">
        <w:r w:rsidR="00211706" w:rsidRPr="00A927F9">
          <w:rPr>
            <w:i w:val="0"/>
            <w:iCs w:val="0"/>
            <w:noProof/>
            <w:rPrChange w:id="500" w:author="Yurii Shchehliuk" w:date="2022-04-18T20:14:00Z">
              <w:rPr>
                <w:noProof/>
              </w:rPr>
            </w:rPrChange>
          </w:rPr>
          <w:t>12</w:t>
        </w:r>
      </w:ins>
      <w:ins w:id="501" w:author="Yurii Shchehliuk" w:date="2022-04-13T14:50:00Z">
        <w:r w:rsidRPr="00A927F9">
          <w:rPr>
            <w:i w:val="0"/>
            <w:iCs w:val="0"/>
            <w:rPrChange w:id="502" w:author="Yurii Shchehliuk" w:date="2022-04-18T20:14:00Z">
              <w:rPr/>
            </w:rPrChange>
          </w:rPr>
          <w:fldChar w:fldCharType="end"/>
        </w:r>
      </w:ins>
    </w:p>
    <w:p w14:paraId="564E5B41" w14:textId="036D5A75" w:rsidR="008024C9" w:rsidRDefault="008024C9">
      <w:pPr>
        <w:pStyle w:val="Caption"/>
        <w:jc w:val="center"/>
        <w:rPr>
          <w:i w:val="0"/>
          <w:iCs w:val="0"/>
        </w:rPr>
      </w:pPr>
      <w:del w:id="503" w:author="Yurii Shchehliuk" w:date="2022-04-13T14:50:00Z">
        <w:r w:rsidRPr="00A927F9" w:rsidDel="001A6992">
          <w:rPr>
            <w:i w:val="0"/>
            <w:iCs w:val="0"/>
            <w:rPrChange w:id="504" w:author="Yurii Shchehliuk" w:date="2022-04-18T20:14:00Z">
              <w:rPr>
                <w:i w:val="0"/>
                <w:iCs w:val="0"/>
              </w:rPr>
            </w:rPrChange>
          </w:rPr>
          <w:delText xml:space="preserve">Rys. </w:delText>
        </w:r>
        <w:r w:rsidRPr="00A927F9" w:rsidDel="001A6992">
          <w:rPr>
            <w:i w:val="0"/>
            <w:iCs w:val="0"/>
            <w:rPrChange w:id="505" w:author="Yurii Shchehliuk" w:date="2022-04-18T20:14:00Z">
              <w:rPr>
                <w:i w:val="0"/>
                <w:iCs w:val="0"/>
              </w:rPr>
            </w:rPrChange>
          </w:rPr>
          <w:fldChar w:fldCharType="begin"/>
        </w:r>
        <w:r w:rsidRPr="00A927F9" w:rsidDel="001A6992">
          <w:rPr>
            <w:i w:val="0"/>
            <w:iCs w:val="0"/>
            <w:rPrChange w:id="506" w:author="Yurii Shchehliuk" w:date="2022-04-18T20:14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A927F9" w:rsidDel="001A6992">
          <w:rPr>
            <w:i w:val="0"/>
            <w:iCs w:val="0"/>
            <w:rPrChange w:id="507" w:author="Yurii Shchehliuk" w:date="2022-04-18T20:14:00Z">
              <w:rPr>
                <w:i w:val="0"/>
                <w:iCs w:val="0"/>
              </w:rPr>
            </w:rPrChange>
          </w:rPr>
          <w:fldChar w:fldCharType="separate"/>
        </w:r>
        <w:r w:rsidR="002E101F" w:rsidRPr="00A927F9" w:rsidDel="001A6992">
          <w:rPr>
            <w:i w:val="0"/>
            <w:iCs w:val="0"/>
            <w:noProof/>
            <w:rPrChange w:id="508" w:author="Yurii Shchehliuk" w:date="2022-04-18T20:14:00Z">
              <w:rPr>
                <w:i w:val="0"/>
                <w:iCs w:val="0"/>
                <w:noProof/>
              </w:rPr>
            </w:rPrChange>
          </w:rPr>
          <w:delText>9</w:delText>
        </w:r>
        <w:r w:rsidRPr="00A927F9" w:rsidDel="001A6992">
          <w:rPr>
            <w:i w:val="0"/>
            <w:iCs w:val="0"/>
            <w:rPrChange w:id="509" w:author="Yurii Shchehliuk" w:date="2022-04-18T20:14:00Z">
              <w:rPr>
                <w:i w:val="0"/>
                <w:iCs w:val="0"/>
              </w:rPr>
            </w:rPrChange>
          </w:rPr>
          <w:fldChar w:fldCharType="end"/>
        </w:r>
      </w:del>
      <w:r w:rsidRPr="00A927F9">
        <w:rPr>
          <w:i w:val="0"/>
          <w:iCs w:val="0"/>
          <w:rPrChange w:id="510" w:author="Yurii Shchehliuk" w:date="2022-04-18T20:14:00Z">
            <w:rPr>
              <w:i w:val="0"/>
              <w:iCs w:val="0"/>
            </w:rPr>
          </w:rPrChange>
        </w:rPr>
        <w:t xml:space="preserve"> Wykorzystywanie </w:t>
      </w:r>
      <w:r w:rsidR="0004132E" w:rsidRPr="00A927F9">
        <w:rPr>
          <w:i w:val="0"/>
          <w:iCs w:val="0"/>
          <w:rPrChange w:id="511" w:author="Yurii Shchehliuk" w:date="2022-04-18T20:14:00Z">
            <w:rPr>
              <w:i w:val="0"/>
              <w:iCs w:val="0"/>
            </w:rPr>
          </w:rPrChange>
        </w:rPr>
        <w:t>iniekcji</w:t>
      </w:r>
      <w:r w:rsidRPr="00A927F9">
        <w:rPr>
          <w:i w:val="0"/>
          <w:iCs w:val="0"/>
          <w:rPrChange w:id="512" w:author="Yurii Shchehliuk" w:date="2022-04-18T20:14:00Z">
            <w:rPr>
              <w:i w:val="0"/>
              <w:iCs w:val="0"/>
            </w:rPr>
          </w:rPrChange>
        </w:rPr>
        <w:t xml:space="preserve"> oraz metod w kontrolerze</w:t>
      </w:r>
      <w:r w:rsidR="005021AE" w:rsidRPr="00A927F9">
        <w:rPr>
          <w:i w:val="0"/>
          <w:iCs w:val="0"/>
          <w:rPrChange w:id="513" w:author="Yurii Shchehliuk" w:date="2022-04-18T20:14:00Z">
            <w:rPr>
              <w:i w:val="0"/>
              <w:iCs w:val="0"/>
            </w:rPr>
          </w:rPrChange>
        </w:rPr>
        <w:br/>
      </w:r>
      <w:r w:rsidR="005021AE">
        <w:rPr>
          <w:i w:val="0"/>
          <w:iCs w:val="0"/>
        </w:rPr>
        <w:t>Źródło: Opracowanie własne</w:t>
      </w:r>
    </w:p>
    <w:p w14:paraId="19628E0A" w14:textId="308C463F" w:rsidR="00412BA0" w:rsidRDefault="00412BA0" w:rsidP="005021AE">
      <w:pPr>
        <w:pStyle w:val="Heading3"/>
        <w:ind w:left="720"/>
      </w:pPr>
      <w:bookmarkStart w:id="514" w:name="_Toc100158859"/>
      <w:r>
        <w:t xml:space="preserve">Schemat </w:t>
      </w:r>
      <w:r w:rsidR="00916E90">
        <w:t>komunikacji</w:t>
      </w:r>
      <w:bookmarkEnd w:id="514"/>
    </w:p>
    <w:p w14:paraId="106FB642" w14:textId="2AEEC2DE" w:rsidR="00D10364" w:rsidRPr="00D10364" w:rsidRDefault="00BA2C89" w:rsidP="00D10364">
      <w:r>
        <w:t xml:space="preserve">Na Rys. 10 </w:t>
      </w:r>
      <w:ins w:id="515" w:author="Yurii Shchehliuk" w:date="2022-04-13T14:45:00Z">
        <w:r w:rsidR="00104E56">
          <w:t xml:space="preserve">jest </w:t>
        </w:r>
      </w:ins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ins w:id="516" w:author="Yurii Shchehliuk" w:date="2022-04-17T12:38:00Z">
        <w:r w:rsidR="00417B30">
          <w:t>i</w:t>
        </w:r>
      </w:ins>
      <w:commentRangeStart w:id="517"/>
      <w:del w:id="518" w:author="Yurii Shchehliuk" w:date="2022-04-17T12:38:00Z">
        <w:r w:rsidR="005E5F22" w:rsidDel="00417B30">
          <w:delText>a</w:delText>
        </w:r>
      </w:del>
      <w:commentRangeEnd w:id="517"/>
      <w:r w:rsidR="00D54143">
        <w:rPr>
          <w:rStyle w:val="CommentReference"/>
        </w:rPr>
        <w:commentReference w:id="517"/>
      </w:r>
      <w:r>
        <w:t xml:space="preserve"> połączenia </w:t>
      </w:r>
      <w:commentRangeStart w:id="519"/>
      <w:del w:id="520" w:author="Yurii Shchehliuk" w:date="2022-04-17T12:39:00Z">
        <w:r w:rsidDel="00417B30">
          <w:delText>się</w:delText>
        </w:r>
        <w:commentRangeEnd w:id="519"/>
        <w:r w:rsidR="00D54143" w:rsidDel="00417B30">
          <w:rPr>
            <w:rStyle w:val="CommentReference"/>
          </w:rPr>
          <w:commentReference w:id="519"/>
        </w:r>
        <w:r w:rsidDel="00417B30">
          <w:delText xml:space="preserve"> </w:delText>
        </w:r>
      </w:del>
      <w:r>
        <w:t>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>
      <w:pPr>
        <w:keepNext/>
        <w:jc w:val="center"/>
        <w:rPr>
          <w:ins w:id="521" w:author="Yurii Shchehliuk" w:date="2022-04-13T14:50:00Z"/>
        </w:rPr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7D" w14:textId="77376506" w:rsidR="002E101F" w:rsidRPr="0034573A" w:rsidDel="004354B9" w:rsidRDefault="004354B9">
      <w:pPr>
        <w:pStyle w:val="Caption"/>
        <w:jc w:val="center"/>
        <w:rPr>
          <w:del w:id="522" w:author="Yurii Shchehliuk" w:date="2022-04-13T14:50:00Z"/>
          <w:i w:val="0"/>
          <w:iCs w:val="0"/>
          <w:rPrChange w:id="523" w:author="Yurii Shchehliuk" w:date="2022-04-18T20:15:00Z">
            <w:rPr>
              <w:del w:id="524" w:author="Yurii Shchehliuk" w:date="2022-04-13T14:50:00Z"/>
            </w:rPr>
          </w:rPrChange>
        </w:rPr>
        <w:pPrChange w:id="525" w:author="Yurii Shchehliuk" w:date="2022-04-13T14:50:00Z">
          <w:pPr>
            <w:keepNext/>
            <w:jc w:val="center"/>
          </w:pPr>
        </w:pPrChange>
      </w:pPr>
      <w:ins w:id="526" w:author="Yurii Shchehliuk" w:date="2022-04-13T14:50:00Z">
        <w:r w:rsidRPr="0034573A">
          <w:rPr>
            <w:i w:val="0"/>
            <w:iCs w:val="0"/>
            <w:rPrChange w:id="527" w:author="Yurii Shchehliuk" w:date="2022-04-18T20:15:00Z">
              <w:rPr/>
            </w:rPrChange>
          </w:rPr>
          <w:t xml:space="preserve">Rys. </w:t>
        </w:r>
        <w:r w:rsidRPr="0034573A">
          <w:rPr>
            <w:i w:val="0"/>
            <w:iCs w:val="0"/>
            <w:rPrChange w:id="528" w:author="Yurii Shchehliuk" w:date="2022-04-18T20:15:00Z">
              <w:rPr/>
            </w:rPrChange>
          </w:rPr>
          <w:fldChar w:fldCharType="begin"/>
        </w:r>
        <w:r w:rsidRPr="0034573A">
          <w:rPr>
            <w:i w:val="0"/>
            <w:iCs w:val="0"/>
            <w:rPrChange w:id="529" w:author="Yurii Shchehliuk" w:date="2022-04-18T20:15:00Z">
              <w:rPr/>
            </w:rPrChange>
          </w:rPr>
          <w:instrText xml:space="preserve"> SEQ Rys. \* ARABIC </w:instrText>
        </w:r>
      </w:ins>
      <w:r w:rsidRPr="0034573A">
        <w:rPr>
          <w:i w:val="0"/>
          <w:iCs w:val="0"/>
          <w:rPrChange w:id="530" w:author="Yurii Shchehliuk" w:date="2022-04-18T20:15:00Z">
            <w:rPr/>
          </w:rPrChange>
        </w:rPr>
        <w:fldChar w:fldCharType="separate"/>
      </w:r>
      <w:ins w:id="531" w:author="Yurii Shchehliuk" w:date="2022-04-15T22:08:00Z">
        <w:r w:rsidR="00211706" w:rsidRPr="0034573A">
          <w:rPr>
            <w:i w:val="0"/>
            <w:iCs w:val="0"/>
            <w:noProof/>
            <w:rPrChange w:id="532" w:author="Yurii Shchehliuk" w:date="2022-04-18T20:15:00Z">
              <w:rPr>
                <w:noProof/>
              </w:rPr>
            </w:rPrChange>
          </w:rPr>
          <w:t>13</w:t>
        </w:r>
      </w:ins>
      <w:ins w:id="533" w:author="Yurii Shchehliuk" w:date="2022-04-13T14:50:00Z">
        <w:r w:rsidRPr="0034573A">
          <w:rPr>
            <w:i w:val="0"/>
            <w:iCs w:val="0"/>
            <w:rPrChange w:id="534" w:author="Yurii Shchehliuk" w:date="2022-04-18T20:15:00Z">
              <w:rPr/>
            </w:rPrChange>
          </w:rPr>
          <w:fldChar w:fldCharType="end"/>
        </w:r>
      </w:ins>
    </w:p>
    <w:p w14:paraId="308EB774" w14:textId="57E82F92" w:rsidR="00302946" w:rsidRDefault="002E101F" w:rsidP="00926F0A">
      <w:pPr>
        <w:pStyle w:val="Caption"/>
        <w:jc w:val="center"/>
        <w:rPr>
          <w:i w:val="0"/>
          <w:iCs w:val="0"/>
          <w:sz w:val="20"/>
          <w:szCs w:val="20"/>
        </w:rPr>
      </w:pPr>
      <w:del w:id="535" w:author="Yurii Shchehliuk" w:date="2022-04-13T14:50:00Z">
        <w:r w:rsidRPr="0034573A" w:rsidDel="004354B9">
          <w:rPr>
            <w:i w:val="0"/>
            <w:iCs w:val="0"/>
            <w:rPrChange w:id="536" w:author="Yurii Shchehliuk" w:date="2022-04-18T20:15:00Z">
              <w:rPr>
                <w:i w:val="0"/>
                <w:iCs w:val="0"/>
              </w:rPr>
            </w:rPrChange>
          </w:rPr>
          <w:delText xml:space="preserve">Rys. </w:delText>
        </w:r>
        <w:r w:rsidRPr="0034573A" w:rsidDel="004354B9">
          <w:rPr>
            <w:i w:val="0"/>
            <w:iCs w:val="0"/>
            <w:rPrChange w:id="537" w:author="Yurii Shchehliuk" w:date="2022-04-18T20:15:00Z">
              <w:rPr>
                <w:i w:val="0"/>
                <w:iCs w:val="0"/>
              </w:rPr>
            </w:rPrChange>
          </w:rPr>
          <w:fldChar w:fldCharType="begin"/>
        </w:r>
        <w:r w:rsidRPr="0034573A" w:rsidDel="004354B9">
          <w:rPr>
            <w:i w:val="0"/>
            <w:iCs w:val="0"/>
            <w:rPrChange w:id="538" w:author="Yurii Shchehliuk" w:date="2022-04-18T20:15:00Z">
              <w:rPr>
                <w:i w:val="0"/>
                <w:iCs w:val="0"/>
              </w:rPr>
            </w:rPrChange>
          </w:rPr>
          <w:delInstrText xml:space="preserve"> SEQ Rys._ \* ARABIC </w:delInstrText>
        </w:r>
        <w:r w:rsidRPr="0034573A" w:rsidDel="004354B9">
          <w:rPr>
            <w:i w:val="0"/>
            <w:iCs w:val="0"/>
            <w:rPrChange w:id="539" w:author="Yurii Shchehliuk" w:date="2022-04-18T20:15:00Z">
              <w:rPr>
                <w:i w:val="0"/>
                <w:iCs w:val="0"/>
              </w:rPr>
            </w:rPrChange>
          </w:rPr>
          <w:fldChar w:fldCharType="separate"/>
        </w:r>
        <w:r w:rsidRPr="0034573A" w:rsidDel="004354B9">
          <w:rPr>
            <w:i w:val="0"/>
            <w:iCs w:val="0"/>
            <w:noProof/>
            <w:rPrChange w:id="540" w:author="Yurii Shchehliuk" w:date="2022-04-18T20:15:00Z">
              <w:rPr>
                <w:i w:val="0"/>
                <w:iCs w:val="0"/>
                <w:noProof/>
              </w:rPr>
            </w:rPrChange>
          </w:rPr>
          <w:delText>10</w:delText>
        </w:r>
        <w:r w:rsidRPr="0034573A" w:rsidDel="004354B9">
          <w:rPr>
            <w:i w:val="0"/>
            <w:iCs w:val="0"/>
            <w:rPrChange w:id="541" w:author="Yurii Shchehliuk" w:date="2022-04-18T20:15:00Z">
              <w:rPr>
                <w:i w:val="0"/>
                <w:iCs w:val="0"/>
              </w:rPr>
            </w:rPrChange>
          </w:rPr>
          <w:fldChar w:fldCharType="end"/>
        </w:r>
      </w:del>
      <w:r w:rsidRPr="00E22024">
        <w:rPr>
          <w:i w:val="0"/>
          <w:iCs w:val="0"/>
        </w:rPr>
        <w:t xml:space="preserve"> </w:t>
      </w:r>
      <w:r w:rsidR="00182512" w:rsidRPr="00E22024">
        <w:rPr>
          <w:i w:val="0"/>
          <w:iCs w:val="0"/>
        </w:rPr>
        <w:t>Ogólna</w:t>
      </w:r>
      <w:r w:rsidR="00182512">
        <w:rPr>
          <w:i w:val="0"/>
          <w:iCs w:val="0"/>
        </w:rPr>
        <w:t xml:space="preserve"> postać k</w:t>
      </w:r>
      <w:r w:rsidRPr="002E101F">
        <w:rPr>
          <w:i w:val="0"/>
          <w:iCs w:val="0"/>
        </w:rPr>
        <w:t>omunikacj</w:t>
      </w:r>
      <w:r w:rsidR="00182512">
        <w:rPr>
          <w:i w:val="0"/>
          <w:iCs w:val="0"/>
        </w:rPr>
        <w:t>i</w:t>
      </w:r>
      <w:r w:rsidRPr="002E101F">
        <w:rPr>
          <w:i w:val="0"/>
          <w:iCs w:val="0"/>
        </w:rPr>
        <w:t xml:space="preserve"> między warstwami aplikacji</w:t>
      </w:r>
      <w:r w:rsidRPr="002E101F">
        <w:rPr>
          <w:i w:val="0"/>
          <w:iCs w:val="0"/>
        </w:rPr>
        <w:br/>
        <w:t xml:space="preserve">Źródło: </w:t>
      </w:r>
      <w:r w:rsidRPr="002E101F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4FDBAA95" w:rsidR="006C4196" w:rsidRPr="00931C08" w:rsidRDefault="006C4196" w:rsidP="00E63E40">
      <w:pPr>
        <w:pStyle w:val="Heading2"/>
        <w:ind w:left="540"/>
      </w:pPr>
      <w:bookmarkStart w:id="542" w:name="_Toc100158860"/>
      <w:r w:rsidRPr="00931C08">
        <w:lastRenderedPageBreak/>
        <w:t>Część praktyczna</w:t>
      </w:r>
      <w:bookmarkEnd w:id="542"/>
    </w:p>
    <w:p w14:paraId="392BE81A" w14:textId="1C27FE12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del w:id="543" w:author="Yurii Shchehliuk" w:date="2022-04-18T20:50:00Z">
        <w:r w:rsidRPr="00931C08" w:rsidDel="005A7DFC">
          <w:delText xml:space="preserve">funkcjonalne </w:delText>
        </w:r>
      </w:del>
      <w:ins w:id="544" w:author="Yurii Shchehliuk" w:date="2022-04-18T20:50:00Z">
        <w:r w:rsidR="005A7DFC">
          <w:t>biznesowe</w:t>
        </w:r>
      </w:ins>
      <w:ins w:id="545" w:author="Yurii Shchehliuk" w:date="2022-04-18T20:52:00Z">
        <w:r w:rsidR="005A7DFC">
          <w:t xml:space="preserve">, a w tym wymagania </w:t>
        </w:r>
        <w:r w:rsidR="005A7DFC" w:rsidRPr="00931C08">
          <w:t>funkcjonalne</w:t>
        </w:r>
      </w:ins>
      <w:ins w:id="546" w:author="Yurii Shchehliuk" w:date="2022-04-18T20:50:00Z">
        <w:r w:rsidR="005A7DFC" w:rsidRPr="00931C08">
          <w:t xml:space="preserve"> </w:t>
        </w:r>
      </w:ins>
      <w:r w:rsidRPr="00931C08">
        <w:t>oraz niefunkcjonalne</w:t>
      </w:r>
      <w:commentRangeStart w:id="547"/>
      <w:commentRangeStart w:id="548"/>
      <w:commentRangeStart w:id="549"/>
      <w:commentRangeStart w:id="550"/>
      <w:r w:rsidR="00683E7D" w:rsidRPr="00931C08">
        <w:t>.</w:t>
      </w:r>
      <w:commentRangeEnd w:id="547"/>
      <w:r w:rsidR="006C62A4">
        <w:rPr>
          <w:rStyle w:val="CommentReference"/>
        </w:rPr>
        <w:commentReference w:id="547"/>
      </w:r>
      <w:commentRangeEnd w:id="548"/>
      <w:r w:rsidR="00AD1270">
        <w:rPr>
          <w:rStyle w:val="CommentReference"/>
        </w:rPr>
        <w:commentReference w:id="548"/>
      </w:r>
      <w:commentRangeEnd w:id="549"/>
      <w:r w:rsidR="004B61CF">
        <w:rPr>
          <w:rStyle w:val="CommentReference"/>
        </w:rPr>
        <w:commentReference w:id="549"/>
      </w:r>
      <w:commentRangeEnd w:id="550"/>
      <w:r w:rsidR="009D61C6">
        <w:rPr>
          <w:rStyle w:val="CommentReference"/>
        </w:rPr>
        <w:commentReference w:id="550"/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5154022B" w:rsidR="005C7A9A" w:rsidRPr="00931C08" w:rsidRDefault="005C7A9A" w:rsidP="006C62A4">
      <w:pPr>
        <w:pStyle w:val="Heading3"/>
        <w:ind w:left="720"/>
      </w:pPr>
      <w:bookmarkStart w:id="551" w:name="_Toc100158861"/>
      <w:r w:rsidRPr="00931C08">
        <w:t>Analiza wymagań</w:t>
      </w:r>
      <w:bookmarkEnd w:id="551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6B3BFAFA" w:rsidR="00C84768" w:rsidRPr="00931C08" w:rsidRDefault="00D7265B" w:rsidP="00B222DF">
      <w:pPr>
        <w:ind w:firstLine="360"/>
      </w:pPr>
      <w:ins w:id="552" w:author="Yurii Shchehliuk" w:date="2022-04-18T20:53:00Z">
        <w:r>
          <w:t xml:space="preserve">Korzyści, które </w:t>
        </w:r>
      </w:ins>
      <w:ins w:id="553" w:author="Yurii Shchehliuk" w:date="2022-04-18T20:54:00Z">
        <w:r>
          <w:t xml:space="preserve">osiąga </w:t>
        </w:r>
      </w:ins>
      <w:ins w:id="554" w:author="Yurii Shchehliuk" w:date="2022-04-18T20:53:00Z">
        <w:r>
          <w:t>dana aplikacja</w:t>
        </w:r>
      </w:ins>
      <w:ins w:id="555" w:author="Yurii Shchehliuk" w:date="2022-04-18T20:54:00Z">
        <w:r>
          <w:t xml:space="preserve"> skupiają się jak na użytkowniku dla którego będzie</w:t>
        </w:r>
      </w:ins>
      <w:ins w:id="556" w:author="Yurii Shchehliuk" w:date="2022-04-18T20:55:00Z">
        <w:r>
          <w:t xml:space="preserve"> skrócony czas złożenia zamówienia tak i na pracowniku, który</w:t>
        </w:r>
      </w:ins>
      <w:ins w:id="557" w:author="Yurii Shchehliuk" w:date="2022-04-18T21:00:00Z">
        <w:r>
          <w:t xml:space="preserve"> będzie miał mniej roboty, a w ideale restauracja będzie pracować całkiem automatycznie be</w:t>
        </w:r>
      </w:ins>
      <w:ins w:id="558" w:author="Yurii Shchehliuk" w:date="2022-04-18T21:01:00Z">
        <w:r>
          <w:t>z konieczności zaangażowania ludzi w pracy.</w:t>
        </w:r>
      </w:ins>
      <w:ins w:id="559" w:author="Yurii Shchehliuk" w:date="2022-04-18T20:54:00Z">
        <w:r>
          <w:t xml:space="preserve"> </w:t>
        </w:r>
      </w:ins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del w:id="560" w:author="Yurii Shchehliuk" w:date="2022-04-18T21:02:00Z">
        <w:r w:rsidR="00170319" w:rsidRPr="00931C08" w:rsidDel="00B3354C">
          <w:delText>a</w:delText>
        </w:r>
      </w:del>
      <w:ins w:id="561" w:author="Yurii Shchehliuk" w:date="2022-04-18T21:02:00Z">
        <w:r w:rsidR="00B3354C">
          <w:t>i</w:t>
        </w:r>
      </w:ins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69159667" w:rsidR="00C84768" w:rsidRPr="00931C08" w:rsidRDefault="00C84768" w:rsidP="00B222DF">
      <w:pPr>
        <w:ind w:firstLine="360"/>
      </w:pPr>
      <w:r w:rsidRPr="00931C08">
        <w:t xml:space="preserve">Dodatkowe możliwe poruszania w programie to rozszerzone możliwości </w:t>
      </w:r>
      <w:r w:rsidR="00997554" w:rsidRPr="00931C08">
        <w:t xml:space="preserve">użytkowników z uprawieniami </w:t>
      </w:r>
      <w:r w:rsidRPr="00931C08">
        <w:t xml:space="preserve">administratorów, czyli dodawanie oraz usuwanie elementów menu oraz przegląd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do JSON. Takie narzędzie może być pomocne przy tworzeniu codziennych raportów i może zautomatyzować procesy biznesowe instytucji, na przykład z integracją systemu ERP.</w:t>
      </w:r>
    </w:p>
    <w:p w14:paraId="68237529" w14:textId="2BE63AB9" w:rsidR="00F2115D" w:rsidRPr="00931C08" w:rsidRDefault="00F2115D" w:rsidP="007276FB">
      <w:pPr>
        <w:pStyle w:val="Heading3"/>
        <w:ind w:left="720"/>
      </w:pPr>
      <w:bookmarkStart w:id="562" w:name="_Toc100158862"/>
      <w:r w:rsidRPr="00931C08">
        <w:t>Specyfikacja wymagań</w:t>
      </w:r>
      <w:bookmarkEnd w:id="562"/>
    </w:p>
    <w:p w14:paraId="0DFE86A4" w14:textId="0E2FDF8A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del w:id="563" w:author="Yurii Shchehliuk" w:date="2022-04-13T15:32:00Z">
        <w:r w:rsidR="00DD5D3F" w:rsidRPr="00931C08" w:rsidDel="008F0869">
          <w:delText xml:space="preserve">możliwe </w:delText>
        </w:r>
      </w:del>
      <w:ins w:id="564" w:author="Yurii Shchehliuk" w:date="2022-04-13T15:32:00Z">
        <w:r w:rsidR="008F0869">
          <w:t>dostępne</w:t>
        </w:r>
      </w:ins>
      <w:del w:id="565" w:author="Yurii Shchehliuk" w:date="2022-04-13T15:32:00Z">
        <w:r w:rsidR="00DD5D3F" w:rsidRPr="00931C08" w:rsidDel="008F0869">
          <w:delText>poruszania się</w:delText>
        </w:r>
      </w:del>
      <w:ins w:id="566" w:author="Yurii Shchehliuk" w:date="2022-04-13T15:32:00Z">
        <w:r w:rsidR="008F0869">
          <w:t xml:space="preserve"> usługi</w:t>
        </w:r>
      </w:ins>
      <w:ins w:id="567" w:author="Yurii Shchehliuk" w:date="2022-04-17T12:39:00Z">
        <w:r w:rsidR="00417B30">
          <w:t>,</w:t>
        </w:r>
      </w:ins>
      <w:r w:rsidR="00DD5D3F" w:rsidRPr="00931C08">
        <w:t xml:space="preserve"> </w:t>
      </w:r>
      <w:commentRangeStart w:id="568"/>
      <w:del w:id="569" w:author="Yurii Shchehliuk" w:date="2022-04-13T15:32:00Z">
        <w:r w:rsidR="00DD5D3F" w:rsidRPr="00931C08" w:rsidDel="008F0869">
          <w:delText>w</w:delText>
        </w:r>
      </w:del>
      <w:ins w:id="570" w:author="Yurii Shchehliuk" w:date="2022-04-13T15:32:00Z">
        <w:r w:rsidR="008F0869">
          <w:t>które</w:t>
        </w:r>
      </w:ins>
      <w:commentRangeEnd w:id="568"/>
      <w:r w:rsidR="00D54143">
        <w:rPr>
          <w:rStyle w:val="CommentReference"/>
        </w:rPr>
        <w:commentReference w:id="568"/>
      </w:r>
      <w:ins w:id="571" w:author="Yurii Shchehliuk" w:date="2022-04-13T15:32:00Z">
        <w:r w:rsidR="008F0869">
          <w:t xml:space="preserve"> oferuje</w:t>
        </w:r>
      </w:ins>
      <w:r w:rsidR="00DD5D3F" w:rsidRPr="00931C08">
        <w:t xml:space="preserve"> aplikacji</w:t>
      </w:r>
      <w:del w:id="572" w:author="Yurii Shchehliuk" w:date="2022-04-13T15:33:00Z">
        <w:r w:rsidR="00DD5D3F" w:rsidRPr="00931C08" w:rsidDel="008F0869">
          <w:delText xml:space="preserve"> </w:delText>
        </w:r>
      </w:del>
      <w:ins w:id="573" w:author="Yurii Shchehliuk" w:date="2022-04-13T15:33:00Z">
        <w:r w:rsidR="008F0869">
          <w:t xml:space="preserve"> oraz jakie konsekwencje powodują różne działania</w:t>
        </w:r>
      </w:ins>
      <w:del w:id="574" w:author="Yurii Shchehliuk" w:date="2022-04-13T15:33:00Z">
        <w:r w:rsidR="00DD5D3F" w:rsidRPr="00931C08" w:rsidDel="008F0869">
          <w:delText>ze strony dostępnych narzędzi</w:delText>
        </w:r>
      </w:del>
      <w:r w:rsidR="00DD5D3F" w:rsidRPr="00931C08">
        <w:t xml:space="preserve">. Jest to bardzo ważna część projektu informatycznego, ponieważ realizacja </w:t>
      </w:r>
      <w:del w:id="575" w:author="Yurii Shchehliuk" w:date="2022-04-13T15:52:00Z">
        <w:r w:rsidR="00DD5D3F" w:rsidRPr="00931C08" w:rsidDel="00624713">
          <w:delText xml:space="preserve">jest </w:delText>
        </w:r>
      </w:del>
      <w:r w:rsidR="00DD5D3F" w:rsidRPr="00931C08">
        <w:t>op</w:t>
      </w:r>
      <w:ins w:id="576" w:author="Yurii Shchehliuk" w:date="2022-04-13T15:52:00Z">
        <w:r w:rsidR="00624713">
          <w:t xml:space="preserve">iera się </w:t>
        </w:r>
      </w:ins>
      <w:del w:id="577" w:author="Yurii Shchehliuk" w:date="2022-04-13T15:52:00Z">
        <w:r w:rsidR="00DD5D3F" w:rsidRPr="00931C08" w:rsidDel="00624713">
          <w:delText>arta w</w:delText>
        </w:r>
      </w:del>
      <w:ins w:id="578" w:author="Yurii Shchehliuk" w:date="2022-04-13T15:52:00Z">
        <w:r w:rsidR="00624713">
          <w:t>o</w:t>
        </w:r>
      </w:ins>
      <w:r w:rsidR="00DD5D3F" w:rsidRPr="00931C08">
        <w:t xml:space="preserve"> </w:t>
      </w:r>
      <w:del w:id="579" w:author="Yurii Shchehliuk" w:date="2022-04-13T15:53:00Z">
        <w:r w:rsidR="00DD5D3F" w:rsidRPr="00931C08" w:rsidDel="00624713">
          <w:delText xml:space="preserve">funkcje </w:delText>
        </w:r>
      </w:del>
      <w:ins w:id="580" w:author="Yurii Shchehliuk" w:date="2022-04-13T15:53:00Z">
        <w:r w:rsidR="00624713">
          <w:t>wymienione wymagania</w:t>
        </w:r>
        <w:r w:rsidR="00373F12">
          <w:t xml:space="preserve"> funkcjonalne</w:t>
        </w:r>
        <w:r w:rsidR="00624713">
          <w:t xml:space="preserve"> </w:t>
        </w:r>
      </w:ins>
      <w:r w:rsidR="00DD5D3F" w:rsidRPr="00931C08">
        <w:t>w tym rozdziale. W wyniku analizy została wy</w:t>
      </w:r>
      <w:ins w:id="581" w:author="Yurii Shchehliuk" w:date="2022-04-13T15:17:00Z">
        <w:r w:rsidR="00A80A8A">
          <w:t>d</w:t>
        </w:r>
      </w:ins>
      <w:r w:rsidR="00DD5D3F" w:rsidRPr="00931C08">
        <w:t>edukowana następująca lista wymagań</w:t>
      </w:r>
      <w:del w:id="582" w:author="Yurii Shchehliuk" w:date="2022-04-13T15:53:00Z">
        <w:r w:rsidR="00DD5D3F" w:rsidRPr="00931C08" w:rsidDel="00E5079B">
          <w:delText xml:space="preserve"> funkcjonalnych</w:delText>
        </w:r>
      </w:del>
      <w:r w:rsidR="00DD5D3F" w:rsidRPr="00931C08">
        <w:t>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>
      <w:pPr>
        <w:spacing w:after="240"/>
        <w:jc w:val="center"/>
        <w:rPr>
          <w:sz w:val="20"/>
          <w:szCs w:val="18"/>
        </w:rPr>
        <w:pPrChange w:id="583" w:author="Yurii Shchehliuk" w:date="2022-04-13T15:53:00Z">
          <w:pPr>
            <w:jc w:val="center"/>
          </w:pPr>
        </w:pPrChange>
      </w:pPr>
      <w:r w:rsidRPr="00931C08">
        <w:rPr>
          <w:sz w:val="20"/>
          <w:szCs w:val="18"/>
        </w:rPr>
        <w:t>Źródło: Opracowanie własne</w:t>
      </w:r>
    </w:p>
    <w:p w14:paraId="6C574671" w14:textId="32195D43" w:rsidR="00902865" w:rsidRPr="00931C08" w:rsidDel="005B5045" w:rsidRDefault="00902865" w:rsidP="005A1272">
      <w:pPr>
        <w:rPr>
          <w:del w:id="584" w:author="Yurii Shchehliuk" w:date="2022-04-13T15:53:00Z"/>
        </w:rPr>
      </w:pP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lastRenderedPageBreak/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4B3899BC" w:rsidR="00FF1877" w:rsidRPr="00C75DBB" w:rsidRDefault="00C16E9B" w:rsidP="00EF6332">
      <w:pPr>
        <w:pStyle w:val="Heading3"/>
        <w:spacing w:before="0"/>
        <w:ind w:left="720"/>
      </w:pPr>
      <w:bookmarkStart w:id="585" w:name="_Toc100158863"/>
      <w:r w:rsidRPr="00C75DBB">
        <w:t>Diagram przypadków użycia</w:t>
      </w:r>
      <w:bookmarkEnd w:id="585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375B33BE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del w:id="586" w:author="Yurii Shchehliuk" w:date="2022-04-13T14:51:00Z">
        <w:r w:rsidR="00BF0F43" w:rsidDel="00F241F1">
          <w:delText>zę</w:delText>
        </w:r>
      </w:del>
      <w:ins w:id="587" w:author="Yurii Shchehliuk" w:date="2022-04-13T14:51:00Z">
        <w:r w:rsidR="00F241F1">
          <w:t>że</w:t>
        </w:r>
      </w:ins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560257B" w:rsidR="00D2505B" w:rsidRPr="00E22024" w:rsidRDefault="001D082D">
      <w:pPr>
        <w:keepNext/>
        <w:rPr>
          <w:ins w:id="588" w:author="Yurii Shchehliuk" w:date="2022-04-13T14:51:00Z"/>
        </w:rPr>
      </w:pPr>
      <w:commentRangeStart w:id="589"/>
      <w:commentRangeStart w:id="590"/>
      <w:commentRangeStart w:id="591"/>
      <w:commentRangeEnd w:id="589"/>
      <w:r>
        <w:rPr>
          <w:rStyle w:val="CommentReference"/>
        </w:rPr>
        <w:lastRenderedPageBreak/>
        <w:commentReference w:id="589"/>
      </w:r>
      <w:commentRangeEnd w:id="590"/>
      <w:r w:rsidR="006B4C77">
        <w:rPr>
          <w:rStyle w:val="CommentReference"/>
        </w:rPr>
        <w:commentReference w:id="590"/>
      </w:r>
      <w:commentRangeEnd w:id="591"/>
      <w:r w:rsidR="003E6FC1">
        <w:rPr>
          <w:rStyle w:val="CommentReference"/>
        </w:rPr>
        <w:commentReference w:id="591"/>
      </w:r>
      <w:del w:id="592" w:author="Yurii Shchehliuk" w:date="2022-04-18T21:12:00Z">
        <w:r w:rsidR="008C242F" w:rsidRPr="00E22024" w:rsidDel="00165009">
          <w:rPr>
            <w:noProof/>
            <w:rPrChange w:id="593" w:author="Yurii Shchehliuk" w:date="2022-04-17T13:25:00Z">
              <w:rPr>
                <w:noProof/>
              </w:rPr>
            </w:rPrChange>
          </w:rPr>
          <w:drawing>
            <wp:inline distT="0" distB="0" distL="0" distR="0" wp14:anchorId="0B261344" wp14:editId="748A9854">
              <wp:extent cx="5943600" cy="6593840"/>
              <wp:effectExtent l="0" t="0" r="0" b="0"/>
              <wp:docPr id="10" name="Picture 10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59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594" w:author="Yurii Shchehliuk" w:date="2022-04-18T21:12:00Z">
        <w:r w:rsidR="00165009" w:rsidRPr="00165009">
          <w:t xml:space="preserve"> </w:t>
        </w:r>
        <w:r w:rsidR="00165009">
          <w:rPr>
            <w:noProof/>
          </w:rPr>
          <w:drawing>
            <wp:inline distT="0" distB="0" distL="0" distR="0" wp14:anchorId="437B832C" wp14:editId="106FA02A">
              <wp:extent cx="5943600" cy="6593840"/>
              <wp:effectExtent l="0" t="0" r="0" b="0"/>
              <wp:docPr id="38" name="Picture 38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Picture 38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59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F036D96" w14:textId="409D7831" w:rsidR="00D74BDE" w:rsidRPr="00E22024" w:rsidDel="00D2505B" w:rsidRDefault="00D2505B">
      <w:pPr>
        <w:pStyle w:val="Caption"/>
        <w:jc w:val="center"/>
        <w:rPr>
          <w:del w:id="595" w:author="Yurii Shchehliuk" w:date="2022-04-13T14:51:00Z"/>
          <w:rPrChange w:id="596" w:author="Yurii Shchehliuk" w:date="2022-04-17T13:25:00Z">
            <w:rPr>
              <w:del w:id="597" w:author="Yurii Shchehliuk" w:date="2022-04-13T14:51:00Z"/>
            </w:rPr>
          </w:rPrChange>
        </w:rPr>
        <w:pPrChange w:id="598" w:author="Yurii Shchehliuk" w:date="2022-04-13T14:51:00Z">
          <w:pPr>
            <w:keepNext/>
          </w:pPr>
        </w:pPrChange>
      </w:pPr>
      <w:ins w:id="599" w:author="Yurii Shchehliuk" w:date="2022-04-13T14:51:00Z">
        <w:r w:rsidRPr="00E22024">
          <w:rPr>
            <w:rPrChange w:id="600" w:author="Yurii Shchehliuk" w:date="2022-04-17T13:25:00Z">
              <w:rPr/>
            </w:rPrChange>
          </w:rPr>
          <w:t xml:space="preserve">Rys. </w:t>
        </w:r>
        <w:r w:rsidRPr="00E22024">
          <w:rPr>
            <w:rPrChange w:id="601" w:author="Yurii Shchehliuk" w:date="2022-04-17T13:25:00Z">
              <w:rPr/>
            </w:rPrChange>
          </w:rPr>
          <w:fldChar w:fldCharType="begin"/>
        </w:r>
        <w:r w:rsidRPr="00E22024">
          <w:rPr>
            <w:rPrChange w:id="602" w:author="Yurii Shchehliuk" w:date="2022-04-17T13:25:00Z">
              <w:rPr/>
            </w:rPrChange>
          </w:rPr>
          <w:instrText xml:space="preserve"> SEQ Rys. \* ARABIC </w:instrText>
        </w:r>
      </w:ins>
      <w:r w:rsidRPr="00E22024">
        <w:rPr>
          <w:rPrChange w:id="603" w:author="Yurii Shchehliuk" w:date="2022-04-17T13:25:00Z">
            <w:rPr/>
          </w:rPrChange>
        </w:rPr>
        <w:fldChar w:fldCharType="separate"/>
      </w:r>
      <w:ins w:id="604" w:author="Yurii Shchehliuk" w:date="2022-04-15T22:08:00Z">
        <w:r w:rsidR="00211706" w:rsidRPr="00E22024">
          <w:rPr>
            <w:noProof/>
            <w:rPrChange w:id="605" w:author="Yurii Shchehliuk" w:date="2022-04-17T13:25:00Z">
              <w:rPr>
                <w:noProof/>
              </w:rPr>
            </w:rPrChange>
          </w:rPr>
          <w:t>14</w:t>
        </w:r>
      </w:ins>
      <w:ins w:id="606" w:author="Yurii Shchehliuk" w:date="2022-04-13T14:51:00Z">
        <w:r w:rsidRPr="00E22024">
          <w:rPr>
            <w:rPrChange w:id="607" w:author="Yurii Shchehliuk" w:date="2022-04-17T13:25:00Z">
              <w:rPr/>
            </w:rPrChange>
          </w:rPr>
          <w:fldChar w:fldCharType="end"/>
        </w:r>
      </w:ins>
    </w:p>
    <w:p w14:paraId="0DE287B1" w14:textId="658249CA" w:rsidR="00F6233E" w:rsidRDefault="00D74BDE">
      <w:pPr>
        <w:pStyle w:val="Caption"/>
        <w:jc w:val="center"/>
        <w:rPr>
          <w:i w:val="0"/>
          <w:iCs w:val="0"/>
        </w:rPr>
      </w:pPr>
      <w:del w:id="608" w:author="Yurii Shchehliuk" w:date="2022-04-13T14:51:00Z">
        <w:r w:rsidRPr="00E22024" w:rsidDel="00D2505B">
          <w:rPr>
            <w:i w:val="0"/>
            <w:iCs w:val="0"/>
          </w:rPr>
          <w:delText xml:space="preserve">Rys  </w:delText>
        </w:r>
        <w:r w:rsidRPr="00E22024" w:rsidDel="00D2505B">
          <w:rPr>
            <w:i w:val="0"/>
            <w:iCs w:val="0"/>
            <w:rPrChange w:id="609" w:author="Yurii Shchehliuk" w:date="2022-04-17T13:25:00Z">
              <w:rPr>
                <w:i w:val="0"/>
                <w:iCs w:val="0"/>
              </w:rPr>
            </w:rPrChange>
          </w:rPr>
          <w:fldChar w:fldCharType="begin"/>
        </w:r>
        <w:r w:rsidRPr="00E22024" w:rsidDel="00D2505B">
          <w:rPr>
            <w:i w:val="0"/>
            <w:iCs w:val="0"/>
          </w:rPr>
          <w:delInstrText xml:space="preserve"> SEQ Rys_ \* ARABIC </w:delInstrText>
        </w:r>
        <w:r w:rsidRPr="00E22024" w:rsidDel="00D2505B">
          <w:rPr>
            <w:i w:val="0"/>
            <w:iCs w:val="0"/>
            <w:rPrChange w:id="610" w:author="Yurii Shchehliuk" w:date="2022-04-17T13:25:00Z">
              <w:rPr>
                <w:i w:val="0"/>
                <w:iCs w:val="0"/>
              </w:rPr>
            </w:rPrChange>
          </w:rPr>
          <w:fldChar w:fldCharType="separate"/>
        </w:r>
        <w:r w:rsidRPr="00E22024" w:rsidDel="00D2505B">
          <w:rPr>
            <w:i w:val="0"/>
            <w:iCs w:val="0"/>
            <w:noProof/>
          </w:rPr>
          <w:delText>2</w:delText>
        </w:r>
        <w:r w:rsidRPr="00E22024" w:rsidDel="00D2505B">
          <w:rPr>
            <w:i w:val="0"/>
            <w:iCs w:val="0"/>
            <w:rPrChange w:id="611" w:author="Yurii Shchehliuk" w:date="2022-04-17T13:25:00Z">
              <w:rPr>
                <w:i w:val="0"/>
                <w:iCs w:val="0"/>
              </w:rPr>
            </w:rPrChange>
          </w:rPr>
          <w:fldChar w:fldCharType="end"/>
        </w:r>
      </w:del>
      <w:r w:rsidRPr="00D74BDE">
        <w:rPr>
          <w:i w:val="0"/>
          <w:iCs w:val="0"/>
        </w:rPr>
        <w:t xml:space="preserve"> Diagram przypadków użycia </w:t>
      </w:r>
      <w:r>
        <w:rPr>
          <w:i w:val="0"/>
          <w:iCs w:val="0"/>
        </w:rPr>
        <w:br/>
      </w:r>
      <w:r w:rsidRPr="00D74BDE">
        <w:rPr>
          <w:i w:val="0"/>
          <w:iCs w:val="0"/>
        </w:rPr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ins w:id="612" w:author="Yurii Shchehliuk" w:date="2022-04-13T15:54:00Z">
        <w:r w:rsidR="005B5045">
          <w:t xml:space="preserve">jest </w:t>
        </w:r>
      </w:ins>
      <w:r>
        <w:t>pokazany diagram sekwencji na podstawie analizy wymagań projektowych oraz diagramu przypadków użycia</w:t>
      </w:r>
      <w:ins w:id="613" w:author="Yurii Shchehliuk" w:date="2022-04-13T15:54:00Z">
        <w:r w:rsidR="00346960">
          <w:t>,</w:t>
        </w:r>
      </w:ins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>
      <w:pPr>
        <w:keepNext/>
        <w:jc w:val="center"/>
        <w:rPr>
          <w:ins w:id="614" w:author="Yurii Shchehliuk" w:date="2022-04-13T14:51:00Z"/>
        </w:rPr>
        <w:pPrChange w:id="615" w:author="Yurii Shchehliuk" w:date="2022-04-13T15:5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D6D" w14:textId="7E7C6550" w:rsidR="00C75DBB" w:rsidRPr="00E22024" w:rsidDel="00F46DD0" w:rsidRDefault="00F46DD0">
      <w:pPr>
        <w:pStyle w:val="Caption"/>
        <w:jc w:val="center"/>
        <w:rPr>
          <w:del w:id="616" w:author="Yurii Shchehliuk" w:date="2022-04-13T14:51:00Z"/>
          <w:rPrChange w:id="617" w:author="Yurii Shchehliuk" w:date="2022-04-17T13:25:00Z">
            <w:rPr>
              <w:del w:id="618" w:author="Yurii Shchehliuk" w:date="2022-04-13T14:51:00Z"/>
            </w:rPr>
          </w:rPrChange>
        </w:rPr>
        <w:pPrChange w:id="619" w:author="Yurii Shchehliuk" w:date="2022-04-13T14:51:00Z">
          <w:pPr>
            <w:keepNext/>
          </w:pPr>
        </w:pPrChange>
      </w:pPr>
      <w:ins w:id="620" w:author="Yurii Shchehliuk" w:date="2022-04-13T14:51:00Z">
        <w:r w:rsidRPr="00E22024">
          <w:rPr>
            <w:rPrChange w:id="621" w:author="Yurii Shchehliuk" w:date="2022-04-17T13:25:00Z">
              <w:rPr/>
            </w:rPrChange>
          </w:rPr>
          <w:t xml:space="preserve">Rys. </w:t>
        </w:r>
        <w:r w:rsidRPr="00E22024">
          <w:rPr>
            <w:rPrChange w:id="622" w:author="Yurii Shchehliuk" w:date="2022-04-17T13:25:00Z">
              <w:rPr/>
            </w:rPrChange>
          </w:rPr>
          <w:fldChar w:fldCharType="begin"/>
        </w:r>
        <w:r w:rsidRPr="00E22024">
          <w:rPr>
            <w:rPrChange w:id="623" w:author="Yurii Shchehliuk" w:date="2022-04-17T13:25:00Z">
              <w:rPr/>
            </w:rPrChange>
          </w:rPr>
          <w:instrText xml:space="preserve"> SEQ Rys. \* ARABIC </w:instrText>
        </w:r>
      </w:ins>
      <w:r w:rsidRPr="00E22024">
        <w:rPr>
          <w:rPrChange w:id="624" w:author="Yurii Shchehliuk" w:date="2022-04-17T13:25:00Z">
            <w:rPr/>
          </w:rPrChange>
        </w:rPr>
        <w:fldChar w:fldCharType="separate"/>
      </w:r>
      <w:ins w:id="625" w:author="Yurii Shchehliuk" w:date="2022-04-15T22:08:00Z">
        <w:r w:rsidR="00211706" w:rsidRPr="00E22024">
          <w:rPr>
            <w:noProof/>
            <w:rPrChange w:id="626" w:author="Yurii Shchehliuk" w:date="2022-04-17T13:25:00Z">
              <w:rPr>
                <w:noProof/>
              </w:rPr>
            </w:rPrChange>
          </w:rPr>
          <w:t>15</w:t>
        </w:r>
      </w:ins>
      <w:ins w:id="627" w:author="Yurii Shchehliuk" w:date="2022-04-13T14:51:00Z">
        <w:r w:rsidRPr="00E22024">
          <w:rPr>
            <w:rPrChange w:id="628" w:author="Yurii Shchehliuk" w:date="2022-04-17T13:25:00Z">
              <w:rPr/>
            </w:rPrChange>
          </w:rPr>
          <w:fldChar w:fldCharType="end"/>
        </w:r>
      </w:ins>
    </w:p>
    <w:p w14:paraId="00ECF329" w14:textId="31788352" w:rsidR="00C75DBB" w:rsidRPr="00F317C4" w:rsidRDefault="00C75DBB">
      <w:pPr>
        <w:pStyle w:val="Caption"/>
        <w:jc w:val="center"/>
        <w:rPr>
          <w:i w:val="0"/>
          <w:iCs w:val="0"/>
        </w:rPr>
      </w:pPr>
      <w:del w:id="629" w:author="Yurii Shchehliuk" w:date="2022-04-13T14:51:00Z">
        <w:r w:rsidRPr="00E22024" w:rsidDel="00F46DD0">
          <w:rPr>
            <w:i w:val="0"/>
            <w:iCs w:val="0"/>
          </w:rPr>
          <w:delText xml:space="preserve">Rys. </w:delText>
        </w:r>
        <w:r w:rsidRPr="00E22024" w:rsidDel="00F46DD0">
          <w:rPr>
            <w:i w:val="0"/>
            <w:iCs w:val="0"/>
            <w:rPrChange w:id="630" w:author="Yurii Shchehliuk" w:date="2022-04-17T13:25:00Z">
              <w:rPr>
                <w:i w:val="0"/>
                <w:iCs w:val="0"/>
              </w:rPr>
            </w:rPrChange>
          </w:rPr>
          <w:fldChar w:fldCharType="begin"/>
        </w:r>
        <w:r w:rsidRPr="00E22024" w:rsidDel="00F46DD0">
          <w:rPr>
            <w:i w:val="0"/>
            <w:iCs w:val="0"/>
          </w:rPr>
          <w:delInstrText xml:space="preserve"> SEQ Rys. \* ARABIC </w:delInstrText>
        </w:r>
        <w:r w:rsidRPr="00E22024" w:rsidDel="00F46DD0">
          <w:rPr>
            <w:i w:val="0"/>
            <w:iCs w:val="0"/>
            <w:rPrChange w:id="631" w:author="Yurii Shchehliuk" w:date="2022-04-17T13:25:00Z">
              <w:rPr>
                <w:i w:val="0"/>
                <w:iCs w:val="0"/>
              </w:rPr>
            </w:rPrChange>
          </w:rPr>
          <w:fldChar w:fldCharType="separate"/>
        </w:r>
      </w:del>
      <w:del w:id="632" w:author="Yurii Shchehliuk" w:date="2022-04-13T14:23:00Z">
        <w:r w:rsidR="00D24E61" w:rsidRPr="00E22024" w:rsidDel="00EC3565">
          <w:rPr>
            <w:i w:val="0"/>
            <w:iCs w:val="0"/>
            <w:noProof/>
          </w:rPr>
          <w:delText>1</w:delText>
        </w:r>
      </w:del>
      <w:del w:id="633" w:author="Yurii Shchehliuk" w:date="2022-04-13T14:51:00Z">
        <w:r w:rsidRPr="00E22024" w:rsidDel="00F46DD0">
          <w:rPr>
            <w:i w:val="0"/>
            <w:iCs w:val="0"/>
            <w:rPrChange w:id="634" w:author="Yurii Shchehliuk" w:date="2022-04-17T13:25:00Z">
              <w:rPr>
                <w:i w:val="0"/>
                <w:iCs w:val="0"/>
              </w:rPr>
            </w:rPrChange>
          </w:rPr>
          <w:fldChar w:fldCharType="end"/>
        </w:r>
        <w:r w:rsidRPr="00E22024" w:rsidDel="00F46DD0">
          <w:rPr>
            <w:i w:val="0"/>
            <w:iCs w:val="0"/>
          </w:rPr>
          <w:delText xml:space="preserve"> </w:delText>
        </w:r>
      </w:del>
      <w:ins w:id="635" w:author="Yurii Shchehliuk" w:date="2022-04-13T14:51:00Z">
        <w:r w:rsidR="00F46DD0">
          <w:rPr>
            <w:i w:val="0"/>
            <w:iCs w:val="0"/>
          </w:rPr>
          <w:t xml:space="preserve"> </w:t>
        </w:r>
      </w:ins>
      <w:r w:rsidRPr="00F317C4">
        <w:rPr>
          <w:i w:val="0"/>
          <w:iCs w:val="0"/>
        </w:rPr>
        <w:t>Diagram sekwencji systemu</w:t>
      </w:r>
      <w:r w:rsidRPr="00F317C4">
        <w:rPr>
          <w:i w:val="0"/>
          <w:iCs w:val="0"/>
        </w:rPr>
        <w:br/>
        <w:t>Źródło: opracowanie własne</w:t>
      </w:r>
    </w:p>
    <w:p w14:paraId="4CCC1610" w14:textId="3386E375" w:rsidR="00C75DBB" w:rsidRPr="00C75DBB" w:rsidDel="000E1050" w:rsidRDefault="00C75DBB" w:rsidP="00C75DBB">
      <w:pPr>
        <w:rPr>
          <w:del w:id="636" w:author="Yurii Shchehliuk" w:date="2022-04-13T14:56:00Z"/>
        </w:rPr>
      </w:pPr>
    </w:p>
    <w:p w14:paraId="343BB90A" w14:textId="35DBD61B" w:rsidR="00945889" w:rsidRPr="00181CDE" w:rsidRDefault="00945889" w:rsidP="00D847CA">
      <w:pPr>
        <w:pStyle w:val="Heading3"/>
        <w:ind w:left="720"/>
      </w:pPr>
      <w:bookmarkStart w:id="637" w:name="_Toc100158864"/>
      <w:r w:rsidRPr="00181CDE">
        <w:t>Prototypy interfejsu</w:t>
      </w:r>
      <w:bookmarkEnd w:id="637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46E8F38A" w:rsidR="00C5525F" w:rsidRDefault="00C5525F" w:rsidP="00B222DF">
      <w:pPr>
        <w:ind w:firstLine="360"/>
      </w:pPr>
      <w:r>
        <w:t xml:space="preserve">Interfejs w aplikacji mobilnej był projektowany na podstawie zwykłych XML. Takie podejście jest dość podobne do projektowania strony z wykorzystaniem HTML z jednym wyjątkiem że interfejs jest oparty o 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del w:id="638" w:author="Yurii Shchehliuk" w:date="2022-04-13T15:54:00Z">
        <w:r w:rsidR="007537C3" w:rsidDel="00346960">
          <w:delText>i</w:delText>
        </w:r>
      </w:del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  <w:rPr>
          <w:ins w:id="639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9A2" w14:textId="6C8679A4" w:rsidR="00502B30" w:rsidRPr="00E22024" w:rsidDel="002F19ED" w:rsidRDefault="002F19ED">
      <w:pPr>
        <w:pStyle w:val="Caption"/>
        <w:jc w:val="center"/>
        <w:rPr>
          <w:del w:id="640" w:author="Yurii Shchehliuk" w:date="2022-04-13T14:51:00Z"/>
          <w:rPrChange w:id="641" w:author="Yurii Shchehliuk" w:date="2022-04-17T13:25:00Z">
            <w:rPr>
              <w:del w:id="642" w:author="Yurii Shchehliuk" w:date="2022-04-13T14:51:00Z"/>
            </w:rPr>
          </w:rPrChange>
        </w:rPr>
        <w:pPrChange w:id="643" w:author="Yurii Shchehliuk" w:date="2022-04-13T14:51:00Z">
          <w:pPr>
            <w:keepNext/>
            <w:ind w:firstLine="720"/>
            <w:jc w:val="center"/>
          </w:pPr>
        </w:pPrChange>
      </w:pPr>
      <w:ins w:id="644" w:author="Yurii Shchehliuk" w:date="2022-04-13T14:51:00Z">
        <w:r w:rsidRPr="00E22024">
          <w:rPr>
            <w:rPrChange w:id="645" w:author="Yurii Shchehliuk" w:date="2022-04-17T13:25:00Z">
              <w:rPr/>
            </w:rPrChange>
          </w:rPr>
          <w:t xml:space="preserve">Rys. </w:t>
        </w:r>
        <w:r w:rsidRPr="00E22024">
          <w:rPr>
            <w:rPrChange w:id="646" w:author="Yurii Shchehliuk" w:date="2022-04-17T13:25:00Z">
              <w:rPr/>
            </w:rPrChange>
          </w:rPr>
          <w:fldChar w:fldCharType="begin"/>
        </w:r>
        <w:r w:rsidRPr="00E22024">
          <w:rPr>
            <w:rPrChange w:id="647" w:author="Yurii Shchehliuk" w:date="2022-04-17T13:25:00Z">
              <w:rPr/>
            </w:rPrChange>
          </w:rPr>
          <w:instrText xml:space="preserve"> SEQ Rys. \* ARABIC </w:instrText>
        </w:r>
      </w:ins>
      <w:r w:rsidRPr="00E22024">
        <w:rPr>
          <w:rPrChange w:id="648" w:author="Yurii Shchehliuk" w:date="2022-04-17T13:25:00Z">
            <w:rPr/>
          </w:rPrChange>
        </w:rPr>
        <w:fldChar w:fldCharType="separate"/>
      </w:r>
      <w:ins w:id="649" w:author="Yurii Shchehliuk" w:date="2022-04-13T14:51:00Z">
        <w:r w:rsidRPr="00E22024">
          <w:rPr>
            <w:noProof/>
            <w:rPrChange w:id="650" w:author="Yurii Shchehliuk" w:date="2022-04-17T13:25:00Z">
              <w:rPr>
                <w:noProof/>
              </w:rPr>
            </w:rPrChange>
          </w:rPr>
          <w:t>16</w:t>
        </w:r>
        <w:r w:rsidRPr="00E22024">
          <w:rPr>
            <w:rPrChange w:id="651" w:author="Yurii Shchehliuk" w:date="2022-04-17T13:25:00Z">
              <w:rPr/>
            </w:rPrChange>
          </w:rPr>
          <w:fldChar w:fldCharType="end"/>
        </w:r>
      </w:ins>
    </w:p>
    <w:p w14:paraId="3263F26D" w14:textId="34D76B2E" w:rsidR="00502B30" w:rsidRDefault="00502B30" w:rsidP="00502B30">
      <w:pPr>
        <w:pStyle w:val="Caption"/>
        <w:jc w:val="center"/>
        <w:rPr>
          <w:i w:val="0"/>
          <w:iCs w:val="0"/>
          <w:noProof/>
        </w:rPr>
      </w:pPr>
      <w:del w:id="652" w:author="Yurii Shchehliuk" w:date="2022-04-13T14:51:00Z">
        <w:r w:rsidRPr="00E22024" w:rsidDel="002F19ED">
          <w:rPr>
            <w:i w:val="0"/>
            <w:iCs w:val="0"/>
          </w:rPr>
          <w:delText xml:space="preserve">Rys. </w:delText>
        </w:r>
        <w:r w:rsidRPr="00E22024" w:rsidDel="002F19ED">
          <w:rPr>
            <w:i w:val="0"/>
            <w:iCs w:val="0"/>
            <w:rPrChange w:id="653" w:author="Yurii Shchehliuk" w:date="2022-04-17T13:25:00Z">
              <w:rPr>
                <w:i w:val="0"/>
                <w:iCs w:val="0"/>
              </w:rPr>
            </w:rPrChange>
          </w:rPr>
          <w:fldChar w:fldCharType="begin"/>
        </w:r>
        <w:r w:rsidRPr="00E22024" w:rsidDel="002F19ED">
          <w:rPr>
            <w:i w:val="0"/>
            <w:iCs w:val="0"/>
          </w:rPr>
          <w:delInstrText xml:space="preserve"> SEQ Rys. \* ARABIC </w:delInstrText>
        </w:r>
        <w:r w:rsidRPr="00E22024" w:rsidDel="002F19ED">
          <w:rPr>
            <w:i w:val="0"/>
            <w:iCs w:val="0"/>
            <w:rPrChange w:id="654" w:author="Yurii Shchehliuk" w:date="2022-04-17T13:25:00Z">
              <w:rPr>
                <w:i w:val="0"/>
                <w:iCs w:val="0"/>
              </w:rPr>
            </w:rPrChange>
          </w:rPr>
          <w:fldChar w:fldCharType="separate"/>
        </w:r>
      </w:del>
      <w:del w:id="655" w:author="Yurii Shchehliuk" w:date="2022-04-13T14:23:00Z">
        <w:r w:rsidR="00D24E61" w:rsidRPr="00E22024" w:rsidDel="00EC3565">
          <w:rPr>
            <w:i w:val="0"/>
            <w:iCs w:val="0"/>
            <w:noProof/>
          </w:rPr>
          <w:delText>2</w:delText>
        </w:r>
      </w:del>
      <w:del w:id="656" w:author="Yurii Shchehliuk" w:date="2022-04-13T14:51:00Z">
        <w:r w:rsidRPr="00E22024" w:rsidDel="002F19ED">
          <w:rPr>
            <w:i w:val="0"/>
            <w:iCs w:val="0"/>
            <w:rPrChange w:id="657" w:author="Yurii Shchehliuk" w:date="2022-04-17T13:25:00Z">
              <w:rPr>
                <w:i w:val="0"/>
                <w:iCs w:val="0"/>
              </w:rPr>
            </w:rPrChange>
          </w:rPr>
          <w:fldChar w:fldCharType="end"/>
        </w:r>
      </w:del>
      <w:r w:rsidRPr="00502B30">
        <w:rPr>
          <w:i w:val="0"/>
          <w:iCs w:val="0"/>
        </w:rPr>
        <w:t xml:space="preserve"> </w:t>
      </w:r>
      <w:r w:rsidR="00397A9E">
        <w:rPr>
          <w:i w:val="0"/>
          <w:iCs w:val="0"/>
        </w:rPr>
        <w:t>Makiet</w:t>
      </w:r>
      <w:r w:rsidR="00397A9E" w:rsidRPr="00502B30">
        <w:rPr>
          <w:i w:val="0"/>
          <w:iCs w:val="0"/>
        </w:rPr>
        <w:t xml:space="preserve"> </w:t>
      </w:r>
      <w:r w:rsidRPr="00502B30">
        <w:rPr>
          <w:i w:val="0"/>
          <w:iCs w:val="0"/>
          <w:noProof/>
        </w:rPr>
        <w:t>interfejsu aplikacji mobilnej</w:t>
      </w:r>
      <w:r w:rsidRPr="00502B30">
        <w:rPr>
          <w:i w:val="0"/>
          <w:iCs w:val="0"/>
          <w:noProof/>
        </w:rPr>
        <w:br/>
        <w:t>Źródło: opracowanie własne</w:t>
      </w:r>
    </w:p>
    <w:p w14:paraId="19B526BF" w14:textId="5C5E3B64" w:rsidR="007B7D8D" w:rsidRDefault="00D24E61" w:rsidP="007B7D8D">
      <w:r>
        <w:t>Opierając się na powyższy prototyp był</w:t>
      </w:r>
      <w:r w:rsidR="00FA75C7">
        <w:t>a stworzona aplikacja mobilna z opisem rysunków, czyli w karu</w:t>
      </w:r>
      <w:ins w:id="658" w:author="Yurii Shchehliuk" w:date="2022-04-13T15:55:00Z">
        <w:r w:rsidR="00904E3F">
          <w:t>z</w:t>
        </w:r>
      </w:ins>
      <w:commentRangeStart w:id="659"/>
      <w:del w:id="660" w:author="Yurii Shchehliuk" w:date="2022-04-13T15:55:00Z">
        <w:r w:rsidR="00FA75C7" w:rsidDel="00904E3F">
          <w:delText>s</w:delText>
        </w:r>
      </w:del>
      <w:commentRangeEnd w:id="659"/>
      <w:r w:rsidR="001D2213">
        <w:rPr>
          <w:rStyle w:val="CommentReference"/>
        </w:rPr>
        <w:commentReference w:id="659"/>
      </w:r>
      <w:r w:rsidR="00FA75C7">
        <w:t>eli się znajdują kategorie menu, a niżej lista popularnych pojedynczych produktów.</w:t>
      </w:r>
    </w:p>
    <w:p w14:paraId="4001E8C6" w14:textId="54748A11" w:rsidR="00CF7EEB" w:rsidRDefault="00B86094">
      <w:pPr>
        <w:keepNext/>
        <w:jc w:val="center"/>
        <w:rPr>
          <w:ins w:id="661" w:author="Yurii Shchehliuk" w:date="2022-04-13T14:51:00Z"/>
        </w:rPr>
      </w:pPr>
      <w:del w:id="662" w:author="Yurii Shchehliuk" w:date="2022-04-15T22:10:00Z">
        <w:r w:rsidDel="006F7624">
          <w:rPr>
            <w:noProof/>
          </w:rPr>
          <w:lastRenderedPageBreak/>
          <w:drawing>
            <wp:inline distT="0" distB="0" distL="0" distR="0" wp14:anchorId="637DEE33" wp14:editId="15E192E2">
              <wp:extent cx="2387600" cy="4960639"/>
              <wp:effectExtent l="0" t="0" r="0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93182" cy="49722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63" w:author="Yurii Shchehliuk" w:date="2022-04-15T22:10:00Z">
        <w:r w:rsidR="006F7624" w:rsidRPr="00873BD2">
          <w:rPr>
            <w:noProof/>
          </w:rPr>
          <w:drawing>
            <wp:inline distT="0" distB="0" distL="0" distR="0" wp14:anchorId="1AB53E53" wp14:editId="3AF0AE92">
              <wp:extent cx="2315807" cy="4759960"/>
              <wp:effectExtent l="0" t="0" r="8890" b="2540"/>
              <wp:docPr id="49" name="Picture 4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Picture 49" descr="Graphical user interface, application&#10;&#10;Description automatically generated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26141" cy="4781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27CEC1" w14:textId="26E6AC66" w:rsidR="00D24E61" w:rsidRPr="00E22024" w:rsidDel="00CF7EEB" w:rsidRDefault="00CF7EEB">
      <w:pPr>
        <w:pStyle w:val="Caption"/>
        <w:jc w:val="center"/>
        <w:rPr>
          <w:del w:id="664" w:author="Yurii Shchehliuk" w:date="2022-04-13T14:51:00Z"/>
          <w:rPrChange w:id="665" w:author="Yurii Shchehliuk" w:date="2022-04-17T13:25:00Z">
            <w:rPr>
              <w:del w:id="666" w:author="Yurii Shchehliuk" w:date="2022-04-13T14:51:00Z"/>
            </w:rPr>
          </w:rPrChange>
        </w:rPr>
        <w:pPrChange w:id="667" w:author="Yurii Shchehliuk" w:date="2022-04-13T14:51:00Z">
          <w:pPr>
            <w:keepNext/>
            <w:jc w:val="center"/>
          </w:pPr>
        </w:pPrChange>
      </w:pPr>
      <w:ins w:id="668" w:author="Yurii Shchehliuk" w:date="2022-04-13T14:51:00Z">
        <w:r w:rsidRPr="00E22024">
          <w:rPr>
            <w:rPrChange w:id="669" w:author="Yurii Shchehliuk" w:date="2022-04-17T13:25:00Z">
              <w:rPr/>
            </w:rPrChange>
          </w:rPr>
          <w:t xml:space="preserve">Rys. </w:t>
        </w:r>
        <w:r w:rsidRPr="00E22024">
          <w:rPr>
            <w:rPrChange w:id="670" w:author="Yurii Shchehliuk" w:date="2022-04-17T13:25:00Z">
              <w:rPr/>
            </w:rPrChange>
          </w:rPr>
          <w:fldChar w:fldCharType="begin"/>
        </w:r>
        <w:r w:rsidRPr="00E22024">
          <w:rPr>
            <w:rPrChange w:id="671" w:author="Yurii Shchehliuk" w:date="2022-04-17T13:25:00Z">
              <w:rPr/>
            </w:rPrChange>
          </w:rPr>
          <w:instrText xml:space="preserve"> SEQ Rys. \* ARABIC </w:instrText>
        </w:r>
      </w:ins>
      <w:r w:rsidRPr="00E22024">
        <w:rPr>
          <w:rPrChange w:id="672" w:author="Yurii Shchehliuk" w:date="2022-04-17T13:25:00Z">
            <w:rPr/>
          </w:rPrChange>
        </w:rPr>
        <w:fldChar w:fldCharType="separate"/>
      </w:r>
      <w:ins w:id="673" w:author="Yurii Shchehliuk" w:date="2022-04-13T14:51:00Z">
        <w:r w:rsidRPr="00E22024">
          <w:rPr>
            <w:noProof/>
            <w:rPrChange w:id="674" w:author="Yurii Shchehliuk" w:date="2022-04-17T13:25:00Z">
              <w:rPr>
                <w:noProof/>
              </w:rPr>
            </w:rPrChange>
          </w:rPr>
          <w:t>17</w:t>
        </w:r>
        <w:r w:rsidRPr="00E22024">
          <w:rPr>
            <w:rPrChange w:id="675" w:author="Yurii Shchehliuk" w:date="2022-04-17T13:25:00Z">
              <w:rPr/>
            </w:rPrChange>
          </w:rPr>
          <w:fldChar w:fldCharType="end"/>
        </w:r>
      </w:ins>
    </w:p>
    <w:p w14:paraId="5512C55E" w14:textId="0BDCF240" w:rsidR="00D24E61" w:rsidRPr="00CA2044" w:rsidRDefault="00D24E61" w:rsidP="00D24E61">
      <w:pPr>
        <w:pStyle w:val="Caption"/>
        <w:jc w:val="center"/>
        <w:rPr>
          <w:i w:val="0"/>
          <w:iCs w:val="0"/>
        </w:rPr>
      </w:pPr>
      <w:del w:id="676" w:author="Yurii Shchehliuk" w:date="2022-04-13T14:51:00Z">
        <w:r w:rsidRPr="00E22024" w:rsidDel="00CF7EEB">
          <w:rPr>
            <w:i w:val="0"/>
            <w:iCs w:val="0"/>
          </w:rPr>
          <w:delText xml:space="preserve">Rys. </w:delText>
        </w:r>
        <w:r w:rsidRPr="00E22024" w:rsidDel="00CF7EEB">
          <w:rPr>
            <w:i w:val="0"/>
            <w:iCs w:val="0"/>
            <w:rPrChange w:id="677" w:author="Yurii Shchehliuk" w:date="2022-04-17T13:25:00Z">
              <w:rPr>
                <w:i w:val="0"/>
                <w:iCs w:val="0"/>
              </w:rPr>
            </w:rPrChange>
          </w:rPr>
          <w:fldChar w:fldCharType="begin"/>
        </w:r>
        <w:r w:rsidRPr="00E22024" w:rsidDel="00CF7EEB">
          <w:rPr>
            <w:i w:val="0"/>
            <w:iCs w:val="0"/>
          </w:rPr>
          <w:delInstrText xml:space="preserve"> SEQ Rys. \* ARABIC </w:delInstrText>
        </w:r>
        <w:r w:rsidRPr="00E22024" w:rsidDel="00CF7EEB">
          <w:rPr>
            <w:i w:val="0"/>
            <w:iCs w:val="0"/>
            <w:rPrChange w:id="678" w:author="Yurii Shchehliuk" w:date="2022-04-17T13:25:00Z">
              <w:rPr>
                <w:i w:val="0"/>
                <w:iCs w:val="0"/>
              </w:rPr>
            </w:rPrChange>
          </w:rPr>
          <w:fldChar w:fldCharType="separate"/>
        </w:r>
      </w:del>
      <w:del w:id="679" w:author="Yurii Shchehliuk" w:date="2022-04-13T14:23:00Z">
        <w:r w:rsidRPr="00E22024" w:rsidDel="00EC3565">
          <w:rPr>
            <w:i w:val="0"/>
            <w:iCs w:val="0"/>
            <w:noProof/>
          </w:rPr>
          <w:delText>3</w:delText>
        </w:r>
      </w:del>
      <w:del w:id="680" w:author="Yurii Shchehliuk" w:date="2022-04-13T14:51:00Z">
        <w:r w:rsidRPr="00E22024" w:rsidDel="00CF7EEB">
          <w:rPr>
            <w:i w:val="0"/>
            <w:iCs w:val="0"/>
            <w:rPrChange w:id="681" w:author="Yurii Shchehliuk" w:date="2022-04-17T13:25:00Z">
              <w:rPr>
                <w:i w:val="0"/>
                <w:iCs w:val="0"/>
              </w:rPr>
            </w:rPrChange>
          </w:rPr>
          <w:fldChar w:fldCharType="end"/>
        </w:r>
      </w:del>
      <w:r w:rsidRPr="00CA2044">
        <w:rPr>
          <w:i w:val="0"/>
          <w:iCs w:val="0"/>
        </w:rPr>
        <w:t xml:space="preserve"> </w:t>
      </w:r>
      <w:r w:rsidR="00397A9E" w:rsidRPr="00CA2044">
        <w:rPr>
          <w:i w:val="0"/>
          <w:iCs w:val="0"/>
        </w:rPr>
        <w:t>Prototyp interfejsu użytkownika</w:t>
      </w:r>
      <w:r w:rsidR="00397A9E" w:rsidRPr="00CA2044">
        <w:rPr>
          <w:i w:val="0"/>
          <w:iCs w:val="0"/>
        </w:rPr>
        <w:br/>
        <w:t>Źródło: Opracowanie własne</w:t>
      </w:r>
    </w:p>
    <w:p w14:paraId="2A7EB315" w14:textId="7FA4E4A8" w:rsidR="00D24E61" w:rsidRPr="00BE1547" w:rsidRDefault="00BE1547" w:rsidP="00D24E61">
      <w:r>
        <w:t xml:space="preserve">Był dodany też banner by zrobić aplikację przyjemniejszą wizualnie. </w:t>
      </w:r>
      <w:r w:rsidR="00D24E61">
        <w:t>Pod kątem tego</w:t>
      </w:r>
      <w:ins w:id="682" w:author="Yurii Shchehliuk" w:date="2022-04-13T15:55:00Z">
        <w:r w:rsidR="000F03AE">
          <w:t>,</w:t>
        </w:r>
      </w:ins>
      <w:r w:rsidR="00D24E61">
        <w:t xml:space="preserve"> że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ins w:id="683" w:author="Yurii Shchehliuk" w:date="2022-04-13T15:56:00Z">
        <w:r w:rsidR="00FA2945">
          <w:t>R</w:t>
        </w:r>
      </w:ins>
      <w:del w:id="684" w:author="Yurii Shchehliuk" w:date="2022-04-13T15:56:00Z">
        <w:r w:rsidR="00CB5360" w:rsidDel="00FA2945">
          <w:delText>r</w:delText>
        </w:r>
      </w:del>
      <w:r w:rsidR="00CB5360">
        <w:t>ys</w:t>
      </w:r>
      <w:ins w:id="685" w:author="Yurii Shchehliuk" w:date="2022-04-13T15:55:00Z">
        <w:r w:rsidR="005B02BF">
          <w:t>.</w:t>
        </w:r>
      </w:ins>
      <w:del w:id="686" w:author="Yurii Shchehliuk" w:date="2022-04-13T15:55:00Z">
        <w:r w:rsidR="00CB5360" w:rsidDel="005B02BF">
          <w:delText>unku</w:delText>
        </w:r>
      </w:del>
      <w:r w:rsidR="00CB5360">
        <w:t xml:space="preserve"> </w:t>
      </w:r>
      <w:del w:id="687" w:author="Yurii Shchehliuk" w:date="2022-04-13T15:55:00Z">
        <w:r w:rsidR="00FA75C7" w:rsidDel="005B02BF">
          <w:delText>4</w:delText>
        </w:r>
      </w:del>
      <w:ins w:id="688" w:author="Yurii Shchehliuk" w:date="2022-04-13T15:55:00Z">
        <w:r w:rsidR="005B02BF">
          <w:t>18</w:t>
        </w:r>
      </w:ins>
      <w:r w:rsidR="00FA75C7">
        <w:t xml:space="preserve"> </w:t>
      </w:r>
      <w:ins w:id="689" w:author="Yurii Shchehliuk" w:date="2022-04-13T15:56:00Z">
        <w:r w:rsidR="001D7A45">
          <w:t xml:space="preserve">jest </w:t>
        </w:r>
      </w:ins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rPr>
          <w:ins w:id="690" w:author="Yurii Shchehliuk" w:date="2022-04-13T14:52:00Z"/>
        </w:rPr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B3F" w14:textId="45D6FF46" w:rsidR="00DD1343" w:rsidRPr="00E22024" w:rsidDel="00315146" w:rsidRDefault="00315146">
      <w:pPr>
        <w:pStyle w:val="Caption"/>
        <w:jc w:val="center"/>
        <w:rPr>
          <w:del w:id="691" w:author="Yurii Shchehliuk" w:date="2022-04-13T14:52:00Z"/>
          <w:rPrChange w:id="692" w:author="Yurii Shchehliuk" w:date="2022-04-17T13:25:00Z">
            <w:rPr>
              <w:del w:id="693" w:author="Yurii Shchehliuk" w:date="2022-04-13T14:52:00Z"/>
            </w:rPr>
          </w:rPrChange>
        </w:rPr>
        <w:pPrChange w:id="694" w:author="Yurii Shchehliuk" w:date="2022-04-13T14:52:00Z">
          <w:pPr>
            <w:keepNext/>
            <w:spacing w:before="240" w:after="240"/>
          </w:pPr>
        </w:pPrChange>
      </w:pPr>
      <w:ins w:id="695" w:author="Yurii Shchehliuk" w:date="2022-04-13T14:52:00Z">
        <w:r w:rsidRPr="00E22024">
          <w:rPr>
            <w:rPrChange w:id="696" w:author="Yurii Shchehliuk" w:date="2022-04-17T13:25:00Z">
              <w:rPr/>
            </w:rPrChange>
          </w:rPr>
          <w:t xml:space="preserve">Rys. </w:t>
        </w:r>
        <w:r w:rsidRPr="00E22024">
          <w:rPr>
            <w:rPrChange w:id="697" w:author="Yurii Shchehliuk" w:date="2022-04-17T13:25:00Z">
              <w:rPr/>
            </w:rPrChange>
          </w:rPr>
          <w:fldChar w:fldCharType="begin"/>
        </w:r>
        <w:r w:rsidRPr="00E22024">
          <w:rPr>
            <w:rPrChange w:id="698" w:author="Yurii Shchehliuk" w:date="2022-04-17T13:25:00Z">
              <w:rPr/>
            </w:rPrChange>
          </w:rPr>
          <w:instrText xml:space="preserve"> SEQ Rys. \* ARABIC </w:instrText>
        </w:r>
      </w:ins>
      <w:r w:rsidRPr="00E22024">
        <w:rPr>
          <w:rPrChange w:id="699" w:author="Yurii Shchehliuk" w:date="2022-04-17T13:25:00Z">
            <w:rPr/>
          </w:rPrChange>
        </w:rPr>
        <w:fldChar w:fldCharType="separate"/>
      </w:r>
      <w:ins w:id="700" w:author="Yurii Shchehliuk" w:date="2022-04-13T14:52:00Z">
        <w:r w:rsidRPr="00E22024">
          <w:rPr>
            <w:noProof/>
            <w:rPrChange w:id="701" w:author="Yurii Shchehliuk" w:date="2022-04-17T13:25:00Z">
              <w:rPr>
                <w:noProof/>
              </w:rPr>
            </w:rPrChange>
          </w:rPr>
          <w:t>18</w:t>
        </w:r>
        <w:r w:rsidRPr="00E22024">
          <w:rPr>
            <w:rPrChange w:id="702" w:author="Yurii Shchehliuk" w:date="2022-04-17T13:25:00Z">
              <w:rPr/>
            </w:rPrChange>
          </w:rPr>
          <w:fldChar w:fldCharType="end"/>
        </w:r>
      </w:ins>
    </w:p>
    <w:p w14:paraId="5421A0B0" w14:textId="6BDE2EFD" w:rsidR="00DD1343" w:rsidRDefault="00DD1343">
      <w:pPr>
        <w:pStyle w:val="Caption"/>
        <w:jc w:val="center"/>
        <w:rPr>
          <w:ins w:id="703" w:author="Yurii Shchehliuk" w:date="2022-04-15T21:13:00Z"/>
          <w:i w:val="0"/>
          <w:iCs w:val="0"/>
        </w:rPr>
      </w:pPr>
      <w:del w:id="704" w:author="Yurii Shchehliuk" w:date="2022-04-13T14:52:00Z">
        <w:r w:rsidRPr="00E22024" w:rsidDel="00315146">
          <w:rPr>
            <w:i w:val="0"/>
            <w:iCs w:val="0"/>
          </w:rPr>
          <w:delText xml:space="preserve">Rys. </w:delText>
        </w:r>
        <w:r w:rsidRPr="00E22024" w:rsidDel="00315146">
          <w:rPr>
            <w:i w:val="0"/>
            <w:iCs w:val="0"/>
            <w:rPrChange w:id="705" w:author="Yurii Shchehliuk" w:date="2022-04-17T13:25:00Z">
              <w:rPr>
                <w:i w:val="0"/>
                <w:iCs w:val="0"/>
              </w:rPr>
            </w:rPrChange>
          </w:rPr>
          <w:fldChar w:fldCharType="begin"/>
        </w:r>
        <w:r w:rsidRPr="00E22024" w:rsidDel="00315146">
          <w:rPr>
            <w:i w:val="0"/>
            <w:iCs w:val="0"/>
          </w:rPr>
          <w:delInstrText xml:space="preserve"> SEQ Rys. \* ARABIC </w:delInstrText>
        </w:r>
        <w:r w:rsidRPr="00E22024" w:rsidDel="00315146">
          <w:rPr>
            <w:i w:val="0"/>
            <w:iCs w:val="0"/>
            <w:rPrChange w:id="706" w:author="Yurii Shchehliuk" w:date="2022-04-17T13:25:00Z">
              <w:rPr>
                <w:i w:val="0"/>
                <w:iCs w:val="0"/>
              </w:rPr>
            </w:rPrChange>
          </w:rPr>
          <w:fldChar w:fldCharType="separate"/>
        </w:r>
      </w:del>
      <w:del w:id="707" w:author="Yurii Shchehliuk" w:date="2022-04-13T14:23:00Z">
        <w:r w:rsidR="00D24E61" w:rsidRPr="00E22024" w:rsidDel="00EC3565">
          <w:rPr>
            <w:i w:val="0"/>
            <w:iCs w:val="0"/>
            <w:noProof/>
          </w:rPr>
          <w:delText>4</w:delText>
        </w:r>
      </w:del>
      <w:del w:id="708" w:author="Yurii Shchehliuk" w:date="2022-04-13T14:52:00Z">
        <w:r w:rsidRPr="00E22024" w:rsidDel="00315146">
          <w:rPr>
            <w:i w:val="0"/>
            <w:iCs w:val="0"/>
            <w:rPrChange w:id="709" w:author="Yurii Shchehliuk" w:date="2022-04-17T13:25:00Z">
              <w:rPr>
                <w:i w:val="0"/>
                <w:iCs w:val="0"/>
              </w:rPr>
            </w:rPrChange>
          </w:rPr>
          <w:fldChar w:fldCharType="end"/>
        </w:r>
      </w:del>
      <w:r w:rsidRPr="00E22024">
        <w:rPr>
          <w:i w:val="0"/>
          <w:iCs w:val="0"/>
        </w:rPr>
        <w:t xml:space="preserve"> Prototyp strony internetowej</w:t>
      </w:r>
      <w:r w:rsidRPr="00E22024">
        <w:rPr>
          <w:i w:val="0"/>
          <w:iCs w:val="0"/>
        </w:rPr>
        <w:br/>
        <w:t>Źródło</w:t>
      </w:r>
      <w:r>
        <w:rPr>
          <w:i w:val="0"/>
          <w:iCs w:val="0"/>
        </w:rPr>
        <w:t>: Opracowanie własne</w:t>
      </w:r>
    </w:p>
    <w:p w14:paraId="45BD8729" w14:textId="03C944B1" w:rsidR="00E377A3" w:rsidRDefault="00E377A3" w:rsidP="00E377A3">
      <w:pPr>
        <w:rPr>
          <w:ins w:id="710" w:author="Yurii Shchehliuk" w:date="2022-04-15T21:14:00Z"/>
        </w:rPr>
      </w:pPr>
      <w:ins w:id="711" w:author="Yurii Shchehliuk" w:date="2022-04-15T21:13:00Z">
        <w:r>
          <w:t>W oparciu o pro</w:t>
        </w:r>
      </w:ins>
      <w:ins w:id="712" w:author="Yurii Shchehliuk" w:date="2022-04-15T21:14:00Z">
        <w:r>
          <w:t>totyp interfejsu była stworzona aplikacja webowa z stroną główną jak na Rys.19.</w:t>
        </w:r>
      </w:ins>
    </w:p>
    <w:p w14:paraId="6B85B276" w14:textId="77777777" w:rsidR="00E377A3" w:rsidRDefault="00E377A3">
      <w:pPr>
        <w:keepNext/>
        <w:rPr>
          <w:ins w:id="713" w:author="Yurii Shchehliuk" w:date="2022-04-15T21:14:00Z"/>
        </w:rPr>
        <w:pPrChange w:id="714" w:author="Yurii Shchehliuk" w:date="2022-04-15T21:14:00Z">
          <w:pPr/>
        </w:pPrChange>
      </w:pPr>
      <w:ins w:id="715" w:author="Yurii Shchehliuk" w:date="2022-04-15T21:14:00Z">
        <w:r w:rsidRPr="007E3E49">
          <w:rPr>
            <w:noProof/>
          </w:rPr>
          <w:drawing>
            <wp:inline distT="0" distB="0" distL="0" distR="0" wp14:anchorId="470CC074" wp14:editId="4492CD1F">
              <wp:extent cx="5943600" cy="2769870"/>
              <wp:effectExtent l="0" t="0" r="0" b="0"/>
              <wp:docPr id="6" name="Picture 6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, website&#10;&#10;Description automatically generated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69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5CDB0B" w14:textId="2E78F1A5" w:rsidR="00E377A3" w:rsidRDefault="00E377A3" w:rsidP="00E377A3">
      <w:pPr>
        <w:pStyle w:val="Caption"/>
        <w:jc w:val="center"/>
        <w:rPr>
          <w:ins w:id="716" w:author="Yurii Shchehliuk" w:date="2022-04-15T21:16:00Z"/>
          <w:i w:val="0"/>
          <w:iCs w:val="0"/>
        </w:rPr>
      </w:pPr>
      <w:ins w:id="717" w:author="Yurii Shchehliuk" w:date="2022-04-15T21:14:00Z">
        <w:r w:rsidRPr="00E377A3">
          <w:rPr>
            <w:i w:val="0"/>
            <w:iCs w:val="0"/>
            <w:rPrChange w:id="718" w:author="Yurii Shchehliuk" w:date="2022-04-15T21:15:00Z">
              <w:rPr/>
            </w:rPrChange>
          </w:rPr>
          <w:t xml:space="preserve">Rys. </w:t>
        </w:r>
        <w:r w:rsidRPr="00E377A3">
          <w:rPr>
            <w:i w:val="0"/>
            <w:iCs w:val="0"/>
            <w:rPrChange w:id="719" w:author="Yurii Shchehliuk" w:date="2022-04-15T21:15:00Z">
              <w:rPr/>
            </w:rPrChange>
          </w:rPr>
          <w:fldChar w:fldCharType="begin"/>
        </w:r>
        <w:r w:rsidRPr="00E377A3">
          <w:rPr>
            <w:i w:val="0"/>
            <w:iCs w:val="0"/>
            <w:rPrChange w:id="720" w:author="Yurii Shchehliuk" w:date="2022-04-15T21:15:00Z">
              <w:rPr/>
            </w:rPrChange>
          </w:rPr>
          <w:instrText xml:space="preserve"> SEQ Rys. \* ARABIC </w:instrText>
        </w:r>
      </w:ins>
      <w:r w:rsidRPr="00E377A3">
        <w:rPr>
          <w:i w:val="0"/>
          <w:iCs w:val="0"/>
          <w:rPrChange w:id="721" w:author="Yurii Shchehliuk" w:date="2022-04-15T21:15:00Z">
            <w:rPr/>
          </w:rPrChange>
        </w:rPr>
        <w:fldChar w:fldCharType="separate"/>
      </w:r>
      <w:ins w:id="722" w:author="Yurii Shchehliuk" w:date="2022-04-15T21:14:00Z">
        <w:r w:rsidRPr="00E377A3">
          <w:rPr>
            <w:i w:val="0"/>
            <w:iCs w:val="0"/>
            <w:noProof/>
            <w:rPrChange w:id="723" w:author="Yurii Shchehliuk" w:date="2022-04-15T21:15:00Z">
              <w:rPr>
                <w:noProof/>
              </w:rPr>
            </w:rPrChange>
          </w:rPr>
          <w:t>19</w:t>
        </w:r>
        <w:r w:rsidRPr="00E377A3">
          <w:rPr>
            <w:i w:val="0"/>
            <w:iCs w:val="0"/>
            <w:rPrChange w:id="724" w:author="Yurii Shchehliuk" w:date="2022-04-15T21:15:00Z">
              <w:rPr/>
            </w:rPrChange>
          </w:rPr>
          <w:fldChar w:fldCharType="end"/>
        </w:r>
        <w:r w:rsidRPr="00E377A3">
          <w:rPr>
            <w:i w:val="0"/>
            <w:iCs w:val="0"/>
            <w:rPrChange w:id="725" w:author="Yurii Shchehliuk" w:date="2022-04-15T21:15:00Z">
              <w:rPr/>
            </w:rPrChange>
          </w:rPr>
          <w:t xml:space="preserve"> </w:t>
        </w:r>
      </w:ins>
      <w:ins w:id="726" w:author="Yurii Shchehliuk" w:date="2022-04-15T21:15:00Z">
        <w:r>
          <w:rPr>
            <w:i w:val="0"/>
            <w:iCs w:val="0"/>
          </w:rPr>
          <w:t xml:space="preserve">Demonstrowanie </w:t>
        </w:r>
      </w:ins>
      <w:ins w:id="727" w:author="Yurii Shchehliuk" w:date="2022-04-15T21:14:00Z">
        <w:r w:rsidRPr="00E377A3">
          <w:rPr>
            <w:i w:val="0"/>
            <w:iCs w:val="0"/>
            <w:rPrChange w:id="728" w:author="Yurii Shchehliuk" w:date="2022-04-15T21:15:00Z">
              <w:rPr/>
            </w:rPrChange>
          </w:rPr>
          <w:t>główn</w:t>
        </w:r>
      </w:ins>
      <w:ins w:id="729" w:author="Yurii Shchehliuk" w:date="2022-04-15T21:15:00Z">
        <w:r>
          <w:rPr>
            <w:i w:val="0"/>
            <w:iCs w:val="0"/>
          </w:rPr>
          <w:t>ej strony aplikacji</w:t>
        </w:r>
        <w:r>
          <w:rPr>
            <w:i w:val="0"/>
            <w:iCs w:val="0"/>
          </w:rPr>
          <w:br/>
          <w:t>Źródło: opracowanie własne</w:t>
        </w:r>
      </w:ins>
    </w:p>
    <w:p w14:paraId="70DB10BE" w14:textId="04E7D8F2" w:rsidR="00701833" w:rsidRDefault="00701833" w:rsidP="00701833">
      <w:pPr>
        <w:rPr>
          <w:ins w:id="730" w:author="Yurii Shchehliuk" w:date="2022-04-15T21:18:00Z"/>
        </w:rPr>
      </w:pPr>
      <w:commentRangeStart w:id="731"/>
      <w:ins w:id="732" w:author="Yurii Shchehliuk" w:date="2022-04-15T21:16:00Z">
        <w:r>
          <w:t xml:space="preserve">Przegląd zamówienia nieco się różni miedzy aplikacjami, tak w aplikacji mobilnej nie ma sensu umieszczać zdjęcia produktów, ponieważ nie będzie </w:t>
        </w:r>
      </w:ins>
      <w:ins w:id="733" w:author="Yurii Shchehliuk" w:date="2022-04-17T13:14:00Z">
        <w:r w:rsidR="002F43B9">
          <w:t>ich dobrze widać</w:t>
        </w:r>
      </w:ins>
      <w:ins w:id="734" w:author="Yurii Shchehliuk" w:date="2022-04-15T21:16:00Z">
        <w:r>
          <w:t xml:space="preserve"> ale </w:t>
        </w:r>
      </w:ins>
      <w:ins w:id="735" w:author="Yurii Shchehliuk" w:date="2022-04-15T21:17:00Z">
        <w:r>
          <w:t>dlatego jest dodane przekierowanie strony żeby upewnić się w wyborze.</w:t>
        </w:r>
      </w:ins>
      <w:commentRangeEnd w:id="731"/>
      <w:r w:rsidR="00DC74C2">
        <w:rPr>
          <w:rStyle w:val="CommentReference"/>
        </w:rPr>
        <w:commentReference w:id="731"/>
      </w:r>
    </w:p>
    <w:p w14:paraId="59F199DF" w14:textId="77777777" w:rsidR="00701833" w:rsidRDefault="00701833">
      <w:pPr>
        <w:keepNext/>
        <w:jc w:val="center"/>
        <w:rPr>
          <w:ins w:id="736" w:author="Yurii Shchehliuk" w:date="2022-04-15T21:18:00Z"/>
        </w:rPr>
        <w:pPrChange w:id="737" w:author="Yurii Shchehliuk" w:date="2022-04-15T21:18:00Z">
          <w:pPr>
            <w:jc w:val="center"/>
          </w:pPr>
        </w:pPrChange>
      </w:pPr>
      <w:ins w:id="738" w:author="Yurii Shchehliuk" w:date="2022-04-15T21:18:00Z">
        <w:r w:rsidRPr="00701833">
          <w:rPr>
            <w:noProof/>
            <w:rPrChange w:id="739" w:author="Yurii Shchehliuk" w:date="2022-04-15T21:18:00Z">
              <w:rPr>
                <w:noProof/>
              </w:rPr>
            </w:rPrChange>
          </w:rPr>
          <w:lastRenderedPageBreak/>
          <w:drawing>
            <wp:inline distT="0" distB="0" distL="0" distR="0" wp14:anchorId="6AC425E2" wp14:editId="01EE5035">
              <wp:extent cx="3200677" cy="6469941"/>
              <wp:effectExtent l="0" t="0" r="0" b="7620"/>
              <wp:docPr id="44" name="Picture 44" descr="A screenshot of a phon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44" descr="A screenshot of a phone&#10;&#10;Description automatically generated with medium confidence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00677" cy="646994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8D5E8D" w14:textId="7B859EA5" w:rsidR="00701833" w:rsidRPr="00701833" w:rsidRDefault="00701833">
      <w:pPr>
        <w:pStyle w:val="Caption"/>
        <w:jc w:val="center"/>
        <w:rPr>
          <w:ins w:id="740" w:author="Yurii Shchehliuk" w:date="2022-04-15T21:17:00Z"/>
          <w:rPrChange w:id="741" w:author="Yurii Shchehliuk" w:date="2022-04-15T21:19:00Z">
            <w:rPr>
              <w:ins w:id="742" w:author="Yurii Shchehliuk" w:date="2022-04-15T21:17:00Z"/>
            </w:rPr>
          </w:rPrChange>
        </w:rPr>
        <w:pPrChange w:id="743" w:author="Yurii Shchehliuk" w:date="2022-04-15T21:18:00Z">
          <w:pPr/>
        </w:pPrChange>
      </w:pPr>
      <w:ins w:id="744" w:author="Yurii Shchehliuk" w:date="2022-04-15T21:18:00Z">
        <w:r w:rsidRPr="00701833">
          <w:rPr>
            <w:i w:val="0"/>
            <w:iCs w:val="0"/>
            <w:rPrChange w:id="745" w:author="Yurii Shchehliuk" w:date="2022-04-15T21:19:00Z">
              <w:rPr>
                <w:i/>
                <w:iCs/>
              </w:rPr>
            </w:rPrChange>
          </w:rPr>
          <w:t xml:space="preserve">Rys. </w:t>
        </w:r>
        <w:r w:rsidRPr="00701833">
          <w:rPr>
            <w:i w:val="0"/>
            <w:iCs w:val="0"/>
            <w:rPrChange w:id="746" w:author="Yurii Shchehliuk" w:date="2022-04-15T21:19:00Z">
              <w:rPr>
                <w:i/>
                <w:iCs/>
              </w:rPr>
            </w:rPrChange>
          </w:rPr>
          <w:fldChar w:fldCharType="begin"/>
        </w:r>
        <w:r w:rsidRPr="00701833">
          <w:rPr>
            <w:i w:val="0"/>
            <w:iCs w:val="0"/>
            <w:rPrChange w:id="747" w:author="Yurii Shchehliuk" w:date="2022-04-15T21:19:00Z">
              <w:rPr>
                <w:i/>
                <w:iCs/>
              </w:rPr>
            </w:rPrChange>
          </w:rPr>
          <w:instrText xml:space="preserve"> SEQ Rys. \* ARABIC </w:instrText>
        </w:r>
      </w:ins>
      <w:r w:rsidRPr="00701833">
        <w:rPr>
          <w:i w:val="0"/>
          <w:iCs w:val="0"/>
          <w:rPrChange w:id="748" w:author="Yurii Shchehliuk" w:date="2022-04-15T21:19:00Z">
            <w:rPr>
              <w:i/>
              <w:iCs/>
            </w:rPr>
          </w:rPrChange>
        </w:rPr>
        <w:fldChar w:fldCharType="separate"/>
      </w:r>
      <w:ins w:id="749" w:author="Yurii Shchehliuk" w:date="2022-04-15T21:18:00Z">
        <w:r w:rsidRPr="00701833">
          <w:rPr>
            <w:i w:val="0"/>
            <w:iCs w:val="0"/>
            <w:noProof/>
            <w:rPrChange w:id="750" w:author="Yurii Shchehliuk" w:date="2022-04-15T21:19:00Z">
              <w:rPr>
                <w:i/>
                <w:iCs/>
                <w:noProof/>
              </w:rPr>
            </w:rPrChange>
          </w:rPr>
          <w:t>20</w:t>
        </w:r>
        <w:r w:rsidRPr="00701833">
          <w:rPr>
            <w:i w:val="0"/>
            <w:iCs w:val="0"/>
            <w:rPrChange w:id="751" w:author="Yurii Shchehliuk" w:date="2022-04-15T21:19:00Z">
              <w:rPr>
                <w:i/>
                <w:iCs/>
              </w:rPr>
            </w:rPrChange>
          </w:rPr>
          <w:fldChar w:fldCharType="end"/>
        </w:r>
        <w:r w:rsidRPr="00701833">
          <w:rPr>
            <w:i w:val="0"/>
            <w:iCs w:val="0"/>
            <w:rPrChange w:id="752" w:author="Yurii Shchehliuk" w:date="2022-04-15T21:19:00Z">
              <w:rPr>
                <w:i/>
                <w:iCs/>
              </w:rPr>
            </w:rPrChange>
          </w:rPr>
          <w:t xml:space="preserve"> Przegląd zamów</w:t>
        </w:r>
      </w:ins>
      <w:ins w:id="753" w:author="Yurii Shchehliuk" w:date="2022-04-15T21:19:00Z">
        <w:r w:rsidRPr="00701833">
          <w:rPr>
            <w:i w:val="0"/>
            <w:iCs w:val="0"/>
            <w:rPrChange w:id="754" w:author="Yurii Shchehliuk" w:date="2022-04-15T21:19:00Z">
              <w:rPr>
                <w:i/>
                <w:iCs/>
              </w:rPr>
            </w:rPrChange>
          </w:rPr>
          <w:t>ie</w:t>
        </w:r>
      </w:ins>
      <w:ins w:id="755" w:author="Yurii Shchehliuk" w:date="2022-04-15T21:18:00Z">
        <w:r w:rsidRPr="00701833">
          <w:rPr>
            <w:i w:val="0"/>
            <w:iCs w:val="0"/>
            <w:rPrChange w:id="756" w:author="Yurii Shchehliuk" w:date="2022-04-15T21:19:00Z">
              <w:rPr>
                <w:i/>
                <w:iCs/>
              </w:rPr>
            </w:rPrChange>
          </w:rPr>
          <w:t>nia</w:t>
        </w:r>
        <w:r w:rsidRPr="00701833">
          <w:rPr>
            <w:i w:val="0"/>
            <w:iCs w:val="0"/>
            <w:noProof/>
            <w:rPrChange w:id="757" w:author="Yurii Shchehliuk" w:date="2022-04-15T21:19:00Z">
              <w:rPr>
                <w:i/>
                <w:iCs/>
                <w:noProof/>
              </w:rPr>
            </w:rPrChange>
          </w:rPr>
          <w:t xml:space="preserve"> w aplikacji mobilnej</w:t>
        </w:r>
      </w:ins>
      <w:ins w:id="758" w:author="Yurii Shchehliuk" w:date="2022-04-15T21:19:00Z">
        <w:r>
          <w:rPr>
            <w:i w:val="0"/>
            <w:iCs w:val="0"/>
            <w:noProof/>
          </w:rPr>
          <w:br/>
          <w:t>Źródło: Opracowanie własne</w:t>
        </w:r>
      </w:ins>
    </w:p>
    <w:p w14:paraId="745E8AA0" w14:textId="77777777" w:rsidR="00437E28" w:rsidRDefault="00701833">
      <w:pPr>
        <w:keepNext/>
        <w:rPr>
          <w:ins w:id="759" w:author="Yurii Shchehliuk" w:date="2022-04-15T21:19:00Z"/>
        </w:rPr>
        <w:pPrChange w:id="760" w:author="Yurii Shchehliuk" w:date="2022-04-15T21:19:00Z">
          <w:pPr/>
        </w:pPrChange>
      </w:pPr>
      <w:ins w:id="761" w:author="Yurii Shchehliuk" w:date="2022-04-15T21:17:00Z">
        <w:r w:rsidRPr="007E3E49">
          <w:rPr>
            <w:noProof/>
          </w:rPr>
          <w:lastRenderedPageBreak/>
          <w:drawing>
            <wp:inline distT="0" distB="0" distL="0" distR="0" wp14:anchorId="361309CA" wp14:editId="1FEE33FE">
              <wp:extent cx="5943600" cy="1854835"/>
              <wp:effectExtent l="0" t="0" r="0" b="0"/>
              <wp:docPr id="33" name="Picture 3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application, website&#10;&#10;Description automatically generated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54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595851" w14:textId="4953DB6F" w:rsidR="00701833" w:rsidRDefault="00437E28" w:rsidP="00437E28">
      <w:pPr>
        <w:pStyle w:val="Caption"/>
        <w:jc w:val="center"/>
        <w:rPr>
          <w:ins w:id="762" w:author="Yurii Shchehliuk" w:date="2022-04-15T22:00:00Z"/>
          <w:i w:val="0"/>
          <w:iCs w:val="0"/>
          <w:noProof/>
        </w:rPr>
      </w:pPr>
      <w:ins w:id="763" w:author="Yurii Shchehliuk" w:date="2022-04-15T21:19:00Z">
        <w:r w:rsidRPr="00437E28">
          <w:rPr>
            <w:i w:val="0"/>
            <w:iCs w:val="0"/>
            <w:rPrChange w:id="764" w:author="Yurii Shchehliuk" w:date="2022-04-15T21:19:00Z">
              <w:rPr/>
            </w:rPrChange>
          </w:rPr>
          <w:t xml:space="preserve">Rys. </w:t>
        </w:r>
        <w:r w:rsidRPr="00437E28">
          <w:rPr>
            <w:i w:val="0"/>
            <w:iCs w:val="0"/>
            <w:rPrChange w:id="765" w:author="Yurii Shchehliuk" w:date="2022-04-15T21:19:00Z">
              <w:rPr/>
            </w:rPrChange>
          </w:rPr>
          <w:fldChar w:fldCharType="begin"/>
        </w:r>
        <w:r w:rsidRPr="00437E28">
          <w:rPr>
            <w:i w:val="0"/>
            <w:iCs w:val="0"/>
            <w:rPrChange w:id="766" w:author="Yurii Shchehliuk" w:date="2022-04-15T21:19:00Z">
              <w:rPr/>
            </w:rPrChange>
          </w:rPr>
          <w:instrText xml:space="preserve"> SEQ Rys. \* ARABIC </w:instrText>
        </w:r>
      </w:ins>
      <w:r w:rsidRPr="00437E28">
        <w:rPr>
          <w:i w:val="0"/>
          <w:iCs w:val="0"/>
          <w:rPrChange w:id="767" w:author="Yurii Shchehliuk" w:date="2022-04-15T21:19:00Z">
            <w:rPr/>
          </w:rPrChange>
        </w:rPr>
        <w:fldChar w:fldCharType="separate"/>
      </w:r>
      <w:ins w:id="768" w:author="Yurii Shchehliuk" w:date="2022-04-15T21:19:00Z">
        <w:r w:rsidRPr="00437E28">
          <w:rPr>
            <w:i w:val="0"/>
            <w:iCs w:val="0"/>
            <w:noProof/>
            <w:rPrChange w:id="769" w:author="Yurii Shchehliuk" w:date="2022-04-15T21:19:00Z">
              <w:rPr>
                <w:noProof/>
              </w:rPr>
            </w:rPrChange>
          </w:rPr>
          <w:t>21</w:t>
        </w:r>
        <w:r w:rsidRPr="00437E28">
          <w:rPr>
            <w:i w:val="0"/>
            <w:iCs w:val="0"/>
            <w:rPrChange w:id="770" w:author="Yurii Shchehliuk" w:date="2022-04-15T21:19:00Z">
              <w:rPr/>
            </w:rPrChange>
          </w:rPr>
          <w:fldChar w:fldCharType="end"/>
        </w:r>
        <w:r w:rsidRPr="00437E28">
          <w:rPr>
            <w:i w:val="0"/>
            <w:iCs w:val="0"/>
            <w:rPrChange w:id="771" w:author="Yurii Shchehliuk" w:date="2022-04-15T21:19:00Z">
              <w:rPr/>
            </w:rPrChange>
          </w:rPr>
          <w:t xml:space="preserve"> Potwierdzenie</w:t>
        </w:r>
        <w:r w:rsidRPr="00437E28">
          <w:rPr>
            <w:i w:val="0"/>
            <w:iCs w:val="0"/>
            <w:noProof/>
            <w:rPrChange w:id="772" w:author="Yurii Shchehliuk" w:date="2022-04-15T21:19:00Z">
              <w:rPr>
                <w:noProof/>
              </w:rPr>
            </w:rPrChange>
          </w:rPr>
          <w:t xml:space="preserve"> zamówienia w aplikacji webowej</w:t>
        </w:r>
      </w:ins>
      <w:ins w:id="773" w:author="Yurii Shchehliuk" w:date="2022-04-15T21:20:00Z">
        <w:r w:rsidR="00BC019D">
          <w:rPr>
            <w:i w:val="0"/>
            <w:iCs w:val="0"/>
            <w:noProof/>
          </w:rPr>
          <w:br/>
          <w:t>Źródło: Opracowanie własne</w:t>
        </w:r>
      </w:ins>
    </w:p>
    <w:p w14:paraId="31160818" w14:textId="77F91CD3" w:rsidR="00E00FC8" w:rsidRPr="00E00FC8" w:rsidRDefault="00E00FC8">
      <w:pPr>
        <w:rPr>
          <w:ins w:id="774" w:author="Yurii Shchehliuk" w:date="2022-04-15T21:29:00Z"/>
          <w:i/>
          <w:iCs/>
          <w:rPrChange w:id="775" w:author="Yurii Shchehliuk" w:date="2022-04-15T22:00:00Z">
            <w:rPr>
              <w:ins w:id="776" w:author="Yurii Shchehliuk" w:date="2022-04-15T21:29:00Z"/>
              <w:i w:val="0"/>
              <w:iCs w:val="0"/>
              <w:noProof/>
            </w:rPr>
          </w:rPrChange>
        </w:rPr>
        <w:pPrChange w:id="777" w:author="Yurii Shchehliuk" w:date="2022-04-15T22:00:00Z">
          <w:pPr>
            <w:pStyle w:val="Caption"/>
            <w:jc w:val="center"/>
          </w:pPr>
        </w:pPrChange>
      </w:pPr>
      <w:ins w:id="778" w:author="Yurii Shchehliuk" w:date="2022-04-15T22:00:00Z">
        <w:r>
          <w:t xml:space="preserve">Po opłacie zamówienia </w:t>
        </w:r>
      </w:ins>
      <w:ins w:id="779" w:author="Yurii Shchehliuk" w:date="2022-04-15T22:02:00Z">
        <w:r>
          <w:t>możemy przejść do k</w:t>
        </w:r>
      </w:ins>
      <w:ins w:id="780" w:author="Yurii Shchehliuk" w:date="2022-04-15T22:03:00Z">
        <w:r>
          <w:t>omunikacji z restauracją by sprawdzić stan zamówienia lub żeby dołożyć coś jeszcze itp.</w:t>
        </w:r>
      </w:ins>
      <w:ins w:id="781" w:author="Yurii Shchehliuk" w:date="2022-04-15T22:10:00Z">
        <w:r w:rsidR="006F7624" w:rsidRPr="006F7624">
          <w:t xml:space="preserve"> </w:t>
        </w:r>
      </w:ins>
    </w:p>
    <w:p w14:paraId="55F3848B" w14:textId="77777777" w:rsidR="00E00FC8" w:rsidRDefault="00E00FC8">
      <w:pPr>
        <w:keepNext/>
        <w:rPr>
          <w:ins w:id="782" w:author="Yurii Shchehliuk" w:date="2022-04-15T22:04:00Z"/>
        </w:rPr>
        <w:pPrChange w:id="783" w:author="Yurii Shchehliuk" w:date="2022-04-15T22:04:00Z">
          <w:pPr/>
        </w:pPrChange>
      </w:pPr>
      <w:ins w:id="784" w:author="Yurii Shchehliuk" w:date="2022-04-15T22:00:00Z">
        <w:r>
          <w:rPr>
            <w:noProof/>
          </w:rPr>
          <w:drawing>
            <wp:inline distT="0" distB="0" distL="0" distR="0" wp14:anchorId="7BC469E2" wp14:editId="391EF392">
              <wp:extent cx="5942857" cy="2161905"/>
              <wp:effectExtent l="0" t="0" r="1270" b="0"/>
              <wp:docPr id="52" name="Picture 52" descr="Graphical user interface, application, Team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Picture 52" descr="Graphical user interface, application, Teams&#10;&#10;Description automatically generated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2857" cy="2161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77F76E" w14:textId="0345A667" w:rsidR="00E843A5" w:rsidRPr="00E00FC8" w:rsidRDefault="00E00FC8">
      <w:pPr>
        <w:pStyle w:val="Caption"/>
        <w:jc w:val="center"/>
        <w:rPr>
          <w:ins w:id="785" w:author="Yurii Shchehliuk" w:date="2022-04-15T21:29:00Z"/>
          <w:rPrChange w:id="786" w:author="Yurii Shchehliuk" w:date="2022-04-15T22:04:00Z">
            <w:rPr>
              <w:ins w:id="787" w:author="Yurii Shchehliuk" w:date="2022-04-15T21:29:00Z"/>
            </w:rPr>
          </w:rPrChange>
        </w:rPr>
        <w:pPrChange w:id="788" w:author="Yurii Shchehliuk" w:date="2022-04-15T22:04:00Z">
          <w:pPr/>
        </w:pPrChange>
      </w:pPr>
      <w:ins w:id="789" w:author="Yurii Shchehliuk" w:date="2022-04-15T22:04:00Z">
        <w:r w:rsidRPr="00E00FC8">
          <w:rPr>
            <w:i w:val="0"/>
            <w:iCs w:val="0"/>
            <w:rPrChange w:id="790" w:author="Yurii Shchehliuk" w:date="2022-04-15T22:04:00Z">
              <w:rPr>
                <w:i/>
                <w:iCs/>
              </w:rPr>
            </w:rPrChange>
          </w:rPr>
          <w:t xml:space="preserve">Rys. </w:t>
        </w:r>
        <w:r w:rsidRPr="00E00FC8">
          <w:rPr>
            <w:i w:val="0"/>
            <w:iCs w:val="0"/>
            <w:rPrChange w:id="791" w:author="Yurii Shchehliuk" w:date="2022-04-15T22:04:00Z">
              <w:rPr>
                <w:i/>
                <w:iCs/>
              </w:rPr>
            </w:rPrChange>
          </w:rPr>
          <w:fldChar w:fldCharType="begin"/>
        </w:r>
        <w:r w:rsidRPr="00E00FC8">
          <w:rPr>
            <w:i w:val="0"/>
            <w:iCs w:val="0"/>
            <w:rPrChange w:id="792" w:author="Yurii Shchehliuk" w:date="2022-04-15T22:04:00Z">
              <w:rPr>
                <w:i/>
                <w:iCs/>
              </w:rPr>
            </w:rPrChange>
          </w:rPr>
          <w:instrText xml:space="preserve"> SEQ Rys. \* ARABIC </w:instrText>
        </w:r>
      </w:ins>
      <w:r w:rsidRPr="00E00FC8">
        <w:rPr>
          <w:i w:val="0"/>
          <w:iCs w:val="0"/>
          <w:rPrChange w:id="793" w:author="Yurii Shchehliuk" w:date="2022-04-15T22:04:00Z">
            <w:rPr>
              <w:i/>
              <w:iCs/>
            </w:rPr>
          </w:rPrChange>
        </w:rPr>
        <w:fldChar w:fldCharType="separate"/>
      </w:r>
      <w:ins w:id="794" w:author="Yurii Shchehliuk" w:date="2022-04-15T22:04:00Z">
        <w:r w:rsidRPr="00E00FC8">
          <w:rPr>
            <w:i w:val="0"/>
            <w:iCs w:val="0"/>
            <w:noProof/>
            <w:rPrChange w:id="795" w:author="Yurii Shchehliuk" w:date="2022-04-15T22:04:00Z">
              <w:rPr>
                <w:i/>
                <w:iCs/>
                <w:noProof/>
              </w:rPr>
            </w:rPrChange>
          </w:rPr>
          <w:t>22</w:t>
        </w:r>
        <w:r w:rsidRPr="00E00FC8">
          <w:rPr>
            <w:i w:val="0"/>
            <w:iCs w:val="0"/>
            <w:rPrChange w:id="796" w:author="Yurii Shchehliuk" w:date="2022-04-15T22:04:00Z">
              <w:rPr>
                <w:i/>
                <w:iCs/>
              </w:rPr>
            </w:rPrChange>
          </w:rPr>
          <w:fldChar w:fldCharType="end"/>
        </w:r>
        <w:r w:rsidRPr="00E00FC8">
          <w:rPr>
            <w:i w:val="0"/>
            <w:iCs w:val="0"/>
            <w:rPrChange w:id="797" w:author="Yurii Shchehliuk" w:date="2022-04-15T22:04:00Z">
              <w:rPr>
                <w:i/>
                <w:iCs/>
              </w:rPr>
            </w:rPrChange>
          </w:rPr>
          <w:t xml:space="preserve"> Czat z restauracją</w:t>
        </w:r>
        <w:r w:rsidRPr="00E00FC8">
          <w:rPr>
            <w:i w:val="0"/>
            <w:iCs w:val="0"/>
            <w:rPrChange w:id="798" w:author="Yurii Shchehliuk" w:date="2022-04-15T22:04:00Z">
              <w:rPr>
                <w:i/>
                <w:iCs/>
              </w:rPr>
            </w:rPrChange>
          </w:rPr>
          <w:br/>
          <w:t>Źródło: Opracowanie własne</w:t>
        </w:r>
      </w:ins>
    </w:p>
    <w:p w14:paraId="34CCBCA6" w14:textId="1C21264D" w:rsidR="004766A5" w:rsidRDefault="007420FF" w:rsidP="004766A5">
      <w:pPr>
        <w:rPr>
          <w:ins w:id="799" w:author="Yurii Shchehliuk" w:date="2022-04-15T21:23:00Z"/>
        </w:rPr>
      </w:pPr>
      <w:ins w:id="800" w:author="Yurii Shchehliuk" w:date="2022-04-15T22:04:00Z">
        <w:r>
          <w:t xml:space="preserve">Inną dostępną opcją jest </w:t>
        </w:r>
      </w:ins>
      <w:ins w:id="801" w:author="Yurii Shchehliuk" w:date="2022-04-15T21:21:00Z">
        <w:r w:rsidR="004766A5">
          <w:t>rezerwacji miejsca</w:t>
        </w:r>
      </w:ins>
      <w:ins w:id="802" w:author="Yurii Shchehliuk" w:date="2022-04-15T22:04:00Z">
        <w:r>
          <w:t>.</w:t>
        </w:r>
      </w:ins>
      <w:ins w:id="803" w:author="Yurii Shchehliuk" w:date="2022-04-15T21:21:00Z">
        <w:r w:rsidR="004766A5">
          <w:t xml:space="preserve"> </w:t>
        </w:r>
      </w:ins>
      <w:ins w:id="804" w:author="Yurii Shchehliuk" w:date="2022-04-15T22:04:00Z">
        <w:r>
          <w:t>W</w:t>
        </w:r>
      </w:ins>
      <w:ins w:id="805" w:author="Yurii Shchehliuk" w:date="2022-04-15T21:21:00Z">
        <w:r w:rsidR="004766A5">
          <w:t xml:space="preserve"> apl</w:t>
        </w:r>
      </w:ins>
      <w:ins w:id="806" w:author="Yurii Shchehliuk" w:date="2022-04-15T21:22:00Z">
        <w:r w:rsidR="004766A5">
          <w:t>ikacji wygląda następująco: wybieramy stolik, po kliknięciu na który wyświetla się okienko z datą oraz godziną d</w:t>
        </w:r>
      </w:ins>
      <w:ins w:id="807" w:author="Yurii Shchehliuk" w:date="2022-04-15T21:23:00Z">
        <w:r w:rsidR="004766A5">
          <w:t xml:space="preserve">o rezerwacji. Czas rezerwacji </w:t>
        </w:r>
      </w:ins>
      <w:ins w:id="808" w:author="Yurii Shchehliuk" w:date="2022-04-17T12:39:00Z">
        <w:r w:rsidR="00417B30">
          <w:t xml:space="preserve">ustawia </w:t>
        </w:r>
      </w:ins>
      <w:commentRangeStart w:id="809"/>
      <w:ins w:id="810" w:author="Yurii Shchehliuk" w:date="2022-04-15T21:23:00Z">
        <w:r w:rsidR="004766A5">
          <w:t xml:space="preserve">się </w:t>
        </w:r>
      </w:ins>
      <w:commentRangeEnd w:id="809"/>
      <w:del w:id="811" w:author="Yurii Shchehliuk" w:date="2022-04-17T12:39:00Z">
        <w:r w:rsidR="00DC74C2" w:rsidDel="00417B30">
          <w:rPr>
            <w:rStyle w:val="CommentReference"/>
          </w:rPr>
          <w:commentReference w:id="809"/>
        </w:r>
      </w:del>
      <w:ins w:id="812" w:author="Yurii Shchehliuk" w:date="2022-04-15T21:23:00Z">
        <w:r w:rsidR="004766A5">
          <w:t>automatycznie</w:t>
        </w:r>
      </w:ins>
      <w:ins w:id="813" w:author="Yurii Shchehliuk" w:date="2022-04-17T12:40:00Z">
        <w:r w:rsidR="00417B30">
          <w:t>,</w:t>
        </w:r>
      </w:ins>
      <w:ins w:id="814" w:author="Yurii Shchehliuk" w:date="2022-04-15T21:23:00Z">
        <w:r w:rsidR="004766A5">
          <w:t xml:space="preserve"> </w:t>
        </w:r>
        <w:commentRangeStart w:id="815"/>
        <w:r w:rsidR="004766A5">
          <w:t xml:space="preserve">a </w:t>
        </w:r>
      </w:ins>
      <w:commentRangeEnd w:id="815"/>
      <w:r w:rsidR="00DC74C2">
        <w:rPr>
          <w:rStyle w:val="CommentReference"/>
        </w:rPr>
        <w:commentReference w:id="815"/>
      </w:r>
      <w:ins w:id="816" w:author="Yurii Shchehliuk" w:date="2022-04-15T21:23:00Z">
        <w:r w:rsidR="004766A5">
          <w:t>po kliknięciu inny użytkownik będzie widział</w:t>
        </w:r>
      </w:ins>
      <w:ins w:id="817" w:author="Yurii Shchehliuk" w:date="2022-04-17T12:40:00Z">
        <w:r w:rsidR="00417B30">
          <w:t>,</w:t>
        </w:r>
      </w:ins>
      <w:ins w:id="818" w:author="Yurii Shchehliuk" w:date="2022-04-15T21:23:00Z">
        <w:r w:rsidR="004766A5">
          <w:t xml:space="preserve"> </w:t>
        </w:r>
        <w:commentRangeStart w:id="819"/>
        <w:r w:rsidR="004766A5">
          <w:t>że</w:t>
        </w:r>
      </w:ins>
      <w:commentRangeEnd w:id="819"/>
      <w:r w:rsidR="00DC74C2">
        <w:rPr>
          <w:rStyle w:val="CommentReference"/>
        </w:rPr>
        <w:commentReference w:id="819"/>
      </w:r>
      <w:ins w:id="820" w:author="Yurii Shchehliuk" w:date="2022-04-15T21:23:00Z">
        <w:r w:rsidR="004766A5">
          <w:t xml:space="preserve"> niektóre miejsca już zostały zarezerwowane.</w:t>
        </w:r>
      </w:ins>
    </w:p>
    <w:p w14:paraId="13A16B46" w14:textId="77777777" w:rsidR="004766A5" w:rsidRDefault="004766A5">
      <w:pPr>
        <w:keepNext/>
        <w:jc w:val="center"/>
        <w:rPr>
          <w:ins w:id="821" w:author="Yurii Shchehliuk" w:date="2022-04-15T21:26:00Z"/>
        </w:rPr>
        <w:pPrChange w:id="822" w:author="Yurii Shchehliuk" w:date="2022-04-15T21:26:00Z">
          <w:pPr>
            <w:jc w:val="center"/>
          </w:pPr>
        </w:pPrChange>
      </w:pPr>
      <w:ins w:id="823" w:author="Yurii Shchehliuk" w:date="2022-04-15T21:26:00Z">
        <w:r>
          <w:rPr>
            <w:noProof/>
          </w:rPr>
          <w:drawing>
            <wp:inline distT="0" distB="0" distL="0" distR="0" wp14:anchorId="30B92DF9" wp14:editId="4E75A34B">
              <wp:extent cx="4758055" cy="1930400"/>
              <wp:effectExtent l="0" t="0" r="4445" b="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8055" cy="1930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B309F5C" w14:textId="2F98FADF" w:rsidR="004766A5" w:rsidRDefault="004766A5" w:rsidP="004766A5">
      <w:pPr>
        <w:pStyle w:val="Caption"/>
        <w:jc w:val="center"/>
        <w:rPr>
          <w:ins w:id="824" w:author="Yurii Shchehliuk" w:date="2022-04-15T22:05:00Z"/>
          <w:i w:val="0"/>
          <w:iCs w:val="0"/>
        </w:rPr>
      </w:pPr>
      <w:ins w:id="825" w:author="Yurii Shchehliuk" w:date="2022-04-15T21:26:00Z">
        <w:r w:rsidRPr="004766A5">
          <w:rPr>
            <w:i w:val="0"/>
            <w:iCs w:val="0"/>
            <w:rPrChange w:id="826" w:author="Yurii Shchehliuk" w:date="2022-04-15T21:28:00Z">
              <w:rPr/>
            </w:rPrChange>
          </w:rPr>
          <w:t xml:space="preserve">Rys. </w:t>
        </w:r>
        <w:r w:rsidRPr="004766A5">
          <w:rPr>
            <w:i w:val="0"/>
            <w:iCs w:val="0"/>
            <w:rPrChange w:id="827" w:author="Yurii Shchehliuk" w:date="2022-04-15T21:28:00Z">
              <w:rPr/>
            </w:rPrChange>
          </w:rPr>
          <w:fldChar w:fldCharType="begin"/>
        </w:r>
        <w:r w:rsidRPr="004766A5">
          <w:rPr>
            <w:i w:val="0"/>
            <w:iCs w:val="0"/>
            <w:rPrChange w:id="828" w:author="Yurii Shchehliuk" w:date="2022-04-15T21:28:00Z">
              <w:rPr/>
            </w:rPrChange>
          </w:rPr>
          <w:instrText xml:space="preserve"> SEQ Rys. \* ARABIC </w:instrText>
        </w:r>
      </w:ins>
      <w:r w:rsidRPr="004766A5">
        <w:rPr>
          <w:i w:val="0"/>
          <w:iCs w:val="0"/>
          <w:rPrChange w:id="829" w:author="Yurii Shchehliuk" w:date="2022-04-15T21:28:00Z">
            <w:rPr/>
          </w:rPrChange>
        </w:rPr>
        <w:fldChar w:fldCharType="separate"/>
      </w:r>
      <w:ins w:id="830" w:author="Yurii Shchehliuk" w:date="2022-04-15T21:26:00Z">
        <w:r w:rsidRPr="004766A5">
          <w:rPr>
            <w:i w:val="0"/>
            <w:iCs w:val="0"/>
            <w:noProof/>
            <w:rPrChange w:id="831" w:author="Yurii Shchehliuk" w:date="2022-04-15T21:28:00Z">
              <w:rPr>
                <w:noProof/>
              </w:rPr>
            </w:rPrChange>
          </w:rPr>
          <w:t>2</w:t>
        </w:r>
        <w:r w:rsidRPr="004766A5">
          <w:rPr>
            <w:i w:val="0"/>
            <w:iCs w:val="0"/>
            <w:rPrChange w:id="832" w:author="Yurii Shchehliuk" w:date="2022-04-15T21:28:00Z">
              <w:rPr/>
            </w:rPrChange>
          </w:rPr>
          <w:fldChar w:fldCharType="end"/>
        </w:r>
      </w:ins>
      <w:ins w:id="833" w:author="Yurii Shchehliuk" w:date="2022-04-17T13:26:00Z">
        <w:r w:rsidR="00E22024">
          <w:rPr>
            <w:i w:val="0"/>
            <w:iCs w:val="0"/>
          </w:rPr>
          <w:t>3</w:t>
        </w:r>
      </w:ins>
      <w:ins w:id="834" w:author="Yurii Shchehliuk" w:date="2022-04-15T21:26:00Z">
        <w:r w:rsidRPr="004766A5">
          <w:rPr>
            <w:i w:val="0"/>
            <w:iCs w:val="0"/>
            <w:rPrChange w:id="835" w:author="Yurii Shchehliuk" w:date="2022-04-15T21:28:00Z">
              <w:rPr/>
            </w:rPrChange>
          </w:rPr>
          <w:t xml:space="preserve"> </w:t>
        </w:r>
      </w:ins>
      <w:ins w:id="836" w:author="Yurii Shchehliuk" w:date="2022-04-15T21:28:00Z">
        <w:r w:rsidRPr="004766A5">
          <w:rPr>
            <w:i w:val="0"/>
            <w:iCs w:val="0"/>
            <w:rPrChange w:id="837" w:author="Yurii Shchehliuk" w:date="2022-04-15T21:28:00Z">
              <w:rPr/>
            </w:rPrChange>
          </w:rPr>
          <w:t xml:space="preserve">Prototyp interfejsu </w:t>
        </w:r>
      </w:ins>
      <w:ins w:id="838" w:author="Yurii Shchehliuk" w:date="2022-04-17T12:40:00Z">
        <w:r w:rsidR="00417B30">
          <w:rPr>
            <w:i w:val="0"/>
            <w:iCs w:val="0"/>
          </w:rPr>
          <w:t>rezerwacji</w:t>
        </w:r>
      </w:ins>
      <w:commentRangeStart w:id="839"/>
      <w:ins w:id="840" w:author="Yurii Shchehliuk" w:date="2022-04-15T21:28:00Z">
        <w:r w:rsidRPr="004766A5">
          <w:rPr>
            <w:i w:val="0"/>
            <w:iCs w:val="0"/>
            <w:rPrChange w:id="841" w:author="Yurii Shchehliuk" w:date="2022-04-15T21:28:00Z">
              <w:rPr/>
            </w:rPrChange>
          </w:rPr>
          <w:t xml:space="preserve"> miejsca</w:t>
        </w:r>
      </w:ins>
      <w:commentRangeEnd w:id="839"/>
      <w:r w:rsidR="00DC74C2">
        <w:rPr>
          <w:rStyle w:val="CommentReference"/>
          <w:i w:val="0"/>
          <w:iCs w:val="0"/>
          <w:color w:val="auto"/>
        </w:rPr>
        <w:commentReference w:id="839"/>
      </w:r>
      <w:ins w:id="842" w:author="Yurii Shchehliuk" w:date="2022-04-15T21:28:00Z">
        <w:r w:rsidRPr="004766A5">
          <w:rPr>
            <w:i w:val="0"/>
            <w:iCs w:val="0"/>
            <w:rPrChange w:id="843" w:author="Yurii Shchehliuk" w:date="2022-04-15T21:28:00Z">
              <w:rPr/>
            </w:rPrChange>
          </w:rPr>
          <w:br/>
          <w:t>Źródło: Opracowanie własne</w:t>
        </w:r>
      </w:ins>
    </w:p>
    <w:p w14:paraId="7C5D2D92" w14:textId="183AD97E" w:rsidR="00211706" w:rsidRDefault="00DC74C2" w:rsidP="00211706">
      <w:pPr>
        <w:rPr>
          <w:ins w:id="844" w:author="Yurii Shchehliuk" w:date="2022-04-15T22:07:00Z"/>
        </w:rPr>
      </w:pPr>
      <w:commentRangeStart w:id="845"/>
      <w:commentRangeEnd w:id="845"/>
      <w:r>
        <w:rPr>
          <w:rStyle w:val="CommentReference"/>
        </w:rPr>
        <w:lastRenderedPageBreak/>
        <w:commentReference w:id="845"/>
      </w:r>
      <w:ins w:id="846" w:author="Yurii Shchehliuk" w:date="2022-04-17T12:40:00Z">
        <w:r w:rsidR="004A332B">
          <w:t>Z</w:t>
        </w:r>
      </w:ins>
      <w:ins w:id="847" w:author="Yurii Shchehliuk" w:date="2022-04-15T22:05:00Z">
        <w:r w:rsidR="00211706">
          <w:t xml:space="preserve"> administratorskich narzędzi mamy możliwość wybrania dnia do eksportowania danych </w:t>
        </w:r>
        <w:commentRangeStart w:id="848"/>
        <w:r w:rsidR="00211706">
          <w:t>z</w:t>
        </w:r>
      </w:ins>
      <w:commentRangeEnd w:id="848"/>
      <w:r>
        <w:rPr>
          <w:rStyle w:val="CommentReference"/>
        </w:rPr>
        <w:commentReference w:id="848"/>
      </w:r>
      <w:ins w:id="849" w:author="Yurii Shchehliuk" w:date="2022-04-17T12:40:00Z">
        <w:r w:rsidR="00033BB4">
          <w:t>a</w:t>
        </w:r>
      </w:ins>
      <w:ins w:id="850" w:author="Yurii Shchehliuk" w:date="2022-04-15T22:05:00Z">
        <w:r w:rsidR="00211706">
          <w:t>mówi</w:t>
        </w:r>
      </w:ins>
      <w:ins w:id="851" w:author="Yurii Shchehliuk" w:date="2022-04-15T22:06:00Z">
        <w:r w:rsidR="00211706">
          <w:t xml:space="preserve">enia. Może być to przydatne w różnych przypadkach analizy danych, na przykład: </w:t>
        </w:r>
      </w:ins>
      <w:ins w:id="852" w:author="Yurii Shchehliuk" w:date="2022-04-15T22:07:00Z">
        <w:r w:rsidR="00211706">
          <w:t xml:space="preserve">w jakim dniu </w:t>
        </w:r>
      </w:ins>
      <w:commentRangeStart w:id="853"/>
      <w:commentRangeEnd w:id="853"/>
      <w:del w:id="854" w:author="Yurii Shchehliuk" w:date="2022-04-17T12:40:00Z">
        <w:r w:rsidDel="00033BB4">
          <w:rPr>
            <w:rStyle w:val="CommentReference"/>
          </w:rPr>
          <w:commentReference w:id="853"/>
        </w:r>
      </w:del>
      <w:ins w:id="855" w:author="Yurii Shchehliuk" w:date="2022-04-15T22:07:00Z">
        <w:r w:rsidR="00211706">
          <w:t>zrobiono najwięcej zamówień, co z menu jest zamawiane najczęściej itp.</w:t>
        </w:r>
      </w:ins>
    </w:p>
    <w:p w14:paraId="5579FEB0" w14:textId="77777777" w:rsidR="00211706" w:rsidRPr="00211706" w:rsidRDefault="00211706">
      <w:pPr>
        <w:keepNext/>
        <w:jc w:val="center"/>
        <w:rPr>
          <w:ins w:id="856" w:author="Yurii Shchehliuk" w:date="2022-04-15T22:08:00Z"/>
        </w:rPr>
        <w:pPrChange w:id="857" w:author="Yurii Shchehliuk" w:date="2022-04-15T22:08:00Z">
          <w:pPr>
            <w:jc w:val="center"/>
          </w:pPr>
        </w:pPrChange>
      </w:pPr>
      <w:ins w:id="858" w:author="Yurii Shchehliuk" w:date="2022-04-15T22:07:00Z">
        <w:r w:rsidRPr="00211706">
          <w:rPr>
            <w:noProof/>
            <w:rPrChange w:id="859" w:author="Yurii Shchehliuk" w:date="2022-04-15T22:08:00Z">
              <w:rPr>
                <w:noProof/>
              </w:rPr>
            </w:rPrChange>
          </w:rPr>
          <w:drawing>
            <wp:inline distT="0" distB="0" distL="0" distR="0" wp14:anchorId="01E7257C" wp14:editId="5B5AFE7A">
              <wp:extent cx="5943600" cy="2694940"/>
              <wp:effectExtent l="0" t="0" r="0" b="0"/>
              <wp:docPr id="41" name="Picture 4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Picture 41" descr="Graphical user interface, text, application&#10;&#10;Description automatically generated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94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E2069D" w14:textId="4ABAA196" w:rsidR="00211706" w:rsidRDefault="00211706" w:rsidP="00211706">
      <w:pPr>
        <w:pStyle w:val="Caption"/>
        <w:jc w:val="center"/>
        <w:rPr>
          <w:ins w:id="860" w:author="Yurii Shchehliuk" w:date="2022-04-15T22:08:00Z"/>
          <w:i w:val="0"/>
          <w:iCs w:val="0"/>
        </w:rPr>
      </w:pPr>
      <w:ins w:id="861" w:author="Yurii Shchehliuk" w:date="2022-04-15T22:08:00Z">
        <w:r w:rsidRPr="00211706">
          <w:rPr>
            <w:i w:val="0"/>
            <w:iCs w:val="0"/>
            <w:rPrChange w:id="862" w:author="Yurii Shchehliuk" w:date="2022-04-15T22:08:00Z">
              <w:rPr/>
            </w:rPrChange>
          </w:rPr>
          <w:t xml:space="preserve">Rys. </w:t>
        </w:r>
        <w:r w:rsidRPr="00211706">
          <w:rPr>
            <w:i w:val="0"/>
            <w:iCs w:val="0"/>
            <w:rPrChange w:id="863" w:author="Yurii Shchehliuk" w:date="2022-04-15T22:08:00Z">
              <w:rPr/>
            </w:rPrChange>
          </w:rPr>
          <w:fldChar w:fldCharType="begin"/>
        </w:r>
        <w:r w:rsidRPr="00211706">
          <w:rPr>
            <w:i w:val="0"/>
            <w:iCs w:val="0"/>
            <w:rPrChange w:id="864" w:author="Yurii Shchehliuk" w:date="2022-04-15T22:08:00Z">
              <w:rPr/>
            </w:rPrChange>
          </w:rPr>
          <w:instrText xml:space="preserve"> SEQ Rys. \* ARABIC </w:instrText>
        </w:r>
      </w:ins>
      <w:r w:rsidRPr="00211706">
        <w:rPr>
          <w:i w:val="0"/>
          <w:iCs w:val="0"/>
          <w:rPrChange w:id="865" w:author="Yurii Shchehliuk" w:date="2022-04-15T22:08:00Z">
            <w:rPr/>
          </w:rPrChange>
        </w:rPr>
        <w:fldChar w:fldCharType="separate"/>
      </w:r>
      <w:ins w:id="866" w:author="Yurii Shchehliuk" w:date="2022-04-15T22:08:00Z">
        <w:r w:rsidRPr="00211706">
          <w:rPr>
            <w:i w:val="0"/>
            <w:iCs w:val="0"/>
            <w:noProof/>
            <w:rPrChange w:id="867" w:author="Yurii Shchehliuk" w:date="2022-04-15T22:08:00Z">
              <w:rPr>
                <w:noProof/>
              </w:rPr>
            </w:rPrChange>
          </w:rPr>
          <w:t>24</w:t>
        </w:r>
        <w:r w:rsidRPr="00211706">
          <w:rPr>
            <w:i w:val="0"/>
            <w:iCs w:val="0"/>
            <w:rPrChange w:id="868" w:author="Yurii Shchehliuk" w:date="2022-04-15T22:08:00Z">
              <w:rPr/>
            </w:rPrChange>
          </w:rPr>
          <w:fldChar w:fldCharType="end"/>
        </w:r>
        <w:r w:rsidRPr="00211706">
          <w:rPr>
            <w:i w:val="0"/>
            <w:iCs w:val="0"/>
            <w:rPrChange w:id="869" w:author="Yurii Shchehliuk" w:date="2022-04-15T22:08:00Z">
              <w:rPr/>
            </w:rPrChange>
          </w:rPr>
          <w:t xml:space="preserve"> Przegląd danych zamówień</w:t>
        </w:r>
        <w:r w:rsidRPr="00211706">
          <w:rPr>
            <w:i w:val="0"/>
            <w:iCs w:val="0"/>
            <w:rPrChange w:id="870" w:author="Yurii Shchehliuk" w:date="2022-04-15T22:08:00Z">
              <w:rPr/>
            </w:rPrChange>
          </w:rPr>
          <w:br/>
          <w:t>Źródło: Opracowanie własne</w:t>
        </w:r>
      </w:ins>
    </w:p>
    <w:p w14:paraId="40CCD0C3" w14:textId="3B4469DE" w:rsidR="00701833" w:rsidRPr="00701833" w:rsidDel="00211706" w:rsidRDefault="00701833">
      <w:pPr>
        <w:rPr>
          <w:del w:id="871" w:author="Yurii Shchehliuk" w:date="2022-04-15T22:09:00Z"/>
          <w:rPrChange w:id="872" w:author="Yurii Shchehliuk" w:date="2022-04-15T21:15:00Z">
            <w:rPr>
              <w:del w:id="873" w:author="Yurii Shchehliuk" w:date="2022-04-15T22:09:00Z"/>
            </w:rPr>
          </w:rPrChange>
        </w:rPr>
        <w:pPrChange w:id="874" w:author="Yurii Shchehliuk" w:date="2022-04-15T21:15:00Z">
          <w:pPr>
            <w:pStyle w:val="Caption"/>
            <w:jc w:val="center"/>
          </w:pPr>
        </w:pPrChange>
      </w:pPr>
    </w:p>
    <w:p w14:paraId="2CD60322" w14:textId="6866DF25" w:rsidR="00F2115D" w:rsidRPr="00931C08" w:rsidRDefault="00F2115D" w:rsidP="00B972D1">
      <w:pPr>
        <w:pStyle w:val="Heading3"/>
        <w:ind w:left="720"/>
      </w:pPr>
      <w:bookmarkStart w:id="875" w:name="_Toc100158865"/>
      <w:r w:rsidRPr="00931C08">
        <w:t>Implementacja</w:t>
      </w:r>
      <w:bookmarkEnd w:id="875"/>
    </w:p>
    <w:p w14:paraId="3DCE0047" w14:textId="1271FCA0" w:rsidR="005A1E0B" w:rsidRPr="005A1E0B" w:rsidRDefault="005633D0" w:rsidP="00B222DF">
      <w:r w:rsidRPr="00931C08">
        <w:t>W tym rozdziale zostanie opisany proces implementacji aplikacji. Implementacja każdego programu jest osobnym procesem, ponieważ on</w:t>
      </w:r>
      <w:commentRangeStart w:id="876"/>
      <w:r w:rsidRPr="00931C08">
        <w:t>e</w:t>
      </w:r>
      <w:commentRangeEnd w:id="876"/>
      <w:r w:rsidR="002A25DC">
        <w:rPr>
          <w:rStyle w:val="CommentReference"/>
        </w:rPr>
        <w:commentReference w:id="876"/>
      </w:r>
      <w:r w:rsidRPr="00931C08">
        <w:t xml:space="preserve"> </w:t>
      </w:r>
      <w:ins w:id="877" w:author="Yurii Shchehliuk" w:date="2022-04-17T12:40:00Z">
        <w:r w:rsidR="00033BB4">
          <w:t xml:space="preserve">są </w:t>
        </w:r>
      </w:ins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77777777" w:rsidR="005A1E0B" w:rsidRDefault="005A1E0B" w:rsidP="00B972D1">
      <w:pPr>
        <w:pStyle w:val="Heading4"/>
        <w:ind w:left="720" w:hanging="720"/>
      </w:pPr>
      <w:r>
        <w:t>Projekt bazy danych</w:t>
      </w:r>
    </w:p>
    <w:p w14:paraId="09B812F2" w14:textId="05D3CF6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commentRangeStart w:id="878"/>
      <w:del w:id="879" w:author="Yurii Shchehliuk" w:date="2022-04-17T12:40:00Z">
        <w:r w:rsidR="00F55064" w:rsidDel="00E8605E">
          <w:delText>Zostało</w:delText>
        </w:r>
        <w:commentRangeEnd w:id="878"/>
        <w:r w:rsidR="002A25DC" w:rsidDel="00E8605E">
          <w:rPr>
            <w:rStyle w:val="CommentReference"/>
          </w:rPr>
          <w:commentReference w:id="878"/>
        </w:r>
        <w:r w:rsidR="00F55064" w:rsidDel="00E8605E">
          <w:delText xml:space="preserve"> z</w:delText>
        </w:r>
      </w:del>
      <w:ins w:id="880" w:author="Yurii Shchehliuk" w:date="2022-04-17T12:40:00Z">
        <w:r w:rsidR="00E8605E">
          <w:t>Z</w:t>
        </w:r>
      </w:ins>
      <w:r w:rsidR="00F55064">
        <w:t xml:space="preserve">aprojektowano 6 tablic bazy z odpowiednimi relacjami pomiędzy nimi o </w:t>
      </w:r>
      <w:del w:id="881" w:author="Yurii Shchehliuk" w:date="2022-04-17T12:41:00Z">
        <w:r w:rsidR="00F55064" w:rsidDel="00C43399">
          <w:delText xml:space="preserve">następującej </w:delText>
        </w:r>
      </w:del>
      <w:r w:rsidR="00F55064">
        <w:t>strukturze</w:t>
      </w:r>
      <w:ins w:id="882" w:author="Yurii Shchehliuk" w:date="2022-04-17T12:41:00Z">
        <w:r w:rsidR="00C43399">
          <w:t xml:space="preserve"> przedstawionej na Rys. 19</w:t>
        </w:r>
      </w:ins>
      <w:commentRangeStart w:id="883"/>
      <w:del w:id="884" w:author="Yurii Shchehliuk" w:date="2022-04-17T12:42:00Z">
        <w:r w:rsidR="00F55064" w:rsidDel="00C43399">
          <w:delText>:</w:delText>
        </w:r>
        <w:commentRangeEnd w:id="883"/>
        <w:r w:rsidR="002A25DC" w:rsidDel="00C43399">
          <w:rPr>
            <w:rStyle w:val="CommentReference"/>
          </w:rPr>
          <w:commentReference w:id="883"/>
        </w:r>
      </w:del>
      <w:ins w:id="885" w:author="Yurii Shchehliuk" w:date="2022-04-17T12:42:00Z">
        <w:r w:rsidR="00C43399">
          <w:t>.</w:t>
        </w:r>
      </w:ins>
    </w:p>
    <w:p w14:paraId="0BD70314" w14:textId="75BB7540" w:rsidR="005A1E0B" w:rsidRPr="00916E90" w:rsidRDefault="005A1E0B" w:rsidP="005A1E0B"/>
    <w:p w14:paraId="501A5862" w14:textId="77777777" w:rsidR="00315146" w:rsidRDefault="005A1E0B">
      <w:pPr>
        <w:keepNext/>
        <w:jc w:val="center"/>
        <w:rPr>
          <w:ins w:id="886" w:author="Yurii Shchehliuk" w:date="2022-04-13T14:52:00Z"/>
        </w:rPr>
      </w:pPr>
      <w:r w:rsidRPr="00916E90">
        <w:rPr>
          <w:noProof/>
        </w:rPr>
        <w:lastRenderedPageBreak/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D461" w14:textId="34FF1A6F" w:rsidR="005A1E0B" w:rsidRPr="00D03C2F" w:rsidDel="00315146" w:rsidRDefault="00315146">
      <w:pPr>
        <w:pStyle w:val="Caption"/>
        <w:jc w:val="center"/>
        <w:rPr>
          <w:del w:id="887" w:author="Yurii Shchehliuk" w:date="2022-04-13T14:52:00Z"/>
          <w:rPrChange w:id="888" w:author="Yurii Shchehliuk" w:date="2022-04-17T13:26:00Z">
            <w:rPr>
              <w:del w:id="889" w:author="Yurii Shchehliuk" w:date="2022-04-13T14:52:00Z"/>
            </w:rPr>
          </w:rPrChange>
        </w:rPr>
        <w:pPrChange w:id="890" w:author="Yurii Shchehliuk" w:date="2022-04-13T14:52:00Z">
          <w:pPr>
            <w:keepNext/>
            <w:jc w:val="center"/>
          </w:pPr>
        </w:pPrChange>
      </w:pPr>
      <w:ins w:id="891" w:author="Yurii Shchehliuk" w:date="2022-04-13T14:52:00Z">
        <w:r w:rsidRPr="00D03C2F">
          <w:rPr>
            <w:rPrChange w:id="892" w:author="Yurii Shchehliuk" w:date="2022-04-17T13:26:00Z">
              <w:rPr/>
            </w:rPrChange>
          </w:rPr>
          <w:t xml:space="preserve">Rys. </w:t>
        </w:r>
        <w:r w:rsidRPr="00D03C2F">
          <w:rPr>
            <w:rPrChange w:id="893" w:author="Yurii Shchehliuk" w:date="2022-04-17T13:26:00Z">
              <w:rPr/>
            </w:rPrChange>
          </w:rPr>
          <w:fldChar w:fldCharType="begin"/>
        </w:r>
        <w:r w:rsidRPr="00D03C2F">
          <w:rPr>
            <w:rPrChange w:id="894" w:author="Yurii Shchehliuk" w:date="2022-04-17T13:26:00Z">
              <w:rPr/>
            </w:rPrChange>
          </w:rPr>
          <w:instrText xml:space="preserve"> SEQ Rys. \* ARABIC </w:instrText>
        </w:r>
      </w:ins>
      <w:r w:rsidRPr="00D03C2F">
        <w:rPr>
          <w:rPrChange w:id="895" w:author="Yurii Shchehliuk" w:date="2022-04-17T13:26:00Z">
            <w:rPr/>
          </w:rPrChange>
        </w:rPr>
        <w:fldChar w:fldCharType="separate"/>
      </w:r>
      <w:ins w:id="896" w:author="Yurii Shchehliuk" w:date="2022-04-13T14:52:00Z">
        <w:r w:rsidRPr="00D03C2F">
          <w:rPr>
            <w:noProof/>
            <w:rPrChange w:id="897" w:author="Yurii Shchehliuk" w:date="2022-04-17T13:26:00Z">
              <w:rPr>
                <w:noProof/>
              </w:rPr>
            </w:rPrChange>
          </w:rPr>
          <w:t>19</w:t>
        </w:r>
        <w:r w:rsidRPr="00D03C2F">
          <w:rPr>
            <w:rPrChange w:id="898" w:author="Yurii Shchehliuk" w:date="2022-04-17T13:26:00Z">
              <w:rPr/>
            </w:rPrChange>
          </w:rPr>
          <w:fldChar w:fldCharType="end"/>
        </w:r>
      </w:ins>
    </w:p>
    <w:p w14:paraId="4D8B7564" w14:textId="7D8D80CB" w:rsidR="005633D0" w:rsidRPr="00B937B4" w:rsidRDefault="005A1E0B" w:rsidP="00B937B4">
      <w:pPr>
        <w:pStyle w:val="Caption"/>
        <w:jc w:val="center"/>
        <w:rPr>
          <w:i w:val="0"/>
          <w:iCs w:val="0"/>
          <w:sz w:val="20"/>
          <w:szCs w:val="20"/>
        </w:rPr>
      </w:pPr>
      <w:del w:id="899" w:author="Yurii Shchehliuk" w:date="2022-04-13T14:52:00Z">
        <w:r w:rsidRPr="00D03C2F" w:rsidDel="00315146">
          <w:rPr>
            <w:i w:val="0"/>
            <w:iCs w:val="0"/>
          </w:rPr>
          <w:delText xml:space="preserve">Rys. </w:delText>
        </w:r>
        <w:r w:rsidRPr="00D03C2F" w:rsidDel="00315146">
          <w:rPr>
            <w:i w:val="0"/>
            <w:iCs w:val="0"/>
            <w:rPrChange w:id="900" w:author="Yurii Shchehliuk" w:date="2022-04-17T13:26:00Z">
              <w:rPr>
                <w:i w:val="0"/>
                <w:iCs w:val="0"/>
              </w:rPr>
            </w:rPrChange>
          </w:rPr>
          <w:fldChar w:fldCharType="begin"/>
        </w:r>
        <w:r w:rsidRPr="00D03C2F" w:rsidDel="00315146">
          <w:rPr>
            <w:i w:val="0"/>
            <w:iCs w:val="0"/>
          </w:rPr>
          <w:delInstrText xml:space="preserve"> SEQ Rys._ \* ARABIC </w:delInstrText>
        </w:r>
        <w:r w:rsidRPr="00D03C2F" w:rsidDel="00315146">
          <w:rPr>
            <w:i w:val="0"/>
            <w:iCs w:val="0"/>
            <w:rPrChange w:id="901" w:author="Yurii Shchehliuk" w:date="2022-04-17T13:26:00Z">
              <w:rPr>
                <w:i w:val="0"/>
                <w:iCs w:val="0"/>
              </w:rPr>
            </w:rPrChange>
          </w:rPr>
          <w:fldChar w:fldCharType="separate"/>
        </w:r>
        <w:r w:rsidRPr="00D03C2F" w:rsidDel="00315146">
          <w:rPr>
            <w:i w:val="0"/>
            <w:iCs w:val="0"/>
            <w:noProof/>
          </w:rPr>
          <w:delText>17</w:delText>
        </w:r>
        <w:r w:rsidRPr="00D03C2F" w:rsidDel="00315146">
          <w:rPr>
            <w:i w:val="0"/>
            <w:iCs w:val="0"/>
            <w:rPrChange w:id="902" w:author="Yurii Shchehliuk" w:date="2022-04-17T13:26:00Z">
              <w:rPr>
                <w:i w:val="0"/>
                <w:iCs w:val="0"/>
              </w:rPr>
            </w:rPrChange>
          </w:rPr>
          <w:fldChar w:fldCharType="end"/>
        </w:r>
      </w:del>
      <w:r w:rsidRPr="00D03C2F">
        <w:rPr>
          <w:i w:val="0"/>
          <w:iCs w:val="0"/>
        </w:rPr>
        <w:t xml:space="preserve"> Diagram</w:t>
      </w:r>
      <w:r w:rsidRPr="00916E90">
        <w:rPr>
          <w:i w:val="0"/>
          <w:iCs w:val="0"/>
        </w:rPr>
        <w:t xml:space="preserve"> relacji tabel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4A3470FB" w14:textId="2D2ACABA" w:rsidR="005633D0" w:rsidRPr="00931C08" w:rsidRDefault="005633D0" w:rsidP="00B972D1">
      <w:pPr>
        <w:pStyle w:val="Heading4"/>
        <w:ind w:left="720" w:hanging="720"/>
      </w:pPr>
      <w:r w:rsidRPr="00931C08">
        <w:t xml:space="preserve">Implementacja </w:t>
      </w:r>
      <w:r w:rsidR="00920C56">
        <w:t>aplikacji</w:t>
      </w:r>
    </w:p>
    <w:p w14:paraId="54C74B8A" w14:textId="0C746463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ins w:id="903" w:author="Yurii Shchehliuk" w:date="2022-04-13T15:56:00Z">
        <w:r w:rsidR="00E646BF" w:rsidRPr="00931C08">
          <w:t>tokenów</w:t>
        </w:r>
        <w:proofErr w:type="spellEnd"/>
        <w:r w:rsidR="00E646BF">
          <w:t xml:space="preserve"> </w:t>
        </w:r>
      </w:ins>
      <w:r w:rsidR="005633D0" w:rsidRPr="00931C08">
        <w:t>JWT</w:t>
      </w:r>
      <w:del w:id="904" w:author="Yurii Shchehliuk" w:date="2022-04-13T15:56:00Z">
        <w:r w:rsidR="005633D0" w:rsidRPr="00931C08" w:rsidDel="00E646BF">
          <w:delText xml:space="preserve"> tokenów</w:delText>
        </w:r>
      </w:del>
      <w:r w:rsidR="005633D0" w:rsidRPr="00931C08">
        <w:t xml:space="preserve">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4D0C3DF9" w14:textId="77777777" w:rsidR="004C6F96" w:rsidRDefault="005633D0">
      <w:pPr>
        <w:keepNext/>
        <w:jc w:val="center"/>
        <w:rPr>
          <w:ins w:id="905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23C" w14:textId="5D1417A5" w:rsidR="000521DC" w:rsidRPr="00D03C2F" w:rsidDel="004C6F96" w:rsidRDefault="004C6F96">
      <w:pPr>
        <w:pStyle w:val="Caption"/>
        <w:jc w:val="center"/>
        <w:rPr>
          <w:del w:id="906" w:author="Yurii Shchehliuk" w:date="2022-04-13T14:52:00Z"/>
          <w:rPrChange w:id="907" w:author="Yurii Shchehliuk" w:date="2022-04-17T13:26:00Z">
            <w:rPr>
              <w:del w:id="908" w:author="Yurii Shchehliuk" w:date="2022-04-13T14:52:00Z"/>
            </w:rPr>
          </w:rPrChange>
        </w:rPr>
        <w:pPrChange w:id="909" w:author="Yurii Shchehliuk" w:date="2022-04-13T14:52:00Z">
          <w:pPr>
            <w:keepNext/>
            <w:jc w:val="center"/>
          </w:pPr>
        </w:pPrChange>
      </w:pPr>
      <w:ins w:id="910" w:author="Yurii Shchehliuk" w:date="2022-04-13T14:52:00Z">
        <w:r w:rsidRPr="00D03C2F">
          <w:rPr>
            <w:rPrChange w:id="911" w:author="Yurii Shchehliuk" w:date="2022-04-17T13:26:00Z">
              <w:rPr/>
            </w:rPrChange>
          </w:rPr>
          <w:t xml:space="preserve">Rys. </w:t>
        </w:r>
        <w:r w:rsidRPr="00D03C2F">
          <w:rPr>
            <w:rPrChange w:id="912" w:author="Yurii Shchehliuk" w:date="2022-04-17T13:26:00Z">
              <w:rPr/>
            </w:rPrChange>
          </w:rPr>
          <w:fldChar w:fldCharType="begin"/>
        </w:r>
        <w:r w:rsidRPr="00D03C2F">
          <w:rPr>
            <w:rPrChange w:id="913" w:author="Yurii Shchehliuk" w:date="2022-04-17T13:26:00Z">
              <w:rPr/>
            </w:rPrChange>
          </w:rPr>
          <w:instrText xml:space="preserve"> SEQ Rys. \* ARABIC </w:instrText>
        </w:r>
      </w:ins>
      <w:r w:rsidRPr="00D03C2F">
        <w:rPr>
          <w:rPrChange w:id="914" w:author="Yurii Shchehliuk" w:date="2022-04-17T13:26:00Z">
            <w:rPr/>
          </w:rPrChange>
        </w:rPr>
        <w:fldChar w:fldCharType="separate"/>
      </w:r>
      <w:ins w:id="915" w:author="Yurii Shchehliuk" w:date="2022-04-13T14:52:00Z">
        <w:r w:rsidRPr="00D03C2F">
          <w:rPr>
            <w:noProof/>
            <w:rPrChange w:id="916" w:author="Yurii Shchehliuk" w:date="2022-04-17T13:26:00Z">
              <w:rPr>
                <w:noProof/>
              </w:rPr>
            </w:rPrChange>
          </w:rPr>
          <w:t>20</w:t>
        </w:r>
        <w:r w:rsidRPr="00D03C2F">
          <w:rPr>
            <w:rPrChange w:id="917" w:author="Yurii Shchehliuk" w:date="2022-04-17T13:26:00Z">
              <w:rPr/>
            </w:rPrChange>
          </w:rPr>
          <w:fldChar w:fldCharType="end"/>
        </w:r>
      </w:ins>
    </w:p>
    <w:p w14:paraId="0D04CC98" w14:textId="0D482ADE" w:rsidR="005633D0" w:rsidRPr="00931C08" w:rsidRDefault="000521DC">
      <w:pPr>
        <w:pStyle w:val="Caption"/>
        <w:jc w:val="center"/>
        <w:rPr>
          <w:i w:val="0"/>
          <w:iCs w:val="0"/>
          <w:sz w:val="20"/>
          <w:szCs w:val="20"/>
        </w:rPr>
      </w:pPr>
      <w:del w:id="918" w:author="Yurii Shchehliuk" w:date="2022-04-13T14:52:00Z">
        <w:r w:rsidRPr="004C6F96" w:rsidDel="004C6F96">
          <w:rPr>
            <w:i w:val="0"/>
            <w:iCs w:val="0"/>
            <w:sz w:val="20"/>
            <w:szCs w:val="20"/>
          </w:rPr>
          <w:delText xml:space="preserve">Rys. </w:delText>
        </w:r>
        <w:r w:rsidRPr="004C6F96" w:rsidDel="004C6F96">
          <w:rPr>
            <w:i w:val="0"/>
            <w:iCs w:val="0"/>
            <w:sz w:val="20"/>
            <w:szCs w:val="20"/>
            <w:rPrChange w:id="91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4C6F96" w:rsidDel="004C6F96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4C6F96" w:rsidDel="004C6F96">
          <w:rPr>
            <w:i w:val="0"/>
            <w:iCs w:val="0"/>
            <w:sz w:val="20"/>
            <w:szCs w:val="20"/>
            <w:rPrChange w:id="92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4C6F96" w:rsidDel="004C6F96">
          <w:rPr>
            <w:i w:val="0"/>
            <w:iCs w:val="0"/>
            <w:noProof/>
            <w:sz w:val="20"/>
            <w:szCs w:val="20"/>
          </w:rPr>
          <w:delText>13</w:delText>
        </w:r>
        <w:r w:rsidRPr="004C6F96" w:rsidDel="004C6F96">
          <w:rPr>
            <w:i w:val="0"/>
            <w:iCs w:val="0"/>
            <w:sz w:val="20"/>
            <w:szCs w:val="20"/>
            <w:rPrChange w:id="921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  <w:r w:rsidRPr="004C6F96" w:rsidDel="004C6F96">
          <w:rPr>
            <w:i w:val="0"/>
            <w:iCs w:val="0"/>
            <w:sz w:val="20"/>
            <w:szCs w:val="20"/>
          </w:rPr>
          <w:delText xml:space="preserve"> </w:delText>
        </w:r>
      </w:del>
      <w:r w:rsidRPr="00931C08">
        <w:rPr>
          <w:i w:val="0"/>
          <w:iCs w:val="0"/>
          <w:sz w:val="20"/>
          <w:szCs w:val="20"/>
        </w:rPr>
        <w:t xml:space="preserve"> Struktura plików rozwiązania REST API </w:t>
      </w:r>
      <w:r w:rsidRPr="00931C08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D94417C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ins w:id="922" w:author="Yurii Shchehliuk" w:date="2022-04-13T15:56:00Z">
        <w:r w:rsidR="004F04F3">
          <w:t>i</w:t>
        </w:r>
      </w:ins>
      <w:commentRangeStart w:id="923"/>
      <w:del w:id="924" w:author="Yurii Shchehliuk" w:date="2022-04-13T15:56:00Z">
        <w:r w:rsidRPr="00931C08" w:rsidDel="004F04F3">
          <w:delText>a</w:delText>
        </w:r>
      </w:del>
      <w:commentRangeEnd w:id="923"/>
      <w:r w:rsidR="002D5CBF">
        <w:rPr>
          <w:rStyle w:val="CommentReference"/>
        </w:rPr>
        <w:commentReference w:id="923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13A94D73" w14:textId="77777777" w:rsidR="00A938DE" w:rsidRDefault="000521DC">
      <w:pPr>
        <w:keepNext/>
        <w:jc w:val="center"/>
        <w:rPr>
          <w:ins w:id="925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029" w14:textId="7E728B65" w:rsidR="000521DC" w:rsidRPr="00D03C2F" w:rsidDel="00A938DE" w:rsidRDefault="00A938DE">
      <w:pPr>
        <w:pStyle w:val="Caption"/>
        <w:jc w:val="center"/>
        <w:rPr>
          <w:del w:id="926" w:author="Yurii Shchehliuk" w:date="2022-04-13T14:52:00Z"/>
          <w:rPrChange w:id="927" w:author="Yurii Shchehliuk" w:date="2022-04-17T13:26:00Z">
            <w:rPr>
              <w:del w:id="928" w:author="Yurii Shchehliuk" w:date="2022-04-13T14:52:00Z"/>
            </w:rPr>
          </w:rPrChange>
        </w:rPr>
        <w:pPrChange w:id="929" w:author="Yurii Shchehliuk" w:date="2022-04-13T14:52:00Z">
          <w:pPr>
            <w:keepNext/>
            <w:jc w:val="center"/>
          </w:pPr>
        </w:pPrChange>
      </w:pPr>
      <w:ins w:id="930" w:author="Yurii Shchehliuk" w:date="2022-04-13T14:52:00Z">
        <w:r w:rsidRPr="00D03C2F">
          <w:rPr>
            <w:rPrChange w:id="931" w:author="Yurii Shchehliuk" w:date="2022-04-17T13:26:00Z">
              <w:rPr/>
            </w:rPrChange>
          </w:rPr>
          <w:t xml:space="preserve">Rys. </w:t>
        </w:r>
        <w:r w:rsidRPr="00D03C2F">
          <w:rPr>
            <w:rPrChange w:id="932" w:author="Yurii Shchehliuk" w:date="2022-04-17T13:26:00Z">
              <w:rPr/>
            </w:rPrChange>
          </w:rPr>
          <w:fldChar w:fldCharType="begin"/>
        </w:r>
        <w:r w:rsidRPr="00D03C2F">
          <w:rPr>
            <w:rPrChange w:id="933" w:author="Yurii Shchehliuk" w:date="2022-04-17T13:26:00Z">
              <w:rPr/>
            </w:rPrChange>
          </w:rPr>
          <w:instrText xml:space="preserve"> SEQ Rys. \* ARABIC </w:instrText>
        </w:r>
      </w:ins>
      <w:r w:rsidRPr="00D03C2F">
        <w:rPr>
          <w:rPrChange w:id="934" w:author="Yurii Shchehliuk" w:date="2022-04-17T13:26:00Z">
            <w:rPr/>
          </w:rPrChange>
        </w:rPr>
        <w:fldChar w:fldCharType="separate"/>
      </w:r>
      <w:ins w:id="935" w:author="Yurii Shchehliuk" w:date="2022-04-13T14:52:00Z">
        <w:r w:rsidRPr="00D03C2F">
          <w:rPr>
            <w:noProof/>
            <w:rPrChange w:id="936" w:author="Yurii Shchehliuk" w:date="2022-04-17T13:26:00Z">
              <w:rPr>
                <w:noProof/>
              </w:rPr>
            </w:rPrChange>
          </w:rPr>
          <w:t>21</w:t>
        </w:r>
        <w:r w:rsidRPr="00D03C2F">
          <w:rPr>
            <w:rPrChange w:id="937" w:author="Yurii Shchehliuk" w:date="2022-04-17T13:26:00Z">
              <w:rPr/>
            </w:rPrChange>
          </w:rPr>
          <w:fldChar w:fldCharType="end"/>
        </w:r>
      </w:ins>
    </w:p>
    <w:p w14:paraId="144F04C7" w14:textId="25309677" w:rsidR="000521DC" w:rsidRPr="00931C08" w:rsidRDefault="000521DC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938" w:author="Yurii Shchehliuk" w:date="2022-04-13T14:52:00Z">
        <w:r w:rsidRPr="00D03C2F" w:rsidDel="00A938DE">
          <w:rPr>
            <w:i w:val="0"/>
            <w:iCs w:val="0"/>
            <w:sz w:val="20"/>
            <w:szCs w:val="20"/>
          </w:rPr>
          <w:delText xml:space="preserve">Rys.  </w:delText>
        </w:r>
        <w:r w:rsidRPr="00D03C2F" w:rsidDel="00A938DE">
          <w:rPr>
            <w:i w:val="0"/>
            <w:iCs w:val="0"/>
            <w:sz w:val="20"/>
            <w:szCs w:val="20"/>
            <w:rPrChange w:id="939" w:author="Yurii Shchehliuk" w:date="2022-04-17T13:26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D03C2F" w:rsidDel="00A938DE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D03C2F" w:rsidDel="00A938DE">
          <w:rPr>
            <w:i w:val="0"/>
            <w:iCs w:val="0"/>
            <w:sz w:val="20"/>
            <w:szCs w:val="20"/>
            <w:rPrChange w:id="940" w:author="Yurii Shchehliuk" w:date="2022-04-17T13:26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D03C2F" w:rsidDel="00A938DE">
          <w:rPr>
            <w:i w:val="0"/>
            <w:iCs w:val="0"/>
            <w:noProof/>
            <w:sz w:val="20"/>
            <w:szCs w:val="20"/>
          </w:rPr>
          <w:delText>14</w:delText>
        </w:r>
        <w:r w:rsidRPr="00D03C2F" w:rsidDel="00A938DE">
          <w:rPr>
            <w:i w:val="0"/>
            <w:iCs w:val="0"/>
            <w:sz w:val="20"/>
            <w:szCs w:val="20"/>
            <w:rPrChange w:id="941" w:author="Yurii Shchehliuk" w:date="2022-04-17T13:26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</w:del>
      <w:r w:rsidRPr="00D03C2F">
        <w:rPr>
          <w:i w:val="0"/>
          <w:iCs w:val="0"/>
          <w:sz w:val="20"/>
          <w:szCs w:val="20"/>
        </w:rPr>
        <w:t xml:space="preserve"> Serwisy </w:t>
      </w:r>
      <w:r w:rsidR="00495527" w:rsidRPr="00D03C2F">
        <w:rPr>
          <w:i w:val="0"/>
          <w:iCs w:val="0"/>
          <w:sz w:val="20"/>
          <w:szCs w:val="20"/>
        </w:rPr>
        <w:t xml:space="preserve">i modele </w:t>
      </w:r>
      <w:r w:rsidRPr="00D03C2F">
        <w:rPr>
          <w:i w:val="0"/>
          <w:iCs w:val="0"/>
          <w:sz w:val="20"/>
          <w:szCs w:val="20"/>
        </w:rPr>
        <w:t>aplikacji</w:t>
      </w:r>
      <w:r w:rsidR="00495527" w:rsidRPr="00D03C2F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03C2F">
        <w:rPr>
          <w:i w:val="0"/>
          <w:iCs w:val="0"/>
          <w:sz w:val="20"/>
          <w:szCs w:val="20"/>
        </w:rPr>
        <w:t>Domain</w:t>
      </w:r>
      <w:proofErr w:type="spellEnd"/>
      <w:r w:rsidRPr="00D03C2F">
        <w:rPr>
          <w:i w:val="0"/>
          <w:iCs w:val="0"/>
          <w:sz w:val="20"/>
          <w:szCs w:val="20"/>
        </w:rPr>
        <w:br/>
      </w:r>
      <w:r w:rsidR="001D738B" w:rsidRPr="00D03C2F">
        <w:rPr>
          <w:i w:val="0"/>
          <w:iCs w:val="0"/>
          <w:sz w:val="20"/>
          <w:szCs w:val="20"/>
        </w:rPr>
        <w:t>Źródło</w:t>
      </w:r>
      <w:r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086C5BD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ins w:id="942" w:author="Yurii Shchehliuk" w:date="2022-04-13T15:56:00Z">
        <w:r w:rsidR="00CF0F62" w:rsidRPr="00931C08">
          <w:t>token</w:t>
        </w:r>
        <w:proofErr w:type="spellEnd"/>
        <w:r w:rsidR="00CF0F62">
          <w:t xml:space="preserve"> </w:t>
        </w:r>
      </w:ins>
      <w:r w:rsidR="00931C08" w:rsidRPr="00931C08">
        <w:t>JWT</w:t>
      </w:r>
      <w:del w:id="943" w:author="Yurii Shchehliuk" w:date="2022-04-13T15:56:00Z">
        <w:r w:rsidR="00931C08" w:rsidRPr="00931C08" w:rsidDel="00CF0F62">
          <w:delText xml:space="preserve"> token</w:delText>
        </w:r>
      </w:del>
      <w:r w:rsidR="00931C08" w:rsidRPr="00931C08">
        <w:t>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3379FCB7" w14:textId="77777777" w:rsidR="00333CDD" w:rsidRDefault="00C20016">
      <w:pPr>
        <w:keepNext/>
        <w:rPr>
          <w:ins w:id="944" w:author="Yurii Shchehliuk" w:date="2022-04-13T14:52:00Z"/>
        </w:rPr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98E" w14:textId="53BA7D21" w:rsidR="00931C08" w:rsidRPr="00D03C2F" w:rsidDel="00333CDD" w:rsidRDefault="00333CDD">
      <w:pPr>
        <w:pStyle w:val="Caption"/>
        <w:jc w:val="center"/>
        <w:rPr>
          <w:del w:id="945" w:author="Yurii Shchehliuk" w:date="2022-04-13T14:52:00Z"/>
          <w:rPrChange w:id="946" w:author="Yurii Shchehliuk" w:date="2022-04-17T13:26:00Z">
            <w:rPr>
              <w:del w:id="947" w:author="Yurii Shchehliuk" w:date="2022-04-13T14:52:00Z"/>
            </w:rPr>
          </w:rPrChange>
        </w:rPr>
        <w:pPrChange w:id="948" w:author="Yurii Shchehliuk" w:date="2022-04-13T14:53:00Z">
          <w:pPr>
            <w:keepNext/>
          </w:pPr>
        </w:pPrChange>
      </w:pPr>
      <w:ins w:id="949" w:author="Yurii Shchehliuk" w:date="2022-04-13T14:52:00Z">
        <w:r w:rsidRPr="00D03C2F">
          <w:rPr>
            <w:rPrChange w:id="950" w:author="Yurii Shchehliuk" w:date="2022-04-17T13:26:00Z">
              <w:rPr/>
            </w:rPrChange>
          </w:rPr>
          <w:t xml:space="preserve">Rys. </w:t>
        </w:r>
        <w:r w:rsidRPr="00D03C2F">
          <w:rPr>
            <w:rPrChange w:id="951" w:author="Yurii Shchehliuk" w:date="2022-04-17T13:26:00Z">
              <w:rPr/>
            </w:rPrChange>
          </w:rPr>
          <w:fldChar w:fldCharType="begin"/>
        </w:r>
        <w:r w:rsidRPr="00D03C2F">
          <w:rPr>
            <w:rPrChange w:id="952" w:author="Yurii Shchehliuk" w:date="2022-04-17T13:26:00Z">
              <w:rPr/>
            </w:rPrChange>
          </w:rPr>
          <w:instrText xml:space="preserve"> SEQ Rys. \* ARABIC </w:instrText>
        </w:r>
      </w:ins>
      <w:r w:rsidRPr="00D03C2F">
        <w:rPr>
          <w:rPrChange w:id="953" w:author="Yurii Shchehliuk" w:date="2022-04-17T13:26:00Z">
            <w:rPr/>
          </w:rPrChange>
        </w:rPr>
        <w:fldChar w:fldCharType="separate"/>
      </w:r>
      <w:ins w:id="954" w:author="Yurii Shchehliuk" w:date="2022-04-13T14:52:00Z">
        <w:r w:rsidRPr="00D03C2F">
          <w:rPr>
            <w:noProof/>
            <w:rPrChange w:id="955" w:author="Yurii Shchehliuk" w:date="2022-04-17T13:26:00Z">
              <w:rPr>
                <w:noProof/>
              </w:rPr>
            </w:rPrChange>
          </w:rPr>
          <w:t>22</w:t>
        </w:r>
        <w:r w:rsidRPr="00D03C2F">
          <w:rPr>
            <w:rPrChange w:id="956" w:author="Yurii Shchehliuk" w:date="2022-04-17T13:26:00Z">
              <w:rPr/>
            </w:rPrChange>
          </w:rPr>
          <w:fldChar w:fldCharType="end"/>
        </w:r>
      </w:ins>
    </w:p>
    <w:p w14:paraId="5860E74A" w14:textId="5673D109" w:rsidR="00931C08" w:rsidRPr="00030563" w:rsidRDefault="00931C08">
      <w:pPr>
        <w:pStyle w:val="Caption"/>
        <w:jc w:val="center"/>
        <w:rPr>
          <w:i w:val="0"/>
          <w:iCs w:val="0"/>
        </w:rPr>
      </w:pPr>
      <w:del w:id="957" w:author="Yurii Shchehliuk" w:date="2022-04-13T14:52:00Z">
        <w:r w:rsidRPr="00D03C2F" w:rsidDel="00333CDD">
          <w:rPr>
            <w:i w:val="0"/>
            <w:iCs w:val="0"/>
          </w:rPr>
          <w:delText>Rys</w:delText>
        </w:r>
      </w:del>
      <w:del w:id="958" w:author="Yurii Shchehliuk" w:date="2022-04-13T14:53:00Z">
        <w:r w:rsidRPr="00D03C2F" w:rsidDel="00333CDD">
          <w:rPr>
            <w:i w:val="0"/>
            <w:iCs w:val="0"/>
          </w:rPr>
          <w:delText xml:space="preserve">. </w:delText>
        </w:r>
        <w:r w:rsidRPr="00D03C2F" w:rsidDel="00333CDD">
          <w:rPr>
            <w:i w:val="0"/>
            <w:iCs w:val="0"/>
            <w:rPrChange w:id="959" w:author="Yurii Shchehliuk" w:date="2022-04-17T13:26:00Z">
              <w:rPr>
                <w:i w:val="0"/>
                <w:iCs w:val="0"/>
              </w:rPr>
            </w:rPrChange>
          </w:rPr>
          <w:fldChar w:fldCharType="begin"/>
        </w:r>
        <w:r w:rsidRPr="00D03C2F" w:rsidDel="00333CDD">
          <w:rPr>
            <w:i w:val="0"/>
            <w:iCs w:val="0"/>
          </w:rPr>
          <w:delInstrText xml:space="preserve"> SEQ Rys._ \* ARABIC </w:delInstrText>
        </w:r>
        <w:r w:rsidRPr="00D03C2F" w:rsidDel="00333CDD">
          <w:rPr>
            <w:i w:val="0"/>
            <w:iCs w:val="0"/>
            <w:rPrChange w:id="960" w:author="Yurii Shchehliuk" w:date="2022-04-17T13:26:00Z">
              <w:rPr>
                <w:i w:val="0"/>
                <w:iCs w:val="0"/>
              </w:rPr>
            </w:rPrChange>
          </w:rPr>
          <w:fldChar w:fldCharType="separate"/>
        </w:r>
        <w:r w:rsidR="002E101F" w:rsidRPr="00D03C2F" w:rsidDel="00333CDD">
          <w:rPr>
            <w:i w:val="0"/>
            <w:iCs w:val="0"/>
            <w:noProof/>
          </w:rPr>
          <w:delText>15</w:delText>
        </w:r>
        <w:r w:rsidRPr="00D03C2F" w:rsidDel="00333CDD">
          <w:rPr>
            <w:i w:val="0"/>
            <w:iCs w:val="0"/>
            <w:rPrChange w:id="961" w:author="Yurii Shchehliuk" w:date="2022-04-17T13:26:00Z">
              <w:rPr>
                <w:i w:val="0"/>
                <w:iCs w:val="0"/>
              </w:rPr>
            </w:rPrChange>
          </w:rPr>
          <w:fldChar w:fldCharType="end"/>
        </w:r>
        <w:r w:rsidRPr="00D03C2F" w:rsidDel="00333CDD">
          <w:rPr>
            <w:i w:val="0"/>
            <w:iCs w:val="0"/>
          </w:rPr>
          <w:delText xml:space="preserve"> </w:delText>
        </w:r>
      </w:del>
      <w:r w:rsidRPr="00D03C2F">
        <w:rPr>
          <w:i w:val="0"/>
          <w:iCs w:val="0"/>
        </w:rPr>
        <w:t xml:space="preserve"> Konfiguracja</w:t>
      </w:r>
      <w:r w:rsidRPr="00030563">
        <w:rPr>
          <w:i w:val="0"/>
          <w:iCs w:val="0"/>
        </w:rPr>
        <w:t xml:space="preserve"> aplikacji </w:t>
      </w:r>
      <w:proofErr w:type="spellStart"/>
      <w:ins w:id="962" w:author="Yurii Shchehliuk" w:date="2022-04-13T14:53:00Z">
        <w:r w:rsidR="006E31E8">
          <w:rPr>
            <w:i w:val="0"/>
            <w:iCs w:val="0"/>
          </w:rPr>
          <w:t>backendowej</w:t>
        </w:r>
      </w:ins>
      <w:proofErr w:type="spellEnd"/>
      <w:r w:rsidRPr="00030563">
        <w:rPr>
          <w:i w:val="0"/>
          <w:iCs w:val="0"/>
        </w:rPr>
        <w:br/>
        <w:t xml:space="preserve">Źródło: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11BAF9BC" w:rsidR="005633D0" w:rsidRDefault="00030563" w:rsidP="00AE70EB">
      <w:pPr>
        <w:ind w:firstLine="360"/>
      </w:pPr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ins w:id="963" w:author="Yurii Shchehliuk" w:date="2022-04-13T15:58:00Z">
        <w:r w:rsidR="00E154E4">
          <w:t>,</w:t>
        </w:r>
      </w:ins>
      <w:del w:id="964" w:author="Yurii Shchehliuk" w:date="2022-04-13T15:58:00Z">
        <w:r w:rsidDel="00E154E4">
          <w:delText>,</w:delText>
        </w:r>
      </w:del>
      <w:r>
        <w:t xml:space="preserve"> ponieważ wykorzystuje </w:t>
      </w:r>
      <w:del w:id="965" w:author="Yurii Shchehliuk" w:date="2022-04-13T15:58:00Z">
        <w:r w:rsidDel="00E154E4">
          <w:delText xml:space="preserve">modele </w:delText>
        </w:r>
      </w:del>
      <w:ins w:id="966" w:author="Yurii Shchehliuk" w:date="2022-04-13T15:58:00Z">
        <w:r w:rsidR="00E154E4">
          <w:t>DTO (</w:t>
        </w:r>
        <w:r w:rsidR="00E154E4" w:rsidRPr="00E154E4">
          <w:rPr>
            <w:i/>
            <w:iCs/>
            <w:rPrChange w:id="967" w:author="Yurii Shchehliuk" w:date="2022-04-13T15:58:00Z">
              <w:rPr/>
            </w:rPrChange>
          </w:rPr>
          <w:t>ang. Data Transfer Object</w:t>
        </w:r>
        <w:r w:rsidR="00E154E4">
          <w:t xml:space="preserve">) </w:t>
        </w:r>
      </w:ins>
      <w:r>
        <w:t xml:space="preserve">do wysyłania i przyjmowania danych </w:t>
      </w:r>
      <w:ins w:id="968" w:author="Yurii Shchehliuk" w:date="2022-04-13T15:58:00Z">
        <w:r w:rsidR="00086863">
          <w:t xml:space="preserve">z </w:t>
        </w:r>
        <w:proofErr w:type="spellStart"/>
        <w:r w:rsidR="00086863">
          <w:t>Domain</w:t>
        </w:r>
        <w:proofErr w:type="spellEnd"/>
        <w:r w:rsidR="00086863">
          <w:t xml:space="preserve"> </w:t>
        </w:r>
      </w:ins>
      <w:del w:id="969" w:author="Yurii Shchehliuk" w:date="2022-04-13T15:59:00Z">
        <w:r w:rsidDel="001C4DAE">
          <w:delText xml:space="preserve">oraz </w:delText>
        </w:r>
      </w:del>
      <w:ins w:id="970" w:author="Yurii Shchehliuk" w:date="2022-04-13T15:59:00Z">
        <w:r w:rsidR="001C4DAE">
          <w:t>i</w:t>
        </w:r>
      </w:ins>
      <w:del w:id="971" w:author="Yurii Shchehliuk" w:date="2022-04-13T15:59:00Z">
        <w:r w:rsidDel="001C4DAE">
          <w:delText>wykorzystuje</w:delText>
        </w:r>
      </w:del>
      <w:r>
        <w:t xml:space="preserve"> repozytoria do przetwarzania </w:t>
      </w:r>
      <w:del w:id="972" w:author="Yurii Shchehliuk" w:date="2022-04-13T15:59:00Z">
        <w:r w:rsidDel="00086863">
          <w:delText>danych</w:delText>
        </w:r>
      </w:del>
      <w:ins w:id="973" w:author="Yurii Shchehliuk" w:date="2022-04-13T15:59:00Z">
        <w:r w:rsidR="00086863">
          <w:t>informacji z Infrastruktury</w:t>
        </w:r>
      </w:ins>
      <w:r>
        <w:t xml:space="preserve">. Właśnie jest to zaimplementowane </w:t>
      </w:r>
      <w:ins w:id="974" w:author="Yurii Shchehliuk" w:date="2022-04-13T16:00:00Z">
        <w:r w:rsidR="008452C7">
          <w:t xml:space="preserve">w </w:t>
        </w:r>
      </w:ins>
      <w:r>
        <w:t>kontroler</w:t>
      </w:r>
      <w:ins w:id="975" w:author="Yurii Shchehliuk" w:date="2022-04-13T16:00:00Z">
        <w:r w:rsidR="008452C7">
          <w:t>ach</w:t>
        </w:r>
      </w:ins>
      <w:del w:id="976" w:author="Yurii Shchehliuk" w:date="2022-04-13T16:00:00Z">
        <w:r w:rsidR="009C00C9" w:rsidDel="008452C7">
          <w:delText>ów</w:delText>
        </w:r>
      </w:del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237642CA" w14:textId="77777777" w:rsidR="001E6B6D" w:rsidRDefault="00087051">
      <w:pPr>
        <w:keepNext/>
        <w:ind w:firstLine="90"/>
        <w:jc w:val="center"/>
        <w:rPr>
          <w:ins w:id="977" w:author="Yurii Shchehliuk" w:date="2022-04-13T14:53:00Z"/>
        </w:rPr>
      </w:pPr>
      <w:r w:rsidRPr="00916E90">
        <w:rPr>
          <w:noProof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810" w14:textId="362F0E50" w:rsidR="00916E90" w:rsidRPr="00A8744D" w:rsidDel="001E6B6D" w:rsidRDefault="001E6B6D">
      <w:pPr>
        <w:pStyle w:val="Caption"/>
        <w:jc w:val="center"/>
        <w:rPr>
          <w:del w:id="978" w:author="Yurii Shchehliuk" w:date="2022-04-13T14:53:00Z"/>
          <w:rPrChange w:id="979" w:author="Yurii Shchehliuk" w:date="2022-04-17T13:26:00Z">
            <w:rPr>
              <w:del w:id="980" w:author="Yurii Shchehliuk" w:date="2022-04-13T14:53:00Z"/>
            </w:rPr>
          </w:rPrChange>
        </w:rPr>
        <w:pPrChange w:id="981" w:author="Yurii Shchehliuk" w:date="2022-04-13T14:53:00Z">
          <w:pPr>
            <w:keepNext/>
            <w:ind w:firstLine="90"/>
            <w:jc w:val="center"/>
          </w:pPr>
        </w:pPrChange>
      </w:pPr>
      <w:ins w:id="982" w:author="Yurii Shchehliuk" w:date="2022-04-13T14:53:00Z">
        <w:r w:rsidRPr="00A8744D">
          <w:rPr>
            <w:rPrChange w:id="983" w:author="Yurii Shchehliuk" w:date="2022-04-17T13:26:00Z">
              <w:rPr/>
            </w:rPrChange>
          </w:rPr>
          <w:t xml:space="preserve">Rys. </w:t>
        </w:r>
        <w:r w:rsidRPr="00A8744D">
          <w:rPr>
            <w:rPrChange w:id="984" w:author="Yurii Shchehliuk" w:date="2022-04-17T13:26:00Z">
              <w:rPr/>
            </w:rPrChange>
          </w:rPr>
          <w:fldChar w:fldCharType="begin"/>
        </w:r>
        <w:r w:rsidRPr="00A8744D">
          <w:rPr>
            <w:rPrChange w:id="985" w:author="Yurii Shchehliuk" w:date="2022-04-17T13:26:00Z">
              <w:rPr/>
            </w:rPrChange>
          </w:rPr>
          <w:instrText xml:space="preserve"> SEQ Rys. \* ARABIC </w:instrText>
        </w:r>
      </w:ins>
      <w:r w:rsidRPr="00A8744D">
        <w:rPr>
          <w:rPrChange w:id="986" w:author="Yurii Shchehliuk" w:date="2022-04-17T13:26:00Z">
            <w:rPr/>
          </w:rPrChange>
        </w:rPr>
        <w:fldChar w:fldCharType="separate"/>
      </w:r>
      <w:ins w:id="987" w:author="Yurii Shchehliuk" w:date="2022-04-13T14:53:00Z">
        <w:r w:rsidRPr="00A8744D">
          <w:rPr>
            <w:noProof/>
            <w:rPrChange w:id="988" w:author="Yurii Shchehliuk" w:date="2022-04-17T13:26:00Z">
              <w:rPr>
                <w:noProof/>
              </w:rPr>
            </w:rPrChange>
          </w:rPr>
          <w:t>23</w:t>
        </w:r>
        <w:r w:rsidRPr="00A8744D">
          <w:rPr>
            <w:rPrChange w:id="989" w:author="Yurii Shchehliuk" w:date="2022-04-17T13:26:00Z">
              <w:rPr/>
            </w:rPrChange>
          </w:rPr>
          <w:fldChar w:fldCharType="end"/>
        </w:r>
      </w:ins>
    </w:p>
    <w:p w14:paraId="0C981E1D" w14:textId="09B2DC0B" w:rsidR="00087051" w:rsidRPr="00916E90" w:rsidRDefault="00916E90" w:rsidP="00916E90">
      <w:pPr>
        <w:pStyle w:val="Caption"/>
        <w:jc w:val="center"/>
        <w:rPr>
          <w:i w:val="0"/>
          <w:iCs w:val="0"/>
        </w:rPr>
      </w:pPr>
      <w:del w:id="990" w:author="Yurii Shchehliuk" w:date="2022-04-13T14:53:00Z">
        <w:r w:rsidRPr="00A8744D" w:rsidDel="001E6B6D">
          <w:rPr>
            <w:i w:val="0"/>
            <w:iCs w:val="0"/>
          </w:rPr>
          <w:delText xml:space="preserve">Rys. </w:delText>
        </w:r>
        <w:r w:rsidRPr="00A8744D" w:rsidDel="001E6B6D">
          <w:rPr>
            <w:i w:val="0"/>
            <w:iCs w:val="0"/>
            <w:rPrChange w:id="991" w:author="Yurii Shchehliuk" w:date="2022-04-17T13:26:00Z">
              <w:rPr>
                <w:i w:val="0"/>
                <w:iCs w:val="0"/>
              </w:rPr>
            </w:rPrChange>
          </w:rPr>
          <w:fldChar w:fldCharType="begin"/>
        </w:r>
        <w:r w:rsidRPr="00A8744D" w:rsidDel="001E6B6D">
          <w:rPr>
            <w:i w:val="0"/>
            <w:iCs w:val="0"/>
          </w:rPr>
          <w:delInstrText xml:space="preserve"> SEQ Rys._ \* ARABIC </w:delInstrText>
        </w:r>
        <w:r w:rsidRPr="00A8744D" w:rsidDel="001E6B6D">
          <w:rPr>
            <w:i w:val="0"/>
            <w:iCs w:val="0"/>
            <w:rPrChange w:id="992" w:author="Yurii Shchehliuk" w:date="2022-04-17T13:26:00Z">
              <w:rPr>
                <w:i w:val="0"/>
                <w:iCs w:val="0"/>
              </w:rPr>
            </w:rPrChange>
          </w:rPr>
          <w:fldChar w:fldCharType="separate"/>
        </w:r>
        <w:r w:rsidR="002E101F" w:rsidRPr="00A8744D" w:rsidDel="001E6B6D">
          <w:rPr>
            <w:i w:val="0"/>
            <w:iCs w:val="0"/>
            <w:noProof/>
          </w:rPr>
          <w:delText>16</w:delText>
        </w:r>
        <w:r w:rsidRPr="00A8744D" w:rsidDel="001E6B6D">
          <w:rPr>
            <w:i w:val="0"/>
            <w:iCs w:val="0"/>
            <w:rPrChange w:id="993" w:author="Yurii Shchehliuk" w:date="2022-04-17T13:26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Projektowanie widoku na przykładzie logowania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5F8B6CA3" w14:textId="7BCA6B04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ins w:id="994" w:author="Yurii Shchehliuk" w:date="2022-04-13T16:01:00Z">
        <w:r w:rsidR="002F6F63">
          <w:t xml:space="preserve"> z </w:t>
        </w:r>
        <w:r w:rsidR="001628EC">
          <w:t>odpowiedniej</w:t>
        </w:r>
        <w:r w:rsidR="002F6F63">
          <w:t xml:space="preserve"> klasy</w:t>
        </w:r>
      </w:ins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del w:id="995" w:author="Yurii Shchehliuk" w:date="2022-04-13T16:01:00Z">
        <w:r w:rsidR="00AC02EF" w:rsidDel="001628EC">
          <w:delText xml:space="preserve">aplikacji </w:delText>
        </w:r>
      </w:del>
      <w:ins w:id="996" w:author="Yurii Shchehliuk" w:date="2022-04-13T16:01:00Z">
        <w:r w:rsidR="001628EC">
          <w:t xml:space="preserve">programu </w:t>
        </w:r>
      </w:ins>
      <w:r w:rsidR="00AC02EF">
        <w:t xml:space="preserve">do widoku oraz z widoku do </w:t>
      </w:r>
      <w:del w:id="997" w:author="Yurii Shchehliuk" w:date="2022-04-13T16:02:00Z">
        <w:r w:rsidR="005A1E0B" w:rsidDel="001628EC">
          <w:delText>aplikacji</w:delText>
        </w:r>
      </w:del>
      <w:ins w:id="998" w:author="Yurii Shchehliuk" w:date="2022-04-13T16:02:00Z">
        <w:r w:rsidR="001628EC">
          <w:t>programu</w:t>
        </w:r>
      </w:ins>
      <w:r w:rsidR="005A1E0B">
        <w:t>.</w:t>
      </w:r>
    </w:p>
    <w:p w14:paraId="28B00768" w14:textId="627D7810" w:rsidR="0072081B" w:rsidRPr="00732E26" w:rsidRDefault="004C784D" w:rsidP="00AE70EB">
      <w:pPr>
        <w:ind w:firstLine="360"/>
        <w:rPr>
          <w:lang w:val="uk-UA"/>
          <w:rPrChange w:id="999" w:author="Yurii Shchehliuk" w:date="2022-04-13T16:15:00Z">
            <w:rPr/>
          </w:rPrChange>
        </w:rPr>
      </w:pPr>
      <w:r>
        <w:t>Aplikacja webowa ma architekturę</w:t>
      </w:r>
      <w:r w:rsidR="0072081B">
        <w:t xml:space="preserve"> opartą o komponenty</w:t>
      </w:r>
      <w:ins w:id="1000" w:author="Yurii Shchehliuk" w:date="2022-04-17T12:42:00Z">
        <w:r w:rsidR="001E4D4B">
          <w:t>.</w:t>
        </w:r>
      </w:ins>
      <w:del w:id="1001" w:author="Yurii Shchehliuk" w:date="2022-04-17T12:42:00Z">
        <w:r w:rsidR="00B24E67" w:rsidDel="001E4D4B">
          <w:delText>, tak</w:delText>
        </w:r>
      </w:del>
      <w:r w:rsidR="00B24E67">
        <w:t xml:space="preserve"> </w:t>
      </w:r>
      <w:commentRangeStart w:id="1002"/>
      <w:del w:id="1003" w:author="Yurii Shchehliuk" w:date="2022-04-13T14:55:00Z">
        <w:r w:rsidR="00B24E67" w:rsidDel="005C39DE">
          <w:delText xml:space="preserve">w </w:delText>
        </w:r>
      </w:del>
      <w:del w:id="1004" w:author="Yurii Shchehliuk" w:date="2022-04-17T12:42:00Z">
        <w:r w:rsidR="00B24E67" w:rsidDel="001E4D4B">
          <w:delText>w</w:delText>
        </w:r>
      </w:del>
      <w:ins w:id="1005" w:author="Yurii Shchehliuk" w:date="2022-04-17T12:42:00Z">
        <w:r w:rsidR="001E4D4B">
          <w:t>W</w:t>
        </w:r>
      </w:ins>
      <w:r w:rsidR="0072081B">
        <w:t xml:space="preserve"> </w:t>
      </w:r>
      <w:commentRangeEnd w:id="1002"/>
      <w:r w:rsidR="00AA525B">
        <w:rPr>
          <w:rStyle w:val="CommentReference"/>
        </w:rPr>
        <w:commentReference w:id="1002"/>
      </w:r>
      <w:r w:rsidR="0072081B">
        <w:t>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ins w:id="1006" w:author="Yurii Shchehliuk" w:date="2022-04-13T16:12:00Z">
        <w:r w:rsidR="004A303E">
          <w:t>.</w:t>
        </w:r>
      </w:ins>
      <w:del w:id="1007" w:author="Yurii Shchehliuk" w:date="2022-04-13T16:12:00Z">
        <w:r w:rsidR="00B24E67" w:rsidDel="004A303E">
          <w:delText>, a w</w:delText>
        </w:r>
      </w:del>
      <w:ins w:id="1008" w:author="Yurii Shchehliuk" w:date="2022-04-13T16:12:00Z">
        <w:r w:rsidR="004A303E">
          <w:t xml:space="preserve"> W</w:t>
        </w:r>
      </w:ins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ins w:id="1009" w:author="Yurii Shchehliuk" w:date="2022-04-13T16:13:00Z">
        <w:r w:rsidR="004A303E">
          <w:t>e</w:t>
        </w:r>
      </w:ins>
      <w:del w:id="1010" w:author="Yurii Shchehliuk" w:date="2022-04-13T16:13:00Z">
        <w:r w:rsidR="00B24E67" w:rsidDel="004A303E">
          <w:delText>a</w:delText>
        </w:r>
      </w:del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del w:id="1011" w:author="Yurii Shchehliuk" w:date="2022-04-13T16:15:00Z">
        <w:r w:rsidR="00B24E67" w:rsidDel="00732E26">
          <w:delText xml:space="preserve">korze </w:delText>
        </w:r>
      </w:del>
      <w:ins w:id="1012" w:author="Yurii Shchehliuk" w:date="2022-04-13T16:15:00Z">
        <w:r w:rsidR="00732E26">
          <w:t>„</w:t>
        </w:r>
        <w:proofErr w:type="spellStart"/>
        <w:r w:rsidR="00732E26">
          <w:t>core</w:t>
        </w:r>
        <w:proofErr w:type="spellEnd"/>
        <w:r w:rsidR="00732E26">
          <w:t xml:space="preserve">” </w:t>
        </w:r>
      </w:ins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ins w:id="1013" w:author="Yurii Shchehliuk" w:date="2022-04-17T12:43:00Z">
        <w:r w:rsidR="00CF21A1">
          <w:t>.</w:t>
        </w:r>
      </w:ins>
      <w:del w:id="1014" w:author="Yurii Shchehliuk" w:date="2022-04-17T12:43:00Z">
        <w:r w:rsidR="00B24E67" w:rsidDel="00CF21A1">
          <w:delText>,</w:delText>
        </w:r>
      </w:del>
      <w:ins w:id="1015" w:author="Yurii Shchehliuk" w:date="2022-04-17T12:43:00Z">
        <w:r w:rsidR="00CF21A1">
          <w:t xml:space="preserve"> W</w:t>
        </w:r>
      </w:ins>
      <w:del w:id="1016" w:author="Yurii Shchehliuk" w:date="2022-04-17T12:43:00Z">
        <w:r w:rsidR="00B24E67" w:rsidDel="00CF21A1">
          <w:delText xml:space="preserve"> </w:delText>
        </w:r>
        <w:commentRangeStart w:id="1017"/>
        <w:r w:rsidR="00B24E67" w:rsidDel="00CF21A1">
          <w:delText>w</w:delText>
        </w:r>
      </w:del>
      <w:commentRangeEnd w:id="1017"/>
      <w:r w:rsidR="00AA525B">
        <w:rPr>
          <w:rStyle w:val="CommentReference"/>
        </w:rPr>
        <w:commentReference w:id="1017"/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ins w:id="1018" w:author="Yurii Shchehliuk" w:date="2022-04-18T21:04:00Z">
        <w:r w:rsidR="00035500">
          <w:t>,</w:t>
        </w:r>
      </w:ins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1E25527B" w14:textId="77777777" w:rsidR="0083722F" w:rsidRDefault="00BB1F85">
      <w:pPr>
        <w:keepNext/>
        <w:ind w:firstLine="720"/>
        <w:jc w:val="center"/>
        <w:rPr>
          <w:ins w:id="1019" w:author="Yurii Shchehliuk" w:date="2022-04-13T14:53:00Z"/>
        </w:rPr>
      </w:pPr>
      <w:r w:rsidRPr="00482386">
        <w:rPr>
          <w:noProof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9DC" w14:textId="0D6D0D16" w:rsidR="004C784D" w:rsidRPr="00D80BBA" w:rsidDel="0083722F" w:rsidRDefault="0083722F">
      <w:pPr>
        <w:pStyle w:val="Caption"/>
        <w:jc w:val="center"/>
        <w:rPr>
          <w:del w:id="1020" w:author="Yurii Shchehliuk" w:date="2022-04-13T14:53:00Z"/>
          <w:rPrChange w:id="1021" w:author="Yurii Shchehliuk" w:date="2022-04-17T13:26:00Z">
            <w:rPr>
              <w:del w:id="1022" w:author="Yurii Shchehliuk" w:date="2022-04-13T14:53:00Z"/>
            </w:rPr>
          </w:rPrChange>
        </w:rPr>
        <w:pPrChange w:id="1023" w:author="Yurii Shchehliuk" w:date="2022-04-13T14:53:00Z">
          <w:pPr>
            <w:keepNext/>
            <w:ind w:firstLine="720"/>
            <w:jc w:val="center"/>
          </w:pPr>
        </w:pPrChange>
      </w:pPr>
      <w:ins w:id="1024" w:author="Yurii Shchehliuk" w:date="2022-04-13T14:53:00Z">
        <w:r w:rsidRPr="00D80BBA">
          <w:rPr>
            <w:rPrChange w:id="1025" w:author="Yurii Shchehliuk" w:date="2022-04-17T13:26:00Z">
              <w:rPr/>
            </w:rPrChange>
          </w:rPr>
          <w:t xml:space="preserve">Rys. </w:t>
        </w:r>
        <w:r w:rsidRPr="00D80BBA">
          <w:rPr>
            <w:rPrChange w:id="1026" w:author="Yurii Shchehliuk" w:date="2022-04-17T13:26:00Z">
              <w:rPr/>
            </w:rPrChange>
          </w:rPr>
          <w:fldChar w:fldCharType="begin"/>
        </w:r>
        <w:r w:rsidRPr="00D80BBA">
          <w:rPr>
            <w:rPrChange w:id="1027" w:author="Yurii Shchehliuk" w:date="2022-04-17T13:26:00Z">
              <w:rPr/>
            </w:rPrChange>
          </w:rPr>
          <w:instrText xml:space="preserve"> SEQ Rys. \* ARABIC </w:instrText>
        </w:r>
      </w:ins>
      <w:r w:rsidRPr="00D80BBA">
        <w:rPr>
          <w:rPrChange w:id="1028" w:author="Yurii Shchehliuk" w:date="2022-04-17T13:26:00Z">
            <w:rPr/>
          </w:rPrChange>
        </w:rPr>
        <w:fldChar w:fldCharType="separate"/>
      </w:r>
      <w:ins w:id="1029" w:author="Yurii Shchehliuk" w:date="2022-04-13T14:53:00Z">
        <w:r w:rsidRPr="00D80BBA">
          <w:rPr>
            <w:noProof/>
            <w:rPrChange w:id="1030" w:author="Yurii Shchehliuk" w:date="2022-04-17T13:26:00Z">
              <w:rPr>
                <w:noProof/>
              </w:rPr>
            </w:rPrChange>
          </w:rPr>
          <w:t>24</w:t>
        </w:r>
        <w:r w:rsidRPr="00D80BBA">
          <w:rPr>
            <w:rPrChange w:id="1031" w:author="Yurii Shchehliuk" w:date="2022-04-17T13:26:00Z">
              <w:rPr/>
            </w:rPrChange>
          </w:rPr>
          <w:fldChar w:fldCharType="end"/>
        </w:r>
      </w:ins>
    </w:p>
    <w:p w14:paraId="0340132A" w14:textId="6D273E8A" w:rsidR="004C784D" w:rsidRDefault="004C784D" w:rsidP="004C784D">
      <w:pPr>
        <w:pStyle w:val="Caption"/>
        <w:jc w:val="center"/>
        <w:rPr>
          <w:i w:val="0"/>
          <w:iCs w:val="0"/>
        </w:rPr>
      </w:pPr>
      <w:del w:id="1032" w:author="Yurii Shchehliuk" w:date="2022-04-13T14:53:00Z">
        <w:r w:rsidRPr="0083722F" w:rsidDel="0083722F">
          <w:rPr>
            <w:i w:val="0"/>
            <w:iCs w:val="0"/>
          </w:rPr>
          <w:delText xml:space="preserve">Rys. </w:delText>
        </w:r>
        <w:r w:rsidRPr="0083722F" w:rsidDel="0083722F">
          <w:rPr>
            <w:i w:val="0"/>
            <w:iCs w:val="0"/>
            <w:rPrChange w:id="1033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83722F" w:rsidDel="0083722F">
          <w:rPr>
            <w:i w:val="0"/>
            <w:iCs w:val="0"/>
          </w:rPr>
          <w:delInstrText xml:space="preserve"> SEQ Rys. \* ARABIC </w:delInstrText>
        </w:r>
        <w:r w:rsidRPr="0083722F" w:rsidDel="0083722F">
          <w:rPr>
            <w:i w:val="0"/>
            <w:iCs w:val="0"/>
            <w:rPrChange w:id="1034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</w:del>
      <w:del w:id="1035" w:author="Yurii Shchehliuk" w:date="2022-04-13T14:23:00Z">
        <w:r w:rsidR="00D24E61" w:rsidRPr="0083722F" w:rsidDel="00EC3565">
          <w:rPr>
            <w:i w:val="0"/>
            <w:iCs w:val="0"/>
            <w:noProof/>
          </w:rPr>
          <w:delText>5</w:delText>
        </w:r>
      </w:del>
      <w:del w:id="1036" w:author="Yurii Shchehliuk" w:date="2022-04-13T14:53:00Z">
        <w:r w:rsidRPr="0083722F" w:rsidDel="0083722F">
          <w:rPr>
            <w:i w:val="0"/>
            <w:iCs w:val="0"/>
            <w:rPrChange w:id="1037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4C784D">
        <w:rPr>
          <w:i w:val="0"/>
          <w:iCs w:val="0"/>
        </w:rPr>
        <w:t xml:space="preserve"> Architektura aplikacji </w:t>
      </w:r>
      <w:proofErr w:type="spellStart"/>
      <w:r w:rsidRPr="004C784D">
        <w:rPr>
          <w:i w:val="0"/>
          <w:iCs w:val="0"/>
        </w:rPr>
        <w:t>frontendowej</w:t>
      </w:r>
      <w:proofErr w:type="spellEnd"/>
      <w:r w:rsidRPr="004C784D">
        <w:rPr>
          <w:i w:val="0"/>
          <w:iCs w:val="0"/>
        </w:rPr>
        <w:t xml:space="preserve"> </w:t>
      </w:r>
      <w:r w:rsidRPr="004C784D">
        <w:rPr>
          <w:i w:val="0"/>
          <w:iCs w:val="0"/>
        </w:rPr>
        <w:br/>
        <w:t>Źródło: opracowanie własne</w:t>
      </w:r>
    </w:p>
    <w:p w14:paraId="76D01B6A" w14:textId="0273F51A" w:rsidR="00F72033" w:rsidRDefault="004C784D" w:rsidP="004C784D">
      <w:commentRangeStart w:id="1038"/>
      <w:r>
        <w:t xml:space="preserve">Aplikacja </w:t>
      </w:r>
      <w:ins w:id="1039" w:author="Yurii Shchehliuk" w:date="2022-04-13T16:16:00Z">
        <w:r w:rsidR="003A092A">
          <w:t xml:space="preserve">postawiona </w:t>
        </w:r>
      </w:ins>
      <w:del w:id="1040" w:author="Yurii Shchehliuk" w:date="2022-04-13T16:16:00Z">
        <w:r w:rsidDel="003A092A">
          <w:delText>w</w:delText>
        </w:r>
      </w:del>
      <w:ins w:id="1041" w:author="Yurii Shchehliuk" w:date="2022-04-13T16:16:00Z">
        <w:r w:rsidR="003A092A">
          <w:t>na</w:t>
        </w:r>
      </w:ins>
      <w:r>
        <w:t xml:space="preserve"> </w:t>
      </w:r>
      <w:del w:id="1042" w:author="Yurii Shchehliuk" w:date="2022-04-13T16:16:00Z">
        <w:r w:rsidDel="003A092A">
          <w:delText xml:space="preserve">CLI </w:delText>
        </w:r>
      </w:del>
      <w:r>
        <w:t xml:space="preserve">Angular </w:t>
      </w:r>
      <w:ins w:id="1043" w:author="Yurii Shchehliuk" w:date="2022-04-13T16:16:00Z">
        <w:r w:rsidR="003A092A">
          <w:t xml:space="preserve">CLI </w:t>
        </w:r>
      </w:ins>
      <w:r>
        <w:t>12</w:t>
      </w:r>
      <w:ins w:id="1044" w:author="Yurii Shchehliuk" w:date="2022-04-13T16:17:00Z">
        <w:r w:rsidR="00A61669">
          <w:t xml:space="preserve">, </w:t>
        </w:r>
      </w:ins>
      <w:del w:id="1045" w:author="Yurii Shchehliuk" w:date="2022-04-13T16:17:00Z">
        <w:r w:rsidDel="00A61669">
          <w:delText xml:space="preserve"> </w:delText>
        </w:r>
      </w:del>
      <w:r w:rsidR="00A92676">
        <w:t>do manipulacji danymi</w:t>
      </w:r>
      <w:ins w:id="1046" w:author="Yurii Shchehliuk" w:date="2022-04-18T21:04:00Z">
        <w:r w:rsidR="00035500">
          <w:t>,</w:t>
        </w:r>
      </w:ins>
      <w:del w:id="1047" w:author="Yurii Shchehliuk" w:date="2022-04-13T16:17:00Z">
        <w:r w:rsidR="00A92676" w:rsidDel="00A61669">
          <w:delText>,</w:delText>
        </w:r>
      </w:del>
      <w:r w:rsidR="00A92676">
        <w:t xml:space="preserve"> które przychodzą z API wykorzystuj</w:t>
      </w:r>
      <w:del w:id="1048" w:author="Yurii Shchehliuk" w:date="2022-04-13T16:17:00Z">
        <w:r w:rsidR="00A92676" w:rsidDel="00A61669">
          <w:delText>e</w:delText>
        </w:r>
      </w:del>
      <w:ins w:id="1049" w:author="Yurii Shchehliuk" w:date="2022-04-13T16:17:00Z">
        <w:r w:rsidR="00A61669">
          <w:t>ę</w:t>
        </w:r>
      </w:ins>
      <w:ins w:id="1050" w:author="Yurii Shchehliuk" w:date="2022-04-13T16:20:00Z">
        <w:r w:rsidR="00E872BE">
          <w:t xml:space="preserve"> http zapytania wraz z</w:t>
        </w:r>
      </w:ins>
      <w:r w:rsidR="00A92676">
        <w:t xml:space="preserve"> bibliotek</w:t>
      </w:r>
      <w:ins w:id="1051" w:author="Yurii Shchehliuk" w:date="2022-04-13T16:21:00Z">
        <w:r w:rsidR="00E872BE">
          <w:t>ą</w:t>
        </w:r>
      </w:ins>
      <w:del w:id="1052" w:author="Yurii Shchehliuk" w:date="2022-04-13T16:21:00Z">
        <w:r w:rsidR="00A92676" w:rsidDel="00E872BE">
          <w:delText>ę</w:delText>
        </w:r>
      </w:del>
      <w:r w:rsidR="00A92676">
        <w:t xml:space="preserve"> </w:t>
      </w:r>
      <w:proofErr w:type="spellStart"/>
      <w:r w:rsidR="00A92676">
        <w:t>RxJS</w:t>
      </w:r>
      <w:proofErr w:type="spellEnd"/>
      <w:ins w:id="1053" w:author="Yurii Shchehliuk" w:date="2022-04-13T16:17:00Z">
        <w:r w:rsidR="00E972F9">
          <w:t>, w większym stopniu na podst</w:t>
        </w:r>
      </w:ins>
      <w:ins w:id="1054" w:author="Yurii Shchehliuk" w:date="2022-04-13T16:18:00Z">
        <w:r w:rsidR="00E972F9">
          <w:t>awie asynchronicznych kolekcji pod nazwą „</w:t>
        </w:r>
        <w:proofErr w:type="spellStart"/>
        <w:r w:rsidR="00E972F9">
          <w:t>Observable</w:t>
        </w:r>
        <w:proofErr w:type="spellEnd"/>
        <w:r w:rsidR="00E972F9">
          <w:t>”</w:t>
        </w:r>
      </w:ins>
      <w:r w:rsidR="00A92676">
        <w:t xml:space="preserve">. </w:t>
      </w:r>
      <w:del w:id="1055" w:author="Yurii Shchehliuk" w:date="2022-04-13T16:19:00Z">
        <w:r w:rsidR="00F72033" w:rsidDel="000568B1">
          <w:delText xml:space="preserve">Komunikacja </w:delText>
        </w:r>
      </w:del>
      <w:ins w:id="1056" w:author="Yurii Shchehliuk" w:date="2022-04-13T16:19:00Z">
        <w:r w:rsidR="000568B1">
          <w:t xml:space="preserve">Zarządzanie danymi </w:t>
        </w:r>
      </w:ins>
      <w:r w:rsidR="00F72033">
        <w:t>zaimplementowan</w:t>
      </w:r>
      <w:del w:id="1057" w:author="Yurii Shchehliuk" w:date="2022-04-13T16:19:00Z">
        <w:r w:rsidR="00F72033" w:rsidDel="000568B1">
          <w:delText>a</w:delText>
        </w:r>
      </w:del>
      <w:ins w:id="1058" w:author="Yurii Shchehliuk" w:date="2022-04-13T16:19:00Z">
        <w:r w:rsidR="000568B1">
          <w:t>e</w:t>
        </w:r>
      </w:ins>
      <w:r w:rsidR="00F72033">
        <w:t xml:space="preserve"> w serwisach</w:t>
      </w:r>
      <w:del w:id="1059" w:author="Yurii Shchehliuk" w:date="2022-04-13T16:21:00Z">
        <w:r w:rsidR="00F72033" w:rsidDel="001B73A2">
          <w:delText xml:space="preserve"> </w:delText>
        </w:r>
      </w:del>
      <w:del w:id="1060" w:author="Yurii Shchehliuk" w:date="2022-04-13T16:19:00Z">
        <w:r w:rsidR="00F72033" w:rsidDel="00436453">
          <w:delText xml:space="preserve">z wykorzystaniem „HttpClient”, </w:delText>
        </w:r>
      </w:del>
      <w:ins w:id="1061" w:author="Yurii Shchehliuk" w:date="2022-04-13T16:21:00Z">
        <w:r w:rsidR="001B73A2">
          <w:t>,</w:t>
        </w:r>
      </w:ins>
      <w:ins w:id="1062" w:author="Yurii Shchehliuk" w:date="2022-04-13T16:20:00Z">
        <w:r w:rsidR="00436453">
          <w:t xml:space="preserve"> </w:t>
        </w:r>
      </w:ins>
      <w:r w:rsidR="00F72033">
        <w:t>a komponenty deklarują się w osobnych modułach.</w:t>
      </w:r>
      <w:commentRangeEnd w:id="1038"/>
      <w:r w:rsidR="001C772E">
        <w:rPr>
          <w:rStyle w:val="CommentReference"/>
        </w:rPr>
        <w:commentReference w:id="1038"/>
      </w:r>
    </w:p>
    <w:p w14:paraId="621CCF18" w14:textId="727E8B63" w:rsidR="00643A28" w:rsidRPr="00F61600" w:rsidRDefault="00F72033">
      <w:pPr>
        <w:ind w:firstLine="360"/>
        <w:pPrChange w:id="1063" w:author="Yurii Shchehliuk" w:date="2022-04-13T16:21:00Z">
          <w:pPr>
            <w:ind w:firstLine="810"/>
          </w:pPr>
        </w:pPrChange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ins w:id="1064" w:author="Yurii Shchehliuk" w:date="2022-04-13T12:21:00Z">
        <w:r w:rsidR="00FA3322">
          <w:t xml:space="preserve"> Dzięki temu że jest zainstalowany certyfikat SSL, połączenie jest bezpieczniejsze, ponieważ odbywa się na podstawię protokołu HTTPS.</w:t>
        </w:r>
      </w:ins>
    </w:p>
    <w:p w14:paraId="4669B869" w14:textId="18D71C31" w:rsidR="006C4196" w:rsidRPr="00AE70EB" w:rsidRDefault="00A436DA" w:rsidP="00B972D1">
      <w:pPr>
        <w:pStyle w:val="Heading3"/>
        <w:ind w:left="720"/>
      </w:pPr>
      <w:bookmarkStart w:id="1065" w:name="_Toc100158866"/>
      <w:r w:rsidRPr="00AE70EB">
        <w:lastRenderedPageBreak/>
        <w:t>Opis działania aplikacji</w:t>
      </w:r>
      <w:bookmarkEnd w:id="1065"/>
    </w:p>
    <w:p w14:paraId="15AB9EFE" w14:textId="14371B5D" w:rsidR="00A436DA" w:rsidRDefault="00B06AE0" w:rsidP="00A436DA">
      <w:pPr>
        <w:rPr>
          <w:ins w:id="1066" w:author="Yurii Shchehliuk" w:date="2022-04-15T21:13:00Z"/>
        </w:rPr>
      </w:pPr>
      <w:r>
        <w:t xml:space="preserve">Aplikacja </w:t>
      </w:r>
      <w:proofErr w:type="spellStart"/>
      <w:r>
        <w:t>mobila</w:t>
      </w:r>
      <w:proofErr w:type="spellEnd"/>
      <w:r>
        <w:t xml:space="preserve">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</w:t>
      </w:r>
      <w:proofErr w:type="spellStart"/>
      <w:r>
        <w:t>mobilą</w:t>
      </w:r>
      <w:proofErr w:type="spellEnd"/>
      <w:r>
        <w:t xml:space="preserve"> możemy</w:t>
      </w:r>
      <w:ins w:id="1067" w:author="Yurii Shchehliuk" w:date="2022-04-15T21:09:00Z">
        <w:r w:rsidR="00873BD2">
          <w:t xml:space="preserve"> przeprowadzić wszystkie działania z </w:t>
        </w:r>
        <w:r w:rsidR="00D247FC">
          <w:t>menu restauracji, czyli przegląd</w:t>
        </w:r>
      </w:ins>
      <w:ins w:id="1068" w:author="Yurii Shchehliuk" w:date="2022-04-15T21:10:00Z">
        <w:r w:rsidR="00D247FC">
          <w:t>nąć listę, dodać lub usunąć do zamówienie oraz menu kontaktowe z restauracją.</w:t>
        </w:r>
      </w:ins>
      <w:r>
        <w:t xml:space="preserve"> </w:t>
      </w:r>
      <w:ins w:id="1069" w:author="Yurii Shchehliuk" w:date="2022-04-15T21:11:00Z">
        <w:r w:rsidR="00D247FC">
          <w:t xml:space="preserve">W aplikacji webowej </w:t>
        </w:r>
      </w:ins>
      <w:del w:id="1070" w:author="Yurii Shchehliuk" w:date="2022-04-15T21:11:00Z">
        <w:r w:rsidR="00A436DA" w:rsidDel="00D247FC">
          <w:delText>O</w:delText>
        </w:r>
      </w:del>
      <w:ins w:id="1071" w:author="Yurii Shchehliuk" w:date="2022-04-15T21:11:00Z">
        <w:r w:rsidR="00D247FC">
          <w:t>o</w:t>
        </w:r>
      </w:ins>
      <w:r w:rsidR="00A436DA">
        <w:t xml:space="preserve">prócz wyżej wymienionych funkcjonalności, dla administratorów też jest możliwość </w:t>
      </w:r>
      <w:ins w:id="1072" w:author="Yurii Shchehliuk" w:date="2022-04-15T21:11:00Z">
        <w:r w:rsidR="00D247FC">
          <w:t xml:space="preserve">zarządzania menu oraz </w:t>
        </w:r>
      </w:ins>
      <w:r w:rsidR="00A436DA">
        <w:t xml:space="preserve">wyeksportowania danych </w:t>
      </w:r>
      <w:ins w:id="1073" w:author="Yurii Shchehliuk" w:date="2022-04-15T21:11:00Z">
        <w:r w:rsidR="00D247FC">
          <w:t xml:space="preserve">zamówień z wybranego dnia </w:t>
        </w:r>
      </w:ins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12DACFDB" w14:textId="0B3222CE" w:rsidR="00A436DA" w:rsidDel="00D247FC" w:rsidRDefault="00A436DA" w:rsidP="00E514CA">
      <w:pPr>
        <w:pStyle w:val="ListParagraph"/>
        <w:numPr>
          <w:ilvl w:val="0"/>
          <w:numId w:val="33"/>
        </w:numPr>
        <w:rPr>
          <w:moveFrom w:id="1074" w:author="Yurii Shchehliuk" w:date="2022-04-15T21:12:00Z"/>
        </w:rPr>
      </w:pPr>
      <w:moveFromRangeStart w:id="1075" w:author="Yurii Shchehliuk" w:date="2022-04-15T21:12:00Z" w:name="move100949547"/>
      <w:moveFrom w:id="1076" w:author="Yurii Shchehliuk" w:date="2022-04-15T21:12:00Z">
        <w:r w:rsidDel="00D247FC">
          <w:t>Backend w postaci REST API</w:t>
        </w:r>
        <w:r w:rsidR="000F6AC6" w:rsidDel="00D247FC">
          <w:t>.</w:t>
        </w:r>
      </w:moveFrom>
    </w:p>
    <w:moveFromRangeEnd w:id="1075"/>
    <w:p w14:paraId="6F64BCD4" w14:textId="0D55E0C6" w:rsidR="00A436DA" w:rsidRDefault="000F6AC6" w:rsidP="00DD3082">
      <w:pPr>
        <w:pStyle w:val="ListParagraph"/>
        <w:numPr>
          <w:ilvl w:val="0"/>
          <w:numId w:val="33"/>
        </w:numPr>
        <w:rPr>
          <w:ins w:id="1077" w:author="Yurii Shchehliuk" w:date="2022-04-15T21:12:00Z"/>
        </w:rPr>
      </w:pPr>
      <w:proofErr w:type="spellStart"/>
      <w:r>
        <w:t>Frontend</w:t>
      </w:r>
      <w:proofErr w:type="spellEnd"/>
      <w:r>
        <w:t xml:space="preserve"> w postaci SPA, który oferuje korzystanie z wszystkie podstawowych funkcjonalności oraz narzędzia do zarządzania </w:t>
      </w:r>
      <w:del w:id="1078" w:author="Yurii Shchehliuk" w:date="2022-04-15T21:12:00Z">
        <w:r w:rsidDel="00D247FC">
          <w:delText>danymi</w:delText>
        </w:r>
      </w:del>
      <w:ins w:id="1079" w:author="Yurii Shchehliuk" w:date="2022-04-15T21:12:00Z">
        <w:r w:rsidR="00D247FC">
          <w:t>menu</w:t>
        </w:r>
      </w:ins>
      <w:r w:rsidR="00A436DA">
        <w:t>.</w:t>
      </w:r>
      <w:del w:id="1080" w:author="Yurii Shchehliuk" w:date="2022-04-15T21:12:00Z">
        <w:r w:rsidR="00A436DA" w:rsidDel="00D247FC">
          <w:delText xml:space="preserve"> </w:delText>
        </w:r>
      </w:del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  <w:rPr>
          <w:moveTo w:id="1081" w:author="Yurii Shchehliuk" w:date="2022-04-15T21:12:00Z"/>
        </w:rPr>
      </w:pPr>
      <w:moveToRangeStart w:id="1082" w:author="Yurii Shchehliuk" w:date="2022-04-15T21:12:00Z" w:name="move100949547"/>
      <w:proofErr w:type="spellStart"/>
      <w:moveTo w:id="1083" w:author="Yurii Shchehliuk" w:date="2022-04-15T21:12:00Z">
        <w:r>
          <w:t>Backend</w:t>
        </w:r>
        <w:proofErr w:type="spellEnd"/>
        <w:r>
          <w:t xml:space="preserve"> w postaci REST API</w:t>
        </w:r>
      </w:moveTo>
      <w:ins w:id="1084" w:author="Yurii Shchehliuk" w:date="2022-04-18T21:04:00Z">
        <w:r w:rsidR="00035500">
          <w:t>,</w:t>
        </w:r>
      </w:ins>
      <w:ins w:id="1085" w:author="Yurii Shchehliuk" w:date="2022-04-15T21:12:00Z">
        <w:r w:rsidR="004B052A">
          <w:t xml:space="preserve"> który został umieszczony na IIS </w:t>
        </w:r>
        <w:proofErr w:type="spellStart"/>
        <w:r w:rsidR="004B052A">
          <w:t>hostcie</w:t>
        </w:r>
      </w:ins>
      <w:proofErr w:type="spellEnd"/>
      <w:moveTo w:id="1086" w:author="Yurii Shchehliuk" w:date="2022-04-15T21:12:00Z">
        <w:r>
          <w:t>.</w:t>
        </w:r>
      </w:moveTo>
    </w:p>
    <w:moveToRangeEnd w:id="1082"/>
    <w:p w14:paraId="43D4F2ED" w14:textId="7E48DC49" w:rsidR="00ED2C5C" w:rsidRDefault="00E377A3">
      <w:pPr>
        <w:ind w:firstLine="360"/>
        <w:pPrChange w:id="1087" w:author="Yurii Shchehliuk" w:date="2022-04-14T17:41:00Z">
          <w:pPr>
            <w:pStyle w:val="ListParagraph"/>
            <w:numPr>
              <w:numId w:val="33"/>
            </w:numPr>
            <w:ind w:hanging="360"/>
          </w:pPr>
        </w:pPrChange>
      </w:pPr>
      <w:commentRangeStart w:id="1088"/>
      <w:ins w:id="1089" w:author="Yurii Shchehliuk" w:date="2022-04-15T21:12:00Z">
        <w:r>
          <w:t>Z aplikacji webo</w:t>
        </w:r>
      </w:ins>
      <w:ins w:id="1090" w:author="Yurii Shchehliuk" w:date="2022-04-15T21:13:00Z">
        <w:r>
          <w:t>wej p</w:t>
        </w:r>
      </w:ins>
      <w:ins w:id="1091" w:author="Yurii Shchehliuk" w:date="2022-04-14T17:40:00Z">
        <w:r w:rsidR="00ED2C5C">
          <w:t xml:space="preserve">o opłacie za pomocą </w:t>
        </w:r>
        <w:proofErr w:type="spellStart"/>
        <w:r w:rsidR="00ED2C5C">
          <w:t>Stripe</w:t>
        </w:r>
      </w:ins>
      <w:proofErr w:type="spellEnd"/>
      <w:ins w:id="1092" w:author="Yurii Shchehliuk" w:date="2022-04-17T12:45:00Z">
        <w:r w:rsidR="00960522">
          <w:t xml:space="preserve"> jest</w:t>
        </w:r>
      </w:ins>
      <w:ins w:id="1093" w:author="Yurii Shchehliuk" w:date="2022-04-14T17:41:00Z">
        <w:r w:rsidR="00ED2C5C">
          <w:t xml:space="preserve"> dostępny przegląd oczekujących zamówień oraz czat z restauracją.</w:t>
        </w:r>
      </w:ins>
      <w:commentRangeEnd w:id="1088"/>
      <w:r w:rsidR="002547C1">
        <w:rPr>
          <w:rStyle w:val="CommentReference"/>
        </w:rPr>
        <w:commentReference w:id="1088"/>
      </w:r>
    </w:p>
    <w:p w14:paraId="6EF446ED" w14:textId="4D4CCE0C" w:rsidR="00A9549D" w:rsidRDefault="00A436DA" w:rsidP="00A436DA">
      <w:r>
        <w:t>Po zakończeniu procesu implementacji projekt</w:t>
      </w:r>
      <w:commentRangeStart w:id="1094"/>
      <w:r>
        <w:t xml:space="preserve"> </w:t>
      </w:r>
      <w:del w:id="1095" w:author="Yurii Shchehliuk" w:date="2022-04-17T12:46:00Z">
        <w:r w:rsidR="00F12E6C" w:rsidDel="00592E6A">
          <w:delText xml:space="preserve">został </w:delText>
        </w:r>
      </w:del>
      <w:commentRangeEnd w:id="1094"/>
      <w:ins w:id="1096" w:author="Yurii Shchehliuk" w:date="2022-04-17T12:46:00Z">
        <w:r w:rsidR="00592E6A">
          <w:t xml:space="preserve">był </w:t>
        </w:r>
      </w:ins>
      <w:r w:rsidR="002547C1">
        <w:rPr>
          <w:rStyle w:val="CommentReference"/>
        </w:rPr>
        <w:commentReference w:id="1094"/>
      </w:r>
      <w:r w:rsidR="00F12E6C">
        <w:t>gotowy do</w:t>
      </w:r>
      <w:r>
        <w:t xml:space="preserve"> </w:t>
      </w:r>
      <w:r w:rsidR="00F12E6C">
        <w:t>przetestowania.</w:t>
      </w:r>
      <w:commentRangeStart w:id="1097"/>
      <w:commentRangeEnd w:id="1097"/>
      <w:del w:id="1098" w:author="Yurii Shchehliuk" w:date="2022-04-17T13:09:00Z">
        <w:r w:rsidR="002547C1" w:rsidDel="002F43B9">
          <w:rPr>
            <w:rStyle w:val="CommentReference"/>
          </w:rPr>
          <w:commentReference w:id="1097"/>
        </w:r>
      </w:del>
    </w:p>
    <w:p w14:paraId="767189B7" w14:textId="77777777" w:rsidR="00A436DA" w:rsidRDefault="00A436DA" w:rsidP="00B972D1">
      <w:pPr>
        <w:pStyle w:val="Heading3"/>
        <w:ind w:left="720"/>
      </w:pPr>
      <w:bookmarkStart w:id="1099" w:name="_Toc100158867"/>
      <w:r w:rsidRPr="00931C08">
        <w:t>Testy (ewaluacja)</w:t>
      </w:r>
      <w:bookmarkEnd w:id="1099"/>
    </w:p>
    <w:p w14:paraId="35D439AF" w14:textId="162DB74A" w:rsidR="00F322BB" w:rsidRDefault="00F12E6C" w:rsidP="00A436DA">
      <w:pPr>
        <w:rPr>
          <w:ins w:id="1100" w:author="Yurii Shchehliuk" w:date="2022-04-14T14:1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>
      <w:pPr>
        <w:rPr>
          <w:ins w:id="1101" w:author="Yurii Shchehliuk" w:date="2022-04-14T14:10:00Z"/>
        </w:rPr>
      </w:pPr>
    </w:p>
    <w:p w14:paraId="421BF792" w14:textId="1A9E8A39" w:rsidR="007E3E49" w:rsidRDefault="007E3E49" w:rsidP="00A436DA">
      <w:pPr>
        <w:rPr>
          <w:ins w:id="1102" w:author="Yurii Shchehliuk" w:date="2022-04-14T14:10:00Z"/>
        </w:rPr>
      </w:pPr>
    </w:p>
    <w:p w14:paraId="4DD09894" w14:textId="5CECEF10" w:rsidR="007E3E49" w:rsidRDefault="007E3E49" w:rsidP="00A436DA"/>
    <w:p w14:paraId="3832B2CE" w14:textId="77777777" w:rsidR="00955086" w:rsidRDefault="0016778F">
      <w:pPr>
        <w:keepNext/>
        <w:jc w:val="center"/>
        <w:rPr>
          <w:ins w:id="1103" w:author="Yurii Shchehliuk" w:date="2022-04-13T14:54:00Z"/>
        </w:rPr>
      </w:pPr>
      <w:r w:rsidRPr="00A27F39">
        <w:rPr>
          <w:noProof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B70" w14:textId="0B1E0A80" w:rsidR="00FF073E" w:rsidRPr="004B0690" w:rsidDel="00955086" w:rsidRDefault="00955086">
      <w:pPr>
        <w:pStyle w:val="Caption"/>
        <w:jc w:val="center"/>
        <w:rPr>
          <w:del w:id="1104" w:author="Yurii Shchehliuk" w:date="2022-04-13T14:54:00Z"/>
          <w:rPrChange w:id="1105" w:author="Yurii Shchehliuk" w:date="2022-04-17T13:23:00Z">
            <w:rPr>
              <w:del w:id="1106" w:author="Yurii Shchehliuk" w:date="2022-04-13T14:54:00Z"/>
            </w:rPr>
          </w:rPrChange>
        </w:rPr>
        <w:pPrChange w:id="1107" w:author="Yurii Shchehliuk" w:date="2022-04-13T14:54:00Z">
          <w:pPr>
            <w:keepNext/>
            <w:jc w:val="center"/>
          </w:pPr>
        </w:pPrChange>
      </w:pPr>
      <w:ins w:id="1108" w:author="Yurii Shchehliuk" w:date="2022-04-13T14:54:00Z">
        <w:r w:rsidRPr="004B0690">
          <w:rPr>
            <w:rPrChange w:id="1109" w:author="Yurii Shchehliuk" w:date="2022-04-17T13:23:00Z">
              <w:rPr/>
            </w:rPrChange>
          </w:rPr>
          <w:t xml:space="preserve">Rys. </w:t>
        </w:r>
        <w:r w:rsidRPr="004B0690">
          <w:rPr>
            <w:rPrChange w:id="1110" w:author="Yurii Shchehliuk" w:date="2022-04-17T13:23:00Z">
              <w:rPr/>
            </w:rPrChange>
          </w:rPr>
          <w:fldChar w:fldCharType="begin"/>
        </w:r>
        <w:r w:rsidRPr="004B0690">
          <w:rPr>
            <w:rPrChange w:id="1111" w:author="Yurii Shchehliuk" w:date="2022-04-17T13:23:00Z">
              <w:rPr/>
            </w:rPrChange>
          </w:rPr>
          <w:instrText xml:space="preserve"> SEQ Rys. \* ARABIC </w:instrText>
        </w:r>
      </w:ins>
      <w:r w:rsidRPr="004B0690">
        <w:rPr>
          <w:rPrChange w:id="1112" w:author="Yurii Shchehliuk" w:date="2022-04-17T13:23:00Z">
            <w:rPr/>
          </w:rPrChange>
        </w:rPr>
        <w:fldChar w:fldCharType="separate"/>
      </w:r>
      <w:ins w:id="1113" w:author="Yurii Shchehliuk" w:date="2022-04-13T14:54:00Z">
        <w:r w:rsidRPr="004B0690">
          <w:rPr>
            <w:noProof/>
            <w:rPrChange w:id="1114" w:author="Yurii Shchehliuk" w:date="2022-04-17T13:23:00Z">
              <w:rPr>
                <w:noProof/>
              </w:rPr>
            </w:rPrChange>
          </w:rPr>
          <w:t>25</w:t>
        </w:r>
        <w:r w:rsidRPr="004B0690">
          <w:rPr>
            <w:rPrChange w:id="1115" w:author="Yurii Shchehliuk" w:date="2022-04-17T13:23:00Z">
              <w:rPr/>
            </w:rPrChange>
          </w:rPr>
          <w:fldChar w:fldCharType="end"/>
        </w:r>
      </w:ins>
    </w:p>
    <w:p w14:paraId="47E36B7E" w14:textId="387354F1" w:rsidR="00FF073E" w:rsidRDefault="00FF073E" w:rsidP="00FF073E">
      <w:pPr>
        <w:pStyle w:val="Caption"/>
        <w:jc w:val="center"/>
        <w:rPr>
          <w:i w:val="0"/>
          <w:iCs w:val="0"/>
        </w:rPr>
      </w:pPr>
      <w:del w:id="1116" w:author="Yurii Shchehliuk" w:date="2022-04-13T14:54:00Z">
        <w:r w:rsidRPr="004B0690" w:rsidDel="00955086">
          <w:rPr>
            <w:i w:val="0"/>
            <w:iCs w:val="0"/>
          </w:rPr>
          <w:delText xml:space="preserve">Rys. </w:delText>
        </w:r>
        <w:r w:rsidRPr="004B0690" w:rsidDel="00955086">
          <w:rPr>
            <w:i w:val="0"/>
            <w:iCs w:val="0"/>
            <w:rPrChange w:id="1117" w:author="Yurii Shchehliuk" w:date="2022-04-17T13:23:00Z">
              <w:rPr>
                <w:i w:val="0"/>
                <w:iCs w:val="0"/>
              </w:rPr>
            </w:rPrChange>
          </w:rPr>
          <w:fldChar w:fldCharType="begin"/>
        </w:r>
        <w:r w:rsidRPr="004B0690" w:rsidDel="00955086">
          <w:rPr>
            <w:i w:val="0"/>
            <w:iCs w:val="0"/>
          </w:rPr>
          <w:delInstrText xml:space="preserve"> SEQ Rys. \* ARABIC </w:delInstrText>
        </w:r>
        <w:r w:rsidRPr="004B0690" w:rsidDel="00955086">
          <w:rPr>
            <w:i w:val="0"/>
            <w:iCs w:val="0"/>
            <w:rPrChange w:id="1118" w:author="Yurii Shchehliuk" w:date="2022-04-17T13:23:00Z">
              <w:rPr>
                <w:i w:val="0"/>
                <w:iCs w:val="0"/>
              </w:rPr>
            </w:rPrChange>
          </w:rPr>
          <w:fldChar w:fldCharType="separate"/>
        </w:r>
      </w:del>
      <w:del w:id="1119" w:author="Yurii Shchehliuk" w:date="2022-04-13T14:23:00Z">
        <w:r w:rsidR="00D24E61" w:rsidRPr="004B0690" w:rsidDel="00EC3565">
          <w:rPr>
            <w:i w:val="0"/>
            <w:iCs w:val="0"/>
            <w:noProof/>
          </w:rPr>
          <w:delText>6</w:delText>
        </w:r>
      </w:del>
      <w:del w:id="1120" w:author="Yurii Shchehliuk" w:date="2022-04-13T14:54:00Z">
        <w:r w:rsidRPr="004B0690" w:rsidDel="00955086">
          <w:rPr>
            <w:i w:val="0"/>
            <w:iCs w:val="0"/>
            <w:rPrChange w:id="1121" w:author="Yurii Shchehliuk" w:date="2022-04-17T13:23:00Z">
              <w:rPr>
                <w:i w:val="0"/>
                <w:iCs w:val="0"/>
              </w:rPr>
            </w:rPrChange>
          </w:rPr>
          <w:fldChar w:fldCharType="end"/>
        </w:r>
      </w:del>
      <w:r w:rsidRPr="004B0690">
        <w:rPr>
          <w:i w:val="0"/>
          <w:iCs w:val="0"/>
        </w:rPr>
        <w:t xml:space="preserve"> </w:t>
      </w:r>
      <w:r w:rsidR="00097C11" w:rsidRPr="004B0690">
        <w:rPr>
          <w:i w:val="0"/>
          <w:iCs w:val="0"/>
        </w:rPr>
        <w:t>K</w:t>
      </w:r>
      <w:r w:rsidRPr="004B0690">
        <w:rPr>
          <w:i w:val="0"/>
          <w:iCs w:val="0"/>
        </w:rPr>
        <w:t>onfiguracja</w:t>
      </w:r>
      <w:r w:rsidRPr="00FF073E">
        <w:rPr>
          <w:i w:val="0"/>
          <w:iCs w:val="0"/>
        </w:rPr>
        <w:t xml:space="preserve"> modułu testowania </w:t>
      </w:r>
      <w:r w:rsidRPr="00FF073E">
        <w:rPr>
          <w:i w:val="0"/>
          <w:iCs w:val="0"/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4160385A" w14:textId="77777777" w:rsidR="001A79CD" w:rsidRPr="009B4195" w:rsidRDefault="00F60619">
      <w:pPr>
        <w:pStyle w:val="Caption"/>
        <w:keepNext/>
        <w:jc w:val="center"/>
        <w:rPr>
          <w:ins w:id="1122" w:author="Yurii Shchehliuk" w:date="2022-04-13T14:55:00Z"/>
          <w:i w:val="0"/>
          <w:iCs w:val="0"/>
          <w:rPrChange w:id="1123" w:author="Yurii Shchehliuk" w:date="2022-04-17T13:23:00Z">
            <w:rPr>
              <w:ins w:id="1124" w:author="Yurii Shchehliuk" w:date="2022-04-13T14:55:00Z"/>
            </w:rPr>
          </w:rPrChange>
        </w:rPr>
      </w:pPr>
      <w:r w:rsidRPr="00F60619">
        <w:rPr>
          <w:i w:val="0"/>
          <w:iCs w:val="0"/>
        </w:rPr>
        <w:t xml:space="preserve"> </w:t>
      </w:r>
      <w:r w:rsidR="009C6376" w:rsidRPr="009B4195">
        <w:rPr>
          <w:i w:val="0"/>
          <w:iCs w:val="0"/>
          <w:noProof/>
          <w:rPrChange w:id="1125" w:author="Yurii Shchehliuk" w:date="2022-04-17T13:23:00Z">
            <w:rPr>
              <w:i w:val="0"/>
              <w:iCs w:val="0"/>
              <w:noProof/>
            </w:rPr>
          </w:rPrChange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25B" w14:textId="0C082467" w:rsidR="00276AEB" w:rsidRPr="009B4195" w:rsidDel="001A79CD" w:rsidRDefault="001A79CD">
      <w:pPr>
        <w:pStyle w:val="Caption"/>
        <w:jc w:val="center"/>
        <w:rPr>
          <w:del w:id="1126" w:author="Yurii Shchehliuk" w:date="2022-04-13T14:55:00Z"/>
          <w:i w:val="0"/>
          <w:iCs w:val="0"/>
          <w:rPrChange w:id="1127" w:author="Yurii Shchehliuk" w:date="2022-04-17T13:23:00Z">
            <w:rPr>
              <w:del w:id="1128" w:author="Yurii Shchehliuk" w:date="2022-04-13T14:55:00Z"/>
            </w:rPr>
          </w:rPrChange>
        </w:rPr>
        <w:pPrChange w:id="1129" w:author="Yurii Shchehliuk" w:date="2022-04-13T14:55:00Z">
          <w:pPr>
            <w:pStyle w:val="Caption"/>
            <w:keepNext/>
            <w:jc w:val="center"/>
          </w:pPr>
        </w:pPrChange>
      </w:pPr>
      <w:ins w:id="1130" w:author="Yurii Shchehliuk" w:date="2022-04-13T14:55:00Z">
        <w:r w:rsidRPr="009B4195">
          <w:rPr>
            <w:i w:val="0"/>
            <w:iCs w:val="0"/>
            <w:rPrChange w:id="1131" w:author="Yurii Shchehliuk" w:date="2022-04-17T13:23:00Z">
              <w:rPr>
                <w:i w:val="0"/>
                <w:iCs w:val="0"/>
              </w:rPr>
            </w:rPrChange>
          </w:rPr>
          <w:t xml:space="preserve">Rys. </w:t>
        </w:r>
        <w:r w:rsidRPr="009B4195">
          <w:rPr>
            <w:i w:val="0"/>
            <w:iCs w:val="0"/>
            <w:rPrChange w:id="1132" w:author="Yurii Shchehliuk" w:date="2022-04-17T13:23:00Z">
              <w:rPr>
                <w:i w:val="0"/>
                <w:iCs w:val="0"/>
              </w:rPr>
            </w:rPrChange>
          </w:rPr>
          <w:fldChar w:fldCharType="begin"/>
        </w:r>
        <w:r w:rsidRPr="009B4195">
          <w:rPr>
            <w:i w:val="0"/>
            <w:iCs w:val="0"/>
            <w:rPrChange w:id="1133" w:author="Yurii Shchehliuk" w:date="2022-04-17T13:23:00Z">
              <w:rPr>
                <w:i w:val="0"/>
                <w:iCs w:val="0"/>
              </w:rPr>
            </w:rPrChange>
          </w:rPr>
          <w:instrText xml:space="preserve"> SEQ Rys. \* ARABIC </w:instrText>
        </w:r>
      </w:ins>
      <w:r w:rsidRPr="009B4195">
        <w:rPr>
          <w:i w:val="0"/>
          <w:iCs w:val="0"/>
          <w:rPrChange w:id="1134" w:author="Yurii Shchehliuk" w:date="2022-04-17T13:23:00Z">
            <w:rPr>
              <w:i w:val="0"/>
              <w:iCs w:val="0"/>
            </w:rPr>
          </w:rPrChange>
        </w:rPr>
        <w:fldChar w:fldCharType="separate"/>
      </w:r>
      <w:ins w:id="1135" w:author="Yurii Shchehliuk" w:date="2022-04-13T14:55:00Z">
        <w:r w:rsidRPr="009B4195">
          <w:rPr>
            <w:i w:val="0"/>
            <w:iCs w:val="0"/>
            <w:noProof/>
            <w:rPrChange w:id="1136" w:author="Yurii Shchehliuk" w:date="2022-04-17T13:23:00Z">
              <w:rPr>
                <w:i w:val="0"/>
                <w:iCs w:val="0"/>
                <w:noProof/>
              </w:rPr>
            </w:rPrChange>
          </w:rPr>
          <w:t>26</w:t>
        </w:r>
        <w:r w:rsidRPr="009B4195">
          <w:rPr>
            <w:i w:val="0"/>
            <w:iCs w:val="0"/>
            <w:rPrChange w:id="1137" w:author="Yurii Shchehliuk" w:date="2022-04-17T13:23:00Z">
              <w:rPr>
                <w:i w:val="0"/>
                <w:iCs w:val="0"/>
              </w:rPr>
            </w:rPrChange>
          </w:rPr>
          <w:fldChar w:fldCharType="end"/>
        </w:r>
      </w:ins>
    </w:p>
    <w:p w14:paraId="41B9D501" w14:textId="3192D408" w:rsidR="00CF39EF" w:rsidRPr="00276AEB" w:rsidRDefault="00276AEB" w:rsidP="00276AEB">
      <w:pPr>
        <w:pStyle w:val="Caption"/>
        <w:jc w:val="center"/>
        <w:rPr>
          <w:i w:val="0"/>
          <w:iCs w:val="0"/>
        </w:rPr>
      </w:pPr>
      <w:del w:id="1138" w:author="Yurii Shchehliuk" w:date="2022-04-13T14:55:00Z">
        <w:r w:rsidRPr="009B4195" w:rsidDel="001A79CD">
          <w:rPr>
            <w:i w:val="0"/>
            <w:iCs w:val="0"/>
          </w:rPr>
          <w:delText xml:space="preserve">Rys. </w:delText>
        </w:r>
        <w:r w:rsidRPr="009B4195" w:rsidDel="001A79CD">
          <w:rPr>
            <w:i w:val="0"/>
            <w:iCs w:val="0"/>
            <w:rPrChange w:id="1139" w:author="Yurii Shchehliuk" w:date="2022-04-17T13:23:00Z">
              <w:rPr>
                <w:i w:val="0"/>
                <w:iCs w:val="0"/>
              </w:rPr>
            </w:rPrChange>
          </w:rPr>
          <w:fldChar w:fldCharType="begin"/>
        </w:r>
        <w:r w:rsidRPr="009B4195" w:rsidDel="001A79CD">
          <w:rPr>
            <w:i w:val="0"/>
            <w:iCs w:val="0"/>
          </w:rPr>
          <w:delInstrText xml:space="preserve"> SEQ Rys. \* ARABIC </w:delInstrText>
        </w:r>
        <w:r w:rsidRPr="009B4195" w:rsidDel="001A79CD">
          <w:rPr>
            <w:i w:val="0"/>
            <w:iCs w:val="0"/>
            <w:rPrChange w:id="1140" w:author="Yurii Shchehliuk" w:date="2022-04-17T13:23:00Z">
              <w:rPr>
                <w:i w:val="0"/>
                <w:iCs w:val="0"/>
              </w:rPr>
            </w:rPrChange>
          </w:rPr>
          <w:fldChar w:fldCharType="separate"/>
        </w:r>
      </w:del>
      <w:del w:id="1141" w:author="Yurii Shchehliuk" w:date="2022-04-13T14:23:00Z">
        <w:r w:rsidR="00D24E61" w:rsidRPr="009B4195" w:rsidDel="00EC3565">
          <w:rPr>
            <w:i w:val="0"/>
            <w:iCs w:val="0"/>
            <w:noProof/>
          </w:rPr>
          <w:delText>7</w:delText>
        </w:r>
      </w:del>
      <w:del w:id="1142" w:author="Yurii Shchehliuk" w:date="2022-04-13T14:55:00Z">
        <w:r w:rsidRPr="009B4195" w:rsidDel="001A79CD">
          <w:rPr>
            <w:i w:val="0"/>
            <w:iCs w:val="0"/>
            <w:rPrChange w:id="1143" w:author="Yurii Shchehliuk" w:date="2022-04-17T13:23:00Z">
              <w:rPr>
                <w:i w:val="0"/>
                <w:iCs w:val="0"/>
              </w:rPr>
            </w:rPrChange>
          </w:rPr>
          <w:fldChar w:fldCharType="end"/>
        </w:r>
      </w:del>
      <w:r w:rsidRPr="009B4195">
        <w:rPr>
          <w:i w:val="0"/>
          <w:iCs w:val="0"/>
        </w:rPr>
        <w:t xml:space="preserve"> Testowanie</w:t>
      </w:r>
      <w:r w:rsidRPr="00276AEB">
        <w:rPr>
          <w:i w:val="0"/>
          <w:iCs w:val="0"/>
        </w:rPr>
        <w:t xml:space="preserve"> głównego komponentu aplikacji</w:t>
      </w:r>
      <w:r>
        <w:rPr>
          <w:i w:val="0"/>
          <w:iCs w:val="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ins w:id="1144" w:author="Yurii Shchehliuk" w:date="2022-04-18T21:04:00Z">
        <w:r w:rsidR="00035500">
          <w:t>,</w:t>
        </w:r>
      </w:ins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145" w:name="_Toc100158868"/>
      <w:commentRangeStart w:id="1146"/>
      <w:r w:rsidRPr="00931C08">
        <w:t>Podsumowanie</w:t>
      </w:r>
      <w:commentRangeEnd w:id="1146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1146"/>
      </w:r>
      <w:bookmarkEnd w:id="1145"/>
    </w:p>
    <w:p w14:paraId="236846B4" w14:textId="1A4F940E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1147"/>
      <w:r>
        <w:t>który spełnił wymagania zarówno funkcjonalne i niefunkcjonalne</w:t>
      </w:r>
      <w:commentRangeEnd w:id="1147"/>
      <w:r w:rsidR="00A2226E">
        <w:rPr>
          <w:rStyle w:val="CommentReference"/>
        </w:rPr>
        <w:commentReference w:id="1147"/>
      </w:r>
      <w:ins w:id="1148" w:author="Yurii Shchehliuk" w:date="2022-04-18T21:15:00Z">
        <w:r w:rsidR="003E6FC1">
          <w:t>, a w wyniku zostały osiągnięte ustawione cele</w:t>
        </w:r>
      </w:ins>
      <w:r>
        <w:t xml:space="preserve">. </w:t>
      </w:r>
      <w:commentRangeStart w:id="1149"/>
      <w:r>
        <w:t>System rozwiązuje problemy opisane w pierwszym rozdziale pracy</w:t>
      </w:r>
      <w:ins w:id="1150" w:author="Yurii Shchehliuk" w:date="2022-04-18T21:16:00Z">
        <w:r w:rsidR="00427F7D">
          <w:t xml:space="preserve">, czyli </w:t>
        </w:r>
      </w:ins>
      <w:ins w:id="1151" w:author="Yurii Shchehliuk" w:date="2022-04-18T21:17:00Z">
        <w:r w:rsidR="00427F7D">
          <w:t xml:space="preserve">implementuje </w:t>
        </w:r>
      </w:ins>
      <w:ins w:id="1152" w:author="Yurii Shchehliuk" w:date="2022-04-18T21:16:00Z">
        <w:r w:rsidR="00427F7D">
          <w:t xml:space="preserve">zautomatyzowanie procesów złożenia zamówienia oraz rezerwacji miejsca w wyniku </w:t>
        </w:r>
      </w:ins>
      <w:ins w:id="1153" w:author="Yurii Shchehliuk" w:date="2022-04-18T21:17:00Z">
        <w:r w:rsidR="00427F7D">
          <w:t xml:space="preserve">czego czas dokonania zakupu jest skrócony, a instrumenty </w:t>
        </w:r>
      </w:ins>
      <w:ins w:id="1154" w:author="Yurii Shchehliuk" w:date="2022-04-18T21:18:00Z">
        <w:r w:rsidR="00427F7D">
          <w:t xml:space="preserve">administratorskie </w:t>
        </w:r>
      </w:ins>
      <w:ins w:id="1155" w:author="Yurii Shchehliuk" w:date="2022-04-18T21:19:00Z">
        <w:r w:rsidR="00427F7D">
          <w:t xml:space="preserve">zapewniają kontrolę danych restauracji oraz zamówień użytkownika co jest pomocne przy obliczeniach </w:t>
        </w:r>
      </w:ins>
      <w:ins w:id="1156" w:author="Yurii Shchehliuk" w:date="2022-04-18T21:20:00Z">
        <w:r w:rsidR="00427F7D">
          <w:t>księgowych</w:t>
        </w:r>
      </w:ins>
      <w:ins w:id="1157" w:author="Yurii Shchehliuk" w:date="2022-04-18T21:18:00Z">
        <w:r w:rsidR="00427F7D">
          <w:t xml:space="preserve"> </w:t>
        </w:r>
      </w:ins>
      <w:r>
        <w:t xml:space="preserve">. </w:t>
      </w:r>
      <w:commentRangeEnd w:id="1149"/>
      <w:r w:rsidR="005E5108">
        <w:rPr>
          <w:rStyle w:val="CommentReference"/>
        </w:rPr>
        <w:commentReference w:id="1149"/>
      </w: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strukturze </w:t>
      </w:r>
      <w:ins w:id="1158" w:author="Yurii Shchehliuk" w:date="2022-04-18T21:25:00Z">
        <w:r w:rsidR="00F74DE4">
          <w:t xml:space="preserve">w przyszłości </w:t>
        </w:r>
      </w:ins>
      <w:r>
        <w:t>może być rozwijany i rozszerzany</w:t>
      </w:r>
      <w:ins w:id="1159" w:author="Yurii Shchehliuk" w:date="2022-04-18T21:20:00Z">
        <w:r w:rsidR="0058347D">
          <w:t xml:space="preserve"> w stronę pełnej automatyzacji i robotyzacji.</w:t>
        </w:r>
      </w:ins>
      <w:ins w:id="1160" w:author="Yurii Shchehliuk" w:date="2022-04-18T21:25:00Z">
        <w:r w:rsidR="00A823C7">
          <w:t xml:space="preserve"> Oprócz wyżej wymienionych </w:t>
        </w:r>
      </w:ins>
      <w:ins w:id="1161" w:author="Yurii Shchehliuk" w:date="2022-04-18T21:26:00Z">
        <w:r w:rsidR="00A823C7">
          <w:t>możliwości rozwoju danego systemu, można byłoby też zaprojektować system d</w:t>
        </w:r>
      </w:ins>
      <w:ins w:id="1162" w:author="Yurii Shchehliuk" w:date="2022-04-18T21:27:00Z">
        <w:r w:rsidR="00A823C7">
          <w:t xml:space="preserve">ostawy zamówienia za pomocą robotów kurierskich z śledzeniem lokacji oraz stacji </w:t>
        </w:r>
      </w:ins>
      <w:ins w:id="1163" w:author="Yurii Shchehliuk" w:date="2022-04-18T21:28:00Z">
        <w:r w:rsidR="008E1838">
          <w:t>doładowujących</w:t>
        </w:r>
      </w:ins>
      <w:ins w:id="1164" w:author="Yurii Shchehliuk" w:date="2022-04-18T21:27:00Z">
        <w:r w:rsidR="00A823C7">
          <w:t>.</w:t>
        </w:r>
      </w:ins>
      <w:del w:id="1165" w:author="Yurii Shchehliuk" w:date="2022-04-18T21:20:00Z">
        <w:r w:rsidDel="0058347D">
          <w:delText>.</w:delText>
        </w:r>
      </w:del>
    </w:p>
    <w:p w14:paraId="44F8DE7A" w14:textId="6DB384E5" w:rsidR="00BF33E7" w:rsidRDefault="00691E75" w:rsidP="00CA2044">
      <w:pPr>
        <w:ind w:firstLine="360"/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</w:t>
      </w:r>
      <w:commentRangeStart w:id="1166"/>
      <w:r w:rsidR="0071541B">
        <w:t xml:space="preserve">nie tylko w </w:t>
      </w:r>
      <w:r w:rsidR="000D660A">
        <w:t>dziedzinie</w:t>
      </w:r>
      <w:r w:rsidR="0071541B">
        <w:t xml:space="preserve"> wytwarzania oprogramowania</w:t>
      </w:r>
      <w:commentRangeEnd w:id="1166"/>
      <w:r w:rsidR="00C569A8">
        <w:rPr>
          <w:rStyle w:val="CommentReference"/>
        </w:rPr>
        <w:commentReference w:id="1166"/>
      </w:r>
      <w:ins w:id="1167" w:author="Yurii Shchehliuk" w:date="2022-04-18T21:22:00Z">
        <w:r w:rsidR="001366E7">
          <w:t>, a też w obszarze marketingu oraz</w:t>
        </w:r>
      </w:ins>
      <w:ins w:id="1168" w:author="Yurii Shchehliuk" w:date="2022-04-18T21:23:00Z">
        <w:r w:rsidR="001366E7">
          <w:t xml:space="preserve"> UI/UX designu</w:t>
        </w:r>
      </w:ins>
      <w:del w:id="1169" w:author="Yurii Shchehliuk" w:date="2022-04-18T21:21:00Z">
        <w:r w:rsidR="0071541B" w:rsidDel="002F644E">
          <w:delText>.</w:delText>
        </w:r>
      </w:del>
      <w:ins w:id="1170" w:author="Yurii Shchehliuk" w:date="2022-04-18T21:23:00Z">
        <w:r w:rsidR="009E51F2">
          <w:t>.</w:t>
        </w:r>
      </w:ins>
      <w:r w:rsidR="001D3CC7">
        <w:t xml:space="preserve"> </w:t>
      </w:r>
      <w:del w:id="1171" w:author="Yurii Shchehliuk" w:date="2022-04-18T21:21:00Z">
        <w:r w:rsidR="0071541B" w:rsidDel="002F644E">
          <w:delText>O</w:delText>
        </w:r>
      </w:del>
      <w:ins w:id="1172" w:author="Yurii Shchehliuk" w:date="2022-04-18T21:23:00Z">
        <w:r w:rsidR="009E51F2">
          <w:t>O</w:t>
        </w:r>
      </w:ins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del w:id="1173" w:author="Yurii Shchehliuk" w:date="2022-04-18T21:23:00Z">
        <w:r w:rsidR="0071541B" w:rsidDel="00D84BD3">
          <w:delText xml:space="preserve">oraz </w:delText>
        </w:r>
      </w:del>
      <w:ins w:id="1174" w:author="Yurii Shchehliuk" w:date="2022-04-18T21:23:00Z">
        <w:r w:rsidR="00D84BD3">
          <w:t>i</w:t>
        </w:r>
        <w:r w:rsidR="00D84BD3">
          <w:t xml:space="preserve"> </w:t>
        </w:r>
      </w:ins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del w:id="1175" w:author="Yurii Shchehliuk" w:date="2022-04-18T21:23:00Z">
        <w:r w:rsidR="00BF33E7" w:rsidDel="0004554A">
          <w:delText xml:space="preserve">zapewniania komunikacji kilku systemów jednocześnie na różnych </w:delText>
        </w:r>
        <w:commentRangeStart w:id="1176"/>
        <w:r w:rsidR="00BF33E7" w:rsidDel="0004554A">
          <w:delText>urządzeniach</w:delText>
        </w:r>
      </w:del>
      <w:del w:id="1177" w:author="Yurii Shchehliuk" w:date="2022-04-18T21:22:00Z">
        <w:r w:rsidR="00BF33E7" w:rsidRPr="00BF33E7" w:rsidDel="00B62790">
          <w:rPr>
            <w:strike/>
          </w:rPr>
          <w:delText>.</w:delText>
        </w:r>
      </w:del>
      <w:del w:id="1178" w:author="Yurii Shchehliuk" w:date="2022-04-18T21:21:00Z">
        <w:r w:rsidR="00BF33E7" w:rsidRPr="00BF33E7" w:rsidDel="00B62790">
          <w:rPr>
            <w:strike/>
          </w:rPr>
          <w:delText xml:space="preserve"> </w:delText>
        </w:r>
        <w:commentRangeEnd w:id="1176"/>
        <w:r w:rsidR="00C569A8" w:rsidDel="00B62790">
          <w:rPr>
            <w:rStyle w:val="CommentReference"/>
          </w:rPr>
          <w:commentReference w:id="1176"/>
        </w:r>
      </w:del>
      <w:ins w:id="1179" w:author="Yurii Shchehliuk" w:date="2022-04-18T21:23:00Z">
        <w:r w:rsidR="0004554A">
          <w:t xml:space="preserve">projektowania systemów </w:t>
        </w:r>
        <w:proofErr w:type="spellStart"/>
        <w:r w:rsidR="0004554A">
          <w:t>krosplatformowych</w:t>
        </w:r>
        <w:proofErr w:type="spellEnd"/>
        <w:r w:rsidR="0004554A">
          <w:t>.</w:t>
        </w:r>
      </w:ins>
    </w:p>
    <w:p w14:paraId="36AA44AB" w14:textId="5D695953" w:rsidR="0042297C" w:rsidRDefault="0042297C" w:rsidP="00B62790">
      <w:pPr>
        <w:ind w:firstLine="360"/>
        <w:rPr>
          <w:rFonts w:eastAsiaTheme="majorEastAsia" w:cstheme="majorBidi"/>
          <w:b/>
          <w:color w:val="000000" w:themeColor="text1"/>
          <w:szCs w:val="26"/>
        </w:rPr>
        <w:pPrChange w:id="1180" w:author="Yurii Shchehliuk" w:date="2022-04-18T21:21:00Z">
          <w:pPr>
            <w:ind w:firstLine="720"/>
          </w:pPr>
        </w:pPrChange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1181" w:name="_Toc100158869"/>
      <w:commentRangeStart w:id="1182"/>
      <w:commentRangeStart w:id="1183"/>
      <w:commentRangeStart w:id="1184"/>
      <w:proofErr w:type="spellStart"/>
      <w:r w:rsidRPr="00502B30">
        <w:rPr>
          <w:lang w:val="en-US"/>
        </w:rPr>
        <w:lastRenderedPageBreak/>
        <w:t>Literatura</w:t>
      </w:r>
      <w:commentRangeEnd w:id="1182"/>
      <w:proofErr w:type="spellEnd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1182"/>
      </w:r>
      <w:commentRangeEnd w:id="1183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1183"/>
      </w:r>
      <w:commentRangeEnd w:id="1184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1184"/>
      </w:r>
      <w:bookmarkEnd w:id="1181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1185"/>
      <w:commentRangeStart w:id="1186"/>
      <w:commentRangeStart w:id="1187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proofErr w:type="spellStart"/>
      <w:r w:rsidRPr="00502B30">
        <w:t>Packt</w:t>
      </w:r>
      <w:proofErr w:type="spellEnd"/>
      <w:r w:rsidRPr="00502B30">
        <w:t xml:space="preserve">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"https://www.outerboxdesign.com/web-design-articles/mobile-ecommerce-statistics"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https://www.outerboxdesign.com/web-design-articles/mobile-ecommerce-statistics</w:t>
      </w:r>
      <w:r>
        <w:rPr>
          <w:rStyle w:val="Hyperlink"/>
          <w:color w:val="000000" w:themeColor="text1"/>
          <w:u w:val="none"/>
        </w:rPr>
        <w:fldChar w:fldCharType="end"/>
      </w:r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"https://gs.statcounter.com/os-market-share"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https://gs.statcounter.com/os-market-share</w:t>
      </w:r>
      <w:r>
        <w:rPr>
          <w:rStyle w:val="Hyperlink"/>
          <w:color w:val="000000" w:themeColor="text1"/>
          <w:u w:val="none"/>
        </w:rPr>
        <w:fldChar w:fldCharType="end"/>
      </w:r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"https://www.statista.com/statistics/268251/number-of-apps-in-the-itunes-app-store-since-2008/"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https://www.statista.com/statistics/268251/number-of-apps-in-the-itunes-app-store-since-2008/</w:t>
      </w:r>
      <w:r>
        <w:rPr>
          <w:rStyle w:val="Hyperlink"/>
          <w:color w:val="000000" w:themeColor="text1"/>
          <w:u w:val="none"/>
        </w:rPr>
        <w:fldChar w:fldCharType="end"/>
      </w:r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"https://medium.com/xorum-io/cross-platform-mobile-apps-development-in-2021-xamarin-vs-react-native-vs-flutter-vs-kotlin-ca8ea1f5a3e0"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https://medium.com/xorum-io/cross-platform-mobile-apps-development-in-2021-xamarin-vs-react-native-vs-flutter-vs-kotlin-ca8ea1f5a3e0</w:t>
      </w:r>
      <w:r>
        <w:rPr>
          <w:rStyle w:val="Hyperlink"/>
          <w:color w:val="000000" w:themeColor="text1"/>
          <w:u w:val="none"/>
        </w:rPr>
        <w:fldChar w:fldCharType="end"/>
      </w:r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"https://docs.microsoft.com/pl-pl/xamarin/cross-platform/app-fundamentals/building-cross-platform-applications/understanding-the-xamarin-mobile-platform"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https://docs.microsoft.com/pl-pl/xamarin/cross-platform/app-fundamentals/building-cross-platform-applications/understanding-the-xamarin-mobile-platform</w:t>
      </w:r>
      <w:r>
        <w:rPr>
          <w:rStyle w:val="Hyperlink"/>
          <w:color w:val="000000" w:themeColor="text1"/>
          <w:u w:val="none"/>
        </w:rPr>
        <w:fldChar w:fldCharType="end"/>
      </w:r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F92C9C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"https://refactoring.guru/design-patterns/strategy" </w:instrText>
      </w:r>
      <w:r>
        <w:fldChar w:fldCharType="separate"/>
      </w:r>
      <w:r w:rsidR="009974C7" w:rsidRPr="009974C7">
        <w:rPr>
          <w:rStyle w:val="Hyperlink"/>
          <w:color w:val="000000" w:themeColor="text1"/>
          <w:u w:val="none"/>
        </w:rPr>
        <w:t>https://refactoring.guru/design-patterns/strategy</w:t>
      </w:r>
      <w:r>
        <w:rPr>
          <w:rStyle w:val="Hyperlink"/>
          <w:color w:val="000000" w:themeColor="text1"/>
          <w:u w:val="none"/>
        </w:rPr>
        <w:fldChar w:fldCharType="end"/>
      </w:r>
      <w:r w:rsidR="00C72041">
        <w:rPr>
          <w:color w:val="000000" w:themeColor="text1"/>
        </w:rPr>
        <w:t>, z dnia 20.12.2021</w:t>
      </w:r>
      <w:commentRangeEnd w:id="1185"/>
      <w:r w:rsidR="00F55B12">
        <w:rPr>
          <w:rStyle w:val="CommentReference"/>
        </w:rPr>
        <w:commentReference w:id="1185"/>
      </w:r>
      <w:commentRangeEnd w:id="1186"/>
      <w:r w:rsidR="00EC20C9">
        <w:rPr>
          <w:rStyle w:val="CommentReference"/>
        </w:rPr>
        <w:commentReference w:id="1186"/>
      </w:r>
      <w:commentRangeEnd w:id="1187"/>
      <w:r w:rsidR="005E5108">
        <w:rPr>
          <w:rStyle w:val="CommentReference"/>
        </w:rPr>
        <w:commentReference w:id="1187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1188" w:name="_Toc100158870"/>
      <w:r w:rsidRPr="00B972D1">
        <w:rPr>
          <w:szCs w:val="24"/>
        </w:rPr>
        <w:lastRenderedPageBreak/>
        <w:t>Streszczenie</w:t>
      </w:r>
      <w:bookmarkEnd w:id="1188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proofErr w:type="spellStart"/>
      <w:r w:rsidRPr="00B972D1">
        <w:rPr>
          <w:sz w:val="22"/>
          <w:szCs w:val="20"/>
          <w:lang w:val="en-US"/>
        </w:rPr>
        <w:t>Temat</w:t>
      </w:r>
      <w:proofErr w:type="spellEnd"/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proofErr w:type="spellStart"/>
      <w:r w:rsidR="00521BB4">
        <w:rPr>
          <w:sz w:val="22"/>
          <w:szCs w:val="20"/>
        </w:rPr>
        <w:t>Xamarin</w:t>
      </w:r>
      <w:proofErr w:type="spellEnd"/>
      <w:r w:rsidR="00521BB4">
        <w:rPr>
          <w:sz w:val="22"/>
          <w:szCs w:val="20"/>
        </w:rPr>
        <w:t xml:space="preserve">, </w:t>
      </w:r>
      <w:r w:rsidR="00344D8D">
        <w:rPr>
          <w:sz w:val="22"/>
          <w:szCs w:val="20"/>
        </w:rPr>
        <w:t xml:space="preserve">Restauracja, .net </w:t>
      </w:r>
      <w:proofErr w:type="spellStart"/>
      <w:r w:rsidR="00344D8D">
        <w:rPr>
          <w:sz w:val="22"/>
          <w:szCs w:val="20"/>
        </w:rPr>
        <w:t>core</w:t>
      </w:r>
      <w:proofErr w:type="spellEnd"/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EE234E">
      <w:pPr>
        <w:pStyle w:val="Heading2"/>
        <w:numPr>
          <w:ilvl w:val="0"/>
          <w:numId w:val="0"/>
        </w:numPr>
        <w:ind w:left="576"/>
      </w:pPr>
      <w:bookmarkStart w:id="1189" w:name="_Toc100158871"/>
      <w:commentRangeStart w:id="1190"/>
      <w:r>
        <w:lastRenderedPageBreak/>
        <w:t>Załączniki</w:t>
      </w:r>
      <w:bookmarkEnd w:id="1189"/>
      <w:commentRangeEnd w:id="1190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1190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DF4CA96" w:rsidR="00EE234E" w:rsidRDefault="00EE234E" w:rsidP="00EE234E">
      <w:r>
        <w:t xml:space="preserve">1 Folder z kodem </w:t>
      </w:r>
      <w:commentRangeStart w:id="1191"/>
      <w:r>
        <w:t>źródłowym.</w:t>
      </w:r>
    </w:p>
    <w:p w14:paraId="0C7558D5" w14:textId="61BBEA3C" w:rsidR="00A605A1" w:rsidRDefault="00EE234E" w:rsidP="00C451C6">
      <w:pPr>
        <w:rPr>
          <w:ins w:id="1192" w:author="Yurii Shchehliuk" w:date="2022-04-15T21:21:00Z"/>
        </w:rPr>
      </w:pPr>
      <w:r>
        <w:t xml:space="preserve">2 Folder z kodem źródłowym do </w:t>
      </w:r>
      <w:r w:rsidR="00B37EB5">
        <w:t>aplikacji</w:t>
      </w:r>
      <w:r>
        <w:t>.</w:t>
      </w:r>
      <w:commentRangeEnd w:id="1191"/>
      <w:r w:rsidR="00B3017F">
        <w:rPr>
          <w:rStyle w:val="CommentReference"/>
        </w:rPr>
        <w:commentReference w:id="1191"/>
      </w:r>
    </w:p>
    <w:p w14:paraId="0115E015" w14:textId="3F4248C4" w:rsidR="004766A5" w:rsidRDefault="004766A5" w:rsidP="00C451C6">
      <w:pPr>
        <w:rPr>
          <w:ins w:id="1193" w:author="Yurii Shchehliuk" w:date="2022-04-15T21:21:00Z"/>
        </w:rPr>
      </w:pPr>
    </w:p>
    <w:p w14:paraId="0E9DD0B0" w14:textId="77777777" w:rsidR="004766A5" w:rsidRDefault="004766A5" w:rsidP="004766A5">
      <w:pPr>
        <w:rPr>
          <w:ins w:id="1194" w:author="Yurii Shchehliuk" w:date="2022-04-15T21:21:00Z"/>
        </w:rPr>
      </w:pPr>
    </w:p>
    <w:p w14:paraId="575BB7CB" w14:textId="77777777" w:rsidR="004766A5" w:rsidRDefault="004766A5" w:rsidP="004766A5">
      <w:pPr>
        <w:rPr>
          <w:ins w:id="1195" w:author="Yurii Shchehliuk" w:date="2022-04-15T21:21:00Z"/>
        </w:rPr>
      </w:pPr>
    </w:p>
    <w:p w14:paraId="74A6C800" w14:textId="77777777" w:rsidR="004766A5" w:rsidRDefault="004766A5" w:rsidP="004766A5">
      <w:pPr>
        <w:rPr>
          <w:ins w:id="1196" w:author="Yurii Shchehliuk" w:date="2022-04-15T21:21:00Z"/>
        </w:rPr>
      </w:pPr>
      <w:commentRangeStart w:id="1197"/>
      <w:ins w:id="1198" w:author="Yurii Shchehliuk" w:date="2022-04-15T21:21:00Z">
        <w:r w:rsidRPr="007E3E49">
          <w:rPr>
            <w:noProof/>
          </w:rPr>
          <w:drawing>
            <wp:inline distT="0" distB="0" distL="0" distR="0" wp14:anchorId="6E0C1279" wp14:editId="602D9694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commentRangeEnd w:id="1197"/>
      <w:r w:rsidR="00B72B98">
        <w:rPr>
          <w:rStyle w:val="CommentReference"/>
        </w:rPr>
        <w:commentReference w:id="1197"/>
      </w:r>
    </w:p>
    <w:p w14:paraId="3D539F5C" w14:textId="77777777" w:rsidR="004766A5" w:rsidRDefault="004766A5" w:rsidP="004766A5">
      <w:pPr>
        <w:rPr>
          <w:ins w:id="1199" w:author="Yurii Shchehliuk" w:date="2022-04-15T21:21:00Z"/>
        </w:rPr>
      </w:pPr>
      <w:ins w:id="1200" w:author="Yurii Shchehliuk" w:date="2022-04-15T21:21:00Z">
        <w:r w:rsidRPr="007E3E49">
          <w:rPr>
            <w:noProof/>
          </w:rPr>
          <w:drawing>
            <wp:inline distT="0" distB="0" distL="0" distR="0" wp14:anchorId="4FF697E3" wp14:editId="422DBD6D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1573E6" w14:textId="77777777" w:rsidR="004766A5" w:rsidRDefault="004766A5" w:rsidP="004766A5">
      <w:pPr>
        <w:rPr>
          <w:ins w:id="1201" w:author="Yurii Shchehliuk" w:date="2022-04-15T21:21:00Z"/>
        </w:rPr>
      </w:pPr>
      <w:ins w:id="1202" w:author="Yurii Shchehliuk" w:date="2022-04-15T21:21:00Z">
        <w:r w:rsidRPr="007E3E49">
          <w:rPr>
            <w:noProof/>
          </w:rPr>
          <w:drawing>
            <wp:inline distT="0" distB="0" distL="0" distR="0" wp14:anchorId="6FC8CFE4" wp14:editId="05DC611B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7DB211" w14:textId="77777777" w:rsidR="00E843A5" w:rsidRDefault="00E843A5" w:rsidP="00E843A5">
      <w:pPr>
        <w:rPr>
          <w:ins w:id="1203" w:author="Yurii Shchehliuk" w:date="2022-04-15T21:29:00Z"/>
        </w:rPr>
      </w:pPr>
    </w:p>
    <w:p w14:paraId="4A24F26B" w14:textId="77777777" w:rsidR="00E843A5" w:rsidRDefault="00E843A5" w:rsidP="00E843A5">
      <w:pPr>
        <w:rPr>
          <w:ins w:id="1204" w:author="Yurii Shchehliuk" w:date="2022-04-15T21:29:00Z"/>
        </w:rPr>
      </w:pPr>
      <w:ins w:id="1205" w:author="Yurii Shchehliuk" w:date="2022-04-15T21:29:00Z">
        <w:r w:rsidRPr="004F02EC">
          <w:rPr>
            <w:noProof/>
          </w:rPr>
          <w:lastRenderedPageBreak/>
          <w:drawing>
            <wp:inline distT="0" distB="0" distL="0" distR="0" wp14:anchorId="4A17B134" wp14:editId="09F5EB97">
              <wp:extent cx="5943600" cy="2406015"/>
              <wp:effectExtent l="0" t="0" r="0" b="0"/>
              <wp:docPr id="39" name="Picture 3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Graphical user interface, application&#10;&#10;Description automatically generated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6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74CE36" w14:textId="77777777" w:rsidR="00E843A5" w:rsidRDefault="00E843A5" w:rsidP="00E843A5">
      <w:pPr>
        <w:rPr>
          <w:ins w:id="1206" w:author="Yurii Shchehliuk" w:date="2022-04-15T21:29:00Z"/>
        </w:rPr>
      </w:pPr>
      <w:ins w:id="1207" w:author="Yurii Shchehliuk" w:date="2022-04-15T21:29:00Z">
        <w:r w:rsidRPr="004F02EC">
          <w:rPr>
            <w:noProof/>
          </w:rPr>
          <w:drawing>
            <wp:inline distT="0" distB="0" distL="0" distR="0" wp14:anchorId="3A5BAF36" wp14:editId="6A5D7CA9">
              <wp:extent cx="5943600" cy="2299335"/>
              <wp:effectExtent l="0" t="0" r="0" b="5715"/>
              <wp:docPr id="40" name="Picture 40" descr="Graphical user interfac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Picture 40" descr="Graphical user interface&#10;&#10;Description automatically generated with medium confidence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299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F78AE9" w14:textId="77777777" w:rsidR="00211706" w:rsidRDefault="00211706" w:rsidP="00211706">
      <w:pPr>
        <w:rPr>
          <w:ins w:id="1208" w:author="Yurii Shchehliuk" w:date="2022-04-15T22:05:00Z"/>
        </w:rPr>
      </w:pPr>
    </w:p>
    <w:p w14:paraId="08990236" w14:textId="77777777" w:rsidR="00211706" w:rsidRDefault="00211706" w:rsidP="00211706">
      <w:pPr>
        <w:rPr>
          <w:ins w:id="1209" w:author="Yurii Shchehliuk" w:date="2022-04-15T22:05:00Z"/>
        </w:rPr>
      </w:pPr>
      <w:ins w:id="1210" w:author="Yurii Shchehliuk" w:date="2022-04-15T22:05:00Z">
        <w:r w:rsidRPr="00A9549D">
          <w:rPr>
            <w:noProof/>
          </w:rPr>
          <w:drawing>
            <wp:inline distT="0" distB="0" distL="0" distR="0" wp14:anchorId="52878314" wp14:editId="33BC6AB6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0F684DE" w14:textId="77777777" w:rsidR="00211706" w:rsidRDefault="00211706" w:rsidP="00211706">
      <w:pPr>
        <w:rPr>
          <w:ins w:id="1211" w:author="Yurii Shchehliuk" w:date="2022-04-15T22:05:00Z"/>
        </w:rPr>
      </w:pPr>
      <w:ins w:id="1212" w:author="Yurii Shchehliuk" w:date="2022-04-15T22:05:00Z">
        <w:r w:rsidRPr="00A9549D">
          <w:rPr>
            <w:noProof/>
          </w:rPr>
          <w:drawing>
            <wp:inline distT="0" distB="0" distL="0" distR="0" wp14:anchorId="5E5696CA" wp14:editId="3AE3B8F2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541BC7" w14:textId="77777777" w:rsidR="00211706" w:rsidRDefault="00211706" w:rsidP="00211706">
      <w:pPr>
        <w:rPr>
          <w:ins w:id="1213" w:author="Yurii Shchehliuk" w:date="2022-04-15T22:05:00Z"/>
        </w:rPr>
      </w:pPr>
      <w:ins w:id="1214" w:author="Yurii Shchehliuk" w:date="2022-04-15T22:05:00Z">
        <w:r w:rsidRPr="00A9549D">
          <w:rPr>
            <w:noProof/>
          </w:rPr>
          <w:lastRenderedPageBreak/>
          <w:drawing>
            <wp:inline distT="0" distB="0" distL="0" distR="0" wp14:anchorId="4D3AF587" wp14:editId="69EA1F2C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BA8720" w14:textId="77777777" w:rsidR="00211706" w:rsidRDefault="00211706" w:rsidP="00211706">
      <w:pPr>
        <w:rPr>
          <w:ins w:id="1215" w:author="Yurii Shchehliuk" w:date="2022-04-15T22:05:00Z"/>
        </w:rPr>
      </w:pPr>
    </w:p>
    <w:p w14:paraId="6BDE8454" w14:textId="11BB82ED" w:rsidR="00211706" w:rsidRDefault="00211706" w:rsidP="00211706">
      <w:pPr>
        <w:rPr>
          <w:ins w:id="1216" w:author="Yurii Shchehliuk" w:date="2022-04-15T22:05:00Z"/>
        </w:rPr>
      </w:pPr>
    </w:p>
    <w:p w14:paraId="28C5E9AF" w14:textId="77777777" w:rsidR="002F43B9" w:rsidRDefault="002F43B9" w:rsidP="002F43B9">
      <w:pPr>
        <w:jc w:val="center"/>
        <w:rPr>
          <w:ins w:id="1217" w:author="Yurii Shchehliuk" w:date="2022-04-17T13:09:00Z"/>
        </w:rPr>
      </w:pPr>
      <w:commentRangeStart w:id="1218"/>
      <w:ins w:id="1219" w:author="Yurii Shchehliuk" w:date="2022-04-17T13:09:00Z">
        <w:r w:rsidRPr="00873BD2">
          <w:rPr>
            <w:noProof/>
          </w:rPr>
          <w:drawing>
            <wp:inline distT="0" distB="0" distL="0" distR="0" wp14:anchorId="3734299C" wp14:editId="672D2009">
              <wp:extent cx="3124471" cy="6431837"/>
              <wp:effectExtent l="0" t="0" r="0" b="7620"/>
              <wp:docPr id="42" name="Picture 42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Picture 42" descr="Graphical user interface, application&#10;&#10;Description automatically generated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24471" cy="6431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commentRangeEnd w:id="1218"/>
        <w:r>
          <w:rPr>
            <w:rStyle w:val="CommentReference"/>
          </w:rPr>
          <w:commentReference w:id="1218"/>
        </w:r>
      </w:ins>
    </w:p>
    <w:p w14:paraId="4BA294D2" w14:textId="77777777" w:rsidR="002F43B9" w:rsidRDefault="002F43B9" w:rsidP="002F43B9">
      <w:pPr>
        <w:rPr>
          <w:ins w:id="1220" w:author="Yurii Shchehliuk" w:date="2022-04-17T13:09:00Z"/>
        </w:rPr>
      </w:pPr>
      <w:ins w:id="1221" w:author="Yurii Shchehliuk" w:date="2022-04-17T13:09:00Z">
        <w:r w:rsidRPr="00873BD2">
          <w:rPr>
            <w:noProof/>
          </w:rPr>
          <w:lastRenderedPageBreak/>
          <w:drawing>
            <wp:inline distT="0" distB="0" distL="0" distR="0" wp14:anchorId="4932D55B" wp14:editId="3E2FE6F7">
              <wp:extent cx="3116850" cy="6492803"/>
              <wp:effectExtent l="0" t="0" r="7620" b="3810"/>
              <wp:docPr id="43" name="Picture 4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Picture 43" descr="Graphical user interface, application, website&#10;&#10;Description automatically generated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6850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rPr>
            <w:noProof/>
          </w:rPr>
          <w:lastRenderedPageBreak/>
          <w:drawing>
            <wp:inline distT="0" distB="0" distL="0" distR="0" wp14:anchorId="4EBC6294" wp14:editId="2C1EA13B">
              <wp:extent cx="3147333" cy="6523285"/>
              <wp:effectExtent l="0" t="0" r="0" b="0"/>
              <wp:docPr id="45" name="Picture 4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Picture 45" descr="Graphical user interface, text, application, chat or text message&#10;&#10;Description automatically generated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7333" cy="6523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rPr>
            <w:noProof/>
          </w:rPr>
          <w:lastRenderedPageBreak/>
          <w:drawing>
            <wp:inline distT="0" distB="0" distL="0" distR="0" wp14:anchorId="2E1C29A1" wp14:editId="0975CD20">
              <wp:extent cx="3231160" cy="6530906"/>
              <wp:effectExtent l="0" t="0" r="7620" b="3810"/>
              <wp:docPr id="46" name="Picture 46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 46" descr="Graphical user interface, text, application, chat or text message&#10;&#10;Description automatically generated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1160" cy="65309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rPr>
            <w:noProof/>
          </w:rPr>
          <w:lastRenderedPageBreak/>
          <w:drawing>
            <wp:inline distT="0" distB="0" distL="0" distR="0" wp14:anchorId="074AEA9E" wp14:editId="60176665">
              <wp:extent cx="3193057" cy="6492803"/>
              <wp:effectExtent l="0" t="0" r="7620" b="3810"/>
              <wp:docPr id="47" name="Picture 47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Picture 47" descr="Graphical user interface, application&#10;&#10;Description automatically generated"/>
                      <pic:cNvPicPr/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3057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rPr>
            <w:noProof/>
          </w:rPr>
          <w:lastRenderedPageBreak/>
          <w:drawing>
            <wp:inline distT="0" distB="0" distL="0" distR="0" wp14:anchorId="7CC016F7" wp14:editId="703DFF9B">
              <wp:extent cx="3139712" cy="6492803"/>
              <wp:effectExtent l="0" t="0" r="3810" b="3810"/>
              <wp:docPr id="48" name="Picture 48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Picture 48" descr="Graphical user interface, text, application&#10;&#10;Description automatically generated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9712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EE5773" w14:textId="77777777" w:rsidR="004766A5" w:rsidRPr="00C451C6" w:rsidRDefault="004766A5" w:rsidP="00C451C6"/>
    <w:sectPr w:rsidR="004766A5" w:rsidRPr="00C451C6" w:rsidSect="00F0463C">
      <w:footerReference w:type="default" r:id="rId61"/>
      <w:pgSz w:w="12240" w:h="15840"/>
      <w:pgMar w:top="1080" w:right="1440" w:bottom="1440" w:left="1440" w:header="720" w:footer="432" w:gutter="0"/>
      <w:cols w:space="720"/>
      <w:titlePg/>
      <w:docGrid w:linePitch="360"/>
      <w:sectPrChange w:id="1222" w:author="Yurii Shchehliuk" w:date="2022-04-17T12:15:00Z">
        <w:sectPr w:rsidR="004766A5" w:rsidRPr="00C451C6" w:rsidSect="00F0463C">
          <w:pgMar w:top="1080" w:right="1440" w:bottom="1440" w:left="1440" w:header="720" w:footer="720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" w:author="Marek Jaszuk" w:date="2022-04-13T02:08:00Z" w:initials="MJ">
    <w:p w14:paraId="693B2C24" w14:textId="343B3E25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ustawienia marginesów</w:t>
      </w:r>
    </w:p>
  </w:comment>
  <w:comment w:id="13" w:author="Marek Jaszuk" w:date="2022-04-13T02:06:00Z" w:initials="MJ">
    <w:p w14:paraId="4CD85326" w14:textId="5E9B739A" w:rsidR="0068684A" w:rsidRDefault="0068684A">
      <w:pPr>
        <w:pStyle w:val="CommentText"/>
      </w:pPr>
      <w:r>
        <w:rPr>
          <w:rStyle w:val="CommentReference"/>
        </w:rPr>
        <w:annotationRef/>
      </w:r>
      <w:r w:rsidR="0055137F">
        <w:t>W stopce jest niepotrzebny pusty wiersz. Numer</w:t>
      </w:r>
      <w:r w:rsidR="00C562AD">
        <w:t>y stron</w:t>
      </w:r>
      <w:r w:rsidR="0055137F">
        <w:t xml:space="preserve"> powin</w:t>
      </w:r>
      <w:r w:rsidR="00C562AD">
        <w:t>ny</w:t>
      </w:r>
      <w:r w:rsidR="0055137F">
        <w:t xml:space="preserve"> być niżej</w:t>
      </w:r>
    </w:p>
  </w:comment>
  <w:comment w:id="20" w:author="Marek Jaszuk" w:date="2022-04-13T03:27:00Z" w:initials="MJ">
    <w:p w14:paraId="7BC75CF1" w14:textId="6FAC7DA1" w:rsidR="00680776" w:rsidRDefault="00680776">
      <w:pPr>
        <w:pStyle w:val="CommentText"/>
      </w:pPr>
      <w:r>
        <w:rPr>
          <w:rStyle w:val="CommentReference"/>
        </w:rPr>
        <w:annotationRef/>
      </w:r>
      <w:r>
        <w:t>Musi Pan być spójny w zakresie czasu, którego Pan używa pisząc tekst. W jednym akapicie używa Pan czasu przyszłego, a w drugim czasu teraźniejszego, a następnie przeszłego. Musi Pan się zdecydować na jeden wariant.</w:t>
      </w:r>
    </w:p>
  </w:comment>
  <w:comment w:id="75" w:author="Yurii Shchehliuk" w:date="2022-04-18T21:30:00Z" w:initials="YS">
    <w:p w14:paraId="37EBED71" w14:textId="67CEAA43" w:rsidR="006C08FC" w:rsidRDefault="006C08FC">
      <w:pPr>
        <w:pStyle w:val="CommentText"/>
      </w:pPr>
      <w:r>
        <w:rPr>
          <w:rStyle w:val="CommentReference"/>
        </w:rPr>
        <w:annotationRef/>
      </w:r>
      <w:r>
        <w:t>Czy w tym akapicie też muszę zmienić czas? Czy tak jak projekt jest już zrobiony to ten akapit może zostać jak jest?</w:t>
      </w:r>
    </w:p>
  </w:comment>
  <w:comment w:id="76" w:author="Marek Jaszuk" w:date="2022-04-13T03:30:00Z" w:initials="MJ">
    <w:p w14:paraId="475C881E" w14:textId="2003BC82" w:rsidR="00680776" w:rsidRDefault="00680776">
      <w:pPr>
        <w:pStyle w:val="CommentText"/>
      </w:pPr>
      <w:r>
        <w:rPr>
          <w:rStyle w:val="CommentReference"/>
        </w:rPr>
        <w:annotationRef/>
      </w:r>
      <w:r>
        <w:t>O jakie usługi chodzi?</w:t>
      </w:r>
    </w:p>
  </w:comment>
  <w:comment w:id="77" w:author="Yurii Shchehliuk" w:date="2022-04-13T13:44:00Z" w:initials="YS">
    <w:p w14:paraId="17F269AE" w14:textId="1517BFF8" w:rsidR="00B57BD0" w:rsidRDefault="00B57BD0">
      <w:pPr>
        <w:pStyle w:val="CommentText"/>
      </w:pPr>
      <w:r>
        <w:rPr>
          <w:rStyle w:val="CommentReference"/>
        </w:rPr>
        <w:annotationRef/>
      </w:r>
      <w:r>
        <w:t>Do funkcjonalności które są dostępne w aplikacji.</w:t>
      </w:r>
    </w:p>
  </w:comment>
  <w:comment w:id="78" w:author="Marek Jaszuk" w:date="2022-04-17T01:38:00Z" w:initials="MJ">
    <w:p w14:paraId="4BA23B37" w14:textId="6C5E5111" w:rsidR="009A1867" w:rsidRDefault="009A1867">
      <w:pPr>
        <w:pStyle w:val="CommentText"/>
      </w:pPr>
      <w:r>
        <w:rPr>
          <w:rStyle w:val="CommentReference"/>
        </w:rPr>
        <w:annotationRef/>
      </w:r>
      <w:r>
        <w:t>Komentarza nie będzie dostępny w końcowej wersji pracy. Dla czytelnika musi być jasne o czym Pan pisze</w:t>
      </w:r>
    </w:p>
  </w:comment>
  <w:comment w:id="84" w:author="Marek Jaszuk" w:date="2022-04-13T03:32:00Z" w:initials="MJ">
    <w:p w14:paraId="346AC212" w14:textId="3C59C89C" w:rsidR="009C5CE3" w:rsidRDefault="009C5CE3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9" w:author="Marek Jaszuk" w:date="2022-04-13T03:33:00Z" w:initials="MJ">
    <w:p w14:paraId="0D149F33" w14:textId="0FF9C74E" w:rsidR="009C5CE3" w:rsidRDefault="009C5CE3">
      <w:pPr>
        <w:pStyle w:val="CommentText"/>
      </w:pPr>
      <w:r>
        <w:rPr>
          <w:rStyle w:val="CommentReference"/>
        </w:rPr>
        <w:annotationRef/>
      </w:r>
      <w:r>
        <w:t>Tekst pisze się w jednym czasie</w:t>
      </w:r>
    </w:p>
  </w:comment>
  <w:comment w:id="90" w:author="Marek Jaszuk" w:date="2022-04-17T01:40:00Z" w:initials="MJ">
    <w:p w14:paraId="7958FA80" w14:textId="52EF0F0F" w:rsidR="009A1867" w:rsidRDefault="009A1867">
      <w:pPr>
        <w:pStyle w:val="CommentText"/>
      </w:pPr>
      <w:r>
        <w:rPr>
          <w:rStyle w:val="CommentReference"/>
        </w:rPr>
        <w:annotationRef/>
      </w:r>
      <w:r>
        <w:t>Musi Pan przeczytać cały wstęp i uzgodnić w jakim czasie Pan pisze tekst</w:t>
      </w:r>
    </w:p>
  </w:comment>
  <w:comment w:id="116" w:author="Yurii Shchehliuk" w:date="2022-04-18T21:29:00Z" w:initials="YS">
    <w:p w14:paraId="14F807B9" w14:textId="2BEE947A" w:rsidR="000F4349" w:rsidRDefault="000F4349">
      <w:pPr>
        <w:pStyle w:val="CommentText"/>
      </w:pPr>
      <w:r>
        <w:rPr>
          <w:rStyle w:val="CommentReference"/>
        </w:rPr>
        <w:annotationRef/>
      </w:r>
      <w:r>
        <w:t>Czy uważa Pan, że warto przeanalizować jakieś jeszcze restauracje?</w:t>
      </w:r>
    </w:p>
  </w:comment>
  <w:comment w:id="151" w:author="Marek Jaszuk" w:date="2022-04-13T03:35:00Z" w:initials="MJ">
    <w:p w14:paraId="34A8C616" w14:textId="6BD85161" w:rsidR="009C5CE3" w:rsidRDefault="009C5CE3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91" w:author="Marek Jaszuk" w:date="2022-04-17T01:42:00Z" w:initials="MJ">
    <w:p w14:paraId="38219488" w14:textId="61E9CBAF" w:rsidR="009A1867" w:rsidRDefault="009A1867">
      <w:pPr>
        <w:pStyle w:val="CommentText"/>
      </w:pPr>
      <w:r>
        <w:rPr>
          <w:rStyle w:val="CommentReference"/>
        </w:rPr>
        <w:annotationRef/>
      </w:r>
      <w:r w:rsidR="00BE1558">
        <w:t>Nie ma takiego pojęcia. Chodziło Panu o coś innego</w:t>
      </w:r>
    </w:p>
  </w:comment>
  <w:comment w:id="192" w:author="Yurii Shchehliuk" w:date="2022-04-17T12:17:00Z" w:initials="YS">
    <w:p w14:paraId="1AA9238D" w14:textId="64715D60" w:rsidR="009F721A" w:rsidRDefault="009F721A">
      <w:pPr>
        <w:pStyle w:val="CommentText"/>
      </w:pPr>
      <w:r>
        <w:rPr>
          <w:rStyle w:val="CommentReference"/>
        </w:rPr>
        <w:annotationRef/>
      </w:r>
      <w:r>
        <w:t xml:space="preserve"> </w:t>
      </w:r>
    </w:p>
  </w:comment>
  <w:comment w:id="203" w:author="Marek Jaszuk" w:date="2022-04-17T01:45:00Z" w:initials="MJ">
    <w:p w14:paraId="6137F002" w14:textId="684BB039" w:rsidR="00BE1558" w:rsidRDefault="00BE1558">
      <w:pPr>
        <w:pStyle w:val="CommentText"/>
      </w:pPr>
      <w:r>
        <w:rPr>
          <w:rStyle w:val="CommentReference"/>
        </w:rPr>
        <w:annotationRef/>
      </w:r>
      <w:r>
        <w:t>Ma Pan za duże odstępy pomiędzy numerami i tytułami rozdziałów i podrozdziałów</w:t>
      </w:r>
    </w:p>
  </w:comment>
  <w:comment w:id="311" w:author="Marek Jaszuk" w:date="2022-04-17T01:46:00Z" w:initials="MJ">
    <w:p w14:paraId="3AB4578B" w14:textId="47EA7DDA" w:rsidR="00BE1558" w:rsidRDefault="00BE1558">
      <w:pPr>
        <w:pStyle w:val="CommentText"/>
      </w:pPr>
      <w:r>
        <w:rPr>
          <w:rStyle w:val="CommentReference"/>
        </w:rPr>
        <w:annotationRef/>
      </w:r>
      <w:r>
        <w:t>platforma open-</w:t>
      </w:r>
      <w:proofErr w:type="spellStart"/>
      <w:r>
        <w:t>source</w:t>
      </w:r>
      <w:proofErr w:type="spellEnd"/>
      <w:r>
        <w:t>. Środowisko uruchomieniowe ma swoją nazwę jeśli już koniecznie chciałby Pan o tym pisać.</w:t>
      </w:r>
    </w:p>
  </w:comment>
  <w:comment w:id="407" w:author="Marek Jaszuk" w:date="2022-04-13T02:23:00Z" w:initials="MJ">
    <w:p w14:paraId="204DB125" w14:textId="1BFB7CAE" w:rsidR="00CA2044" w:rsidRDefault="00CA2044">
      <w:pPr>
        <w:pStyle w:val="CommentText"/>
      </w:pPr>
      <w:r>
        <w:rPr>
          <w:rStyle w:val="CommentReference"/>
        </w:rPr>
        <w:annotationRef/>
      </w:r>
      <w:r>
        <w:t>Wzorzec</w:t>
      </w:r>
    </w:p>
  </w:comment>
  <w:comment w:id="489" w:author="Marek Jaszuk" w:date="2022-04-17T01:50:00Z" w:initials="MJ">
    <w:p w14:paraId="7F9F519A" w14:textId="662B87B9" w:rsidR="00D54143" w:rsidRDefault="00D54143">
      <w:pPr>
        <w:pStyle w:val="CommentText"/>
      </w:pPr>
      <w:r>
        <w:rPr>
          <w:rStyle w:val="CommentReference"/>
        </w:rPr>
        <w:annotationRef/>
      </w:r>
      <w:r>
        <w:t>Rysunek nie może wychodzić poza krawędź kolumny tekstu</w:t>
      </w:r>
    </w:p>
  </w:comment>
  <w:comment w:id="517" w:author="Marek Jaszuk" w:date="2022-04-17T01:51:00Z" w:initials="MJ">
    <w:p w14:paraId="2F02C22A" w14:textId="500ECD79" w:rsidR="00D54143" w:rsidRDefault="00D54143">
      <w:pPr>
        <w:pStyle w:val="CommentText"/>
      </w:pPr>
      <w:r>
        <w:rPr>
          <w:rStyle w:val="CommentReference"/>
        </w:rPr>
        <w:annotationRef/>
      </w:r>
      <w:r>
        <w:t>i?</w:t>
      </w:r>
    </w:p>
  </w:comment>
  <w:comment w:id="519" w:author="Marek Jaszuk" w:date="2022-04-17T01:51:00Z" w:initials="MJ">
    <w:p w14:paraId="62ED770B" w14:textId="3D9329CA" w:rsidR="00D54143" w:rsidRDefault="00D54143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547" w:author="Yurii Shchehliuk" w:date="2022-03-16T14:11:00Z" w:initials="YS">
    <w:p w14:paraId="0280DC78" w14:textId="0DA3AA11" w:rsidR="006C62A4" w:rsidRDefault="006C62A4">
      <w:pPr>
        <w:pStyle w:val="CommentText"/>
      </w:pPr>
      <w:r>
        <w:rPr>
          <w:rStyle w:val="CommentReference"/>
        </w:rPr>
        <w:annotationRef/>
      </w:r>
      <w:r>
        <w:t>wymagania biznesowe</w:t>
      </w:r>
    </w:p>
  </w:comment>
  <w:comment w:id="548" w:author="Yurii Shchehliuk" w:date="2022-04-04T17:28:00Z" w:initials="YS">
    <w:p w14:paraId="12D26653" w14:textId="12AE0161" w:rsidR="00AD1270" w:rsidRDefault="00AD1270">
      <w:pPr>
        <w:pStyle w:val="CommentText"/>
      </w:pPr>
      <w:r>
        <w:rPr>
          <w:rStyle w:val="CommentReference"/>
        </w:rPr>
        <w:annotationRef/>
      </w:r>
      <w:r>
        <w:t xml:space="preserve">czy jest sens </w:t>
      </w:r>
      <w:proofErr w:type="spellStart"/>
      <w:r>
        <w:t>powtadzac</w:t>
      </w:r>
      <w:proofErr w:type="spellEnd"/>
      <w:r>
        <w:t xml:space="preserve"> tą informację która opisana w </w:t>
      </w:r>
      <w:proofErr w:type="spellStart"/>
      <w:r>
        <w:t>tabli</w:t>
      </w:r>
      <w:proofErr w:type="spellEnd"/>
      <w:r>
        <w:t xml:space="preserve"> </w:t>
      </w:r>
      <w:proofErr w:type="spellStart"/>
      <w:r>
        <w:t>nizej</w:t>
      </w:r>
      <w:proofErr w:type="spellEnd"/>
      <w:r>
        <w:t>?</w:t>
      </w:r>
    </w:p>
  </w:comment>
  <w:comment w:id="549" w:author="Marek Jaszuk" w:date="2022-04-05T02:34:00Z" w:initials="MJ">
    <w:p w14:paraId="76A58741" w14:textId="231CDFC7" w:rsidR="004B61CF" w:rsidRDefault="004B61CF">
      <w:pPr>
        <w:pStyle w:val="CommentText"/>
      </w:pPr>
      <w:r>
        <w:rPr>
          <w:rStyle w:val="CommentReference"/>
        </w:rPr>
        <w:annotationRef/>
      </w:r>
      <w:r>
        <w:t>Analiza wymagań zaczyna się od wymagań biznesowych</w:t>
      </w:r>
    </w:p>
  </w:comment>
  <w:comment w:id="550" w:author="Marek Jaszuk" w:date="2022-04-17T01:53:00Z" w:initials="MJ">
    <w:p w14:paraId="3BF29034" w14:textId="04C3688C" w:rsidR="009D61C6" w:rsidRDefault="009D61C6">
      <w:pPr>
        <w:pStyle w:val="CommentText"/>
      </w:pPr>
      <w:r>
        <w:rPr>
          <w:rStyle w:val="CommentReference"/>
        </w:rPr>
        <w:annotationRef/>
      </w:r>
      <w:r>
        <w:t xml:space="preserve">Najwyraźniej nie rozumie Pan pojęcia wymagania biznesowe. Musi Pan się </w:t>
      </w:r>
      <w:proofErr w:type="spellStart"/>
      <w:r>
        <w:t>doedukować</w:t>
      </w:r>
      <w:proofErr w:type="spellEnd"/>
      <w:r>
        <w:t xml:space="preserve"> w tym zakresie</w:t>
      </w:r>
    </w:p>
  </w:comment>
  <w:comment w:id="568" w:author="Marek Jaszuk" w:date="2022-04-17T01:52:00Z" w:initials="MJ">
    <w:p w14:paraId="51B6F17D" w14:textId="1F8504A1" w:rsidR="00D54143" w:rsidRDefault="00D5414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589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590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591" w:author="Yurii Shchehliuk" w:date="2022-04-18T21:12:00Z" w:initials="YS">
    <w:p w14:paraId="2125E412" w14:textId="5490B455" w:rsidR="003E6FC1" w:rsidRDefault="003E6FC1">
      <w:pPr>
        <w:pStyle w:val="CommentText"/>
      </w:pPr>
      <w:r>
        <w:rPr>
          <w:rStyle w:val="CommentReference"/>
        </w:rPr>
        <w:annotationRef/>
      </w:r>
      <w:r>
        <w:t>Szczerze mówiąc, nie końca rozumiem kiedy używa się prostych linii a kiedy powinna być strzałka ale z powyższych komentarzy podejrzewam że zależności to strzałki i powinny być tylko od aktorów.</w:t>
      </w:r>
    </w:p>
  </w:comment>
  <w:comment w:id="659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731" w:author="Marek Jaszuk" w:date="2022-04-17T01:59:00Z" w:initials="MJ">
    <w:p w14:paraId="747D43E2" w14:textId="674C0452" w:rsidR="00DC74C2" w:rsidRDefault="00DC74C2">
      <w:pPr>
        <w:pStyle w:val="CommentText"/>
      </w:pPr>
      <w:r>
        <w:rPr>
          <w:rStyle w:val="CommentReference"/>
        </w:rPr>
        <w:annotationRef/>
      </w:r>
      <w:r>
        <w:t>Zdanie niezrozumiałe i niegramatyczne</w:t>
      </w:r>
    </w:p>
  </w:comment>
  <w:comment w:id="809" w:author="Marek Jaszuk" w:date="2022-04-17T02:01:00Z" w:initials="MJ">
    <w:p w14:paraId="6A4EA32A" w14:textId="72772CCA" w:rsidR="00DC74C2" w:rsidRDefault="00DC74C2">
      <w:pPr>
        <w:pStyle w:val="CommentText"/>
      </w:pPr>
      <w:r>
        <w:rPr>
          <w:rStyle w:val="CommentReference"/>
        </w:rPr>
        <w:annotationRef/>
      </w:r>
      <w:r>
        <w:t>Odwrotny szyk</w:t>
      </w:r>
    </w:p>
  </w:comment>
  <w:comment w:id="815" w:author="Marek Jaszuk" w:date="2022-04-17T02:01:00Z" w:initials="MJ">
    <w:p w14:paraId="60FE2DE1" w14:textId="238D6627" w:rsidR="00DC74C2" w:rsidRDefault="00DC74C2">
      <w:pPr>
        <w:pStyle w:val="CommentText"/>
      </w:pPr>
      <w:r>
        <w:rPr>
          <w:rStyle w:val="CommentReference"/>
        </w:rPr>
        <w:annotationRef/>
      </w:r>
      <w:r>
        <w:t>Przed a stawiamy przecinek</w:t>
      </w:r>
    </w:p>
  </w:comment>
  <w:comment w:id="819" w:author="Marek Jaszuk" w:date="2022-04-17T02:01:00Z" w:initials="MJ">
    <w:p w14:paraId="029499A6" w14:textId="3B68119C" w:rsidR="00DC74C2" w:rsidRDefault="00DC74C2">
      <w:pPr>
        <w:pStyle w:val="CommentText"/>
      </w:pPr>
      <w:r>
        <w:rPr>
          <w:rStyle w:val="CommentReference"/>
        </w:rPr>
        <w:annotationRef/>
      </w:r>
      <w:r>
        <w:t>Przed że stawiamy przecinek</w:t>
      </w:r>
    </w:p>
  </w:comment>
  <w:comment w:id="839" w:author="Marek Jaszuk" w:date="2022-04-17T02:02:00Z" w:initials="MJ">
    <w:p w14:paraId="22785D79" w14:textId="1BDA44B3" w:rsidR="00DC74C2" w:rsidRDefault="00DC74C2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845" w:author="Marek Jaszuk" w:date="2022-04-17T02:02:00Z" w:initials="MJ">
    <w:p w14:paraId="1F8A3735" w14:textId="594E552E" w:rsidR="00DC74C2" w:rsidRDefault="00DC74C2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848" w:author="Marek Jaszuk" w:date="2022-04-17T02:02:00Z" w:initials="MJ">
    <w:p w14:paraId="2D269EBA" w14:textId="5B1F5EC8" w:rsidR="00DC74C2" w:rsidRDefault="00DC74C2">
      <w:pPr>
        <w:pStyle w:val="CommentText"/>
      </w:pPr>
      <w:r>
        <w:rPr>
          <w:rStyle w:val="CommentReference"/>
        </w:rPr>
        <w:annotationRef/>
      </w:r>
      <w:r>
        <w:t>a</w:t>
      </w:r>
    </w:p>
  </w:comment>
  <w:comment w:id="853" w:author="Marek Jaszuk" w:date="2022-04-17T02:03:00Z" w:initials="MJ">
    <w:p w14:paraId="5D840F1F" w14:textId="50B7297E" w:rsidR="00DC74C2" w:rsidRDefault="00DC74C2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876" w:author="Marek Jaszuk" w:date="2022-04-17T02:04:00Z" w:initials="MJ">
    <w:p w14:paraId="27083CAA" w14:textId="308F8B46" w:rsidR="002A25DC" w:rsidRDefault="002A25DC">
      <w:pPr>
        <w:pStyle w:val="CommentText"/>
      </w:pPr>
      <w:r>
        <w:rPr>
          <w:rStyle w:val="CommentReference"/>
        </w:rPr>
        <w:annotationRef/>
      </w:r>
      <w:r>
        <w:t>są</w:t>
      </w:r>
    </w:p>
  </w:comment>
  <w:comment w:id="878" w:author="Marek Jaszuk" w:date="2022-04-17T02:05:00Z" w:initials="MJ">
    <w:p w14:paraId="0DDED1A0" w14:textId="430B2AE9" w:rsidR="002A25DC" w:rsidRDefault="002A25DC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883" w:author="Marek Jaszuk" w:date="2022-04-17T02:05:00Z" w:initials="MJ">
    <w:p w14:paraId="1E79F63A" w14:textId="4F2D2144" w:rsidR="002A25DC" w:rsidRDefault="002A25DC">
      <w:pPr>
        <w:pStyle w:val="CommentText"/>
      </w:pPr>
      <w:r>
        <w:rPr>
          <w:rStyle w:val="CommentReference"/>
        </w:rPr>
        <w:annotationRef/>
      </w:r>
      <w:r>
        <w:t>Dwukropek stawiamy przed wyliczeniem. Jeśli chce Pan się odnieść do rysunku, to trzeba to jawnie napisać.</w:t>
      </w:r>
    </w:p>
  </w:comment>
  <w:comment w:id="923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1002" w:author="Marek Jaszuk" w:date="2022-04-17T02:13:00Z" w:initials="MJ">
    <w:p w14:paraId="105A17CE" w14:textId="7C88A131" w:rsidR="00AA525B" w:rsidRDefault="00AA525B">
      <w:pPr>
        <w:pStyle w:val="CommentText"/>
      </w:pPr>
      <w:r>
        <w:rPr>
          <w:rStyle w:val="CommentReference"/>
        </w:rPr>
        <w:annotationRef/>
      </w:r>
      <w:r w:rsidR="002547C1">
        <w:t>Nowe zdanie</w:t>
      </w:r>
    </w:p>
  </w:comment>
  <w:comment w:id="1017" w:author="Marek Jaszuk" w:date="2022-04-17T02:13:00Z" w:initials="MJ">
    <w:p w14:paraId="39F33339" w14:textId="3F21D7A1" w:rsidR="00AA525B" w:rsidRDefault="00AA525B">
      <w:pPr>
        <w:pStyle w:val="CommentText"/>
      </w:pPr>
      <w:r>
        <w:rPr>
          <w:rStyle w:val="CommentReference"/>
        </w:rPr>
        <w:annotationRef/>
      </w:r>
      <w:r>
        <w:t>Nowe zdanie</w:t>
      </w:r>
    </w:p>
  </w:comment>
  <w:comment w:id="1038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1088" w:author="Marek Jaszuk" w:date="2022-04-17T02:15:00Z" w:initials="MJ">
    <w:p w14:paraId="209CCC2A" w14:textId="77BBE6DA" w:rsidR="002547C1" w:rsidRDefault="002547C1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1094" w:author="Marek Jaszuk" w:date="2022-04-17T02:15:00Z" w:initials="MJ">
    <w:p w14:paraId="7E94386C" w14:textId="31519BA8" w:rsidR="002547C1" w:rsidRDefault="002547C1">
      <w:pPr>
        <w:pStyle w:val="CommentText"/>
      </w:pPr>
      <w:r>
        <w:rPr>
          <w:rStyle w:val="CommentReference"/>
        </w:rPr>
        <w:annotationRef/>
      </w:r>
      <w:r>
        <w:t>był</w:t>
      </w:r>
    </w:p>
  </w:comment>
  <w:comment w:id="1097" w:author="Marek Jaszuk" w:date="2022-04-17T02:15:00Z" w:initials="MJ">
    <w:p w14:paraId="684D1E61" w14:textId="771A76CF" w:rsidR="002547C1" w:rsidRDefault="00D44A84">
      <w:pPr>
        <w:pStyle w:val="CommentText"/>
      </w:pPr>
      <w:r>
        <w:rPr>
          <w:rStyle w:val="CommentReference"/>
        </w:rPr>
        <w:annotationRef/>
      </w:r>
    </w:p>
  </w:comment>
  <w:comment w:id="1146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1147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1149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1166" w:author="Marek Jaszuk" w:date="2022-04-05T02:53:00Z" w:initials="MJ">
    <w:p w14:paraId="7B1CD43D" w14:textId="3874CDF7" w:rsidR="00C569A8" w:rsidRDefault="00C569A8">
      <w:pPr>
        <w:pStyle w:val="CommentText"/>
      </w:pPr>
      <w:r>
        <w:rPr>
          <w:rStyle w:val="CommentReference"/>
        </w:rPr>
        <w:annotationRef/>
      </w:r>
      <w:r>
        <w:t>A w jakiej jeszcze?</w:t>
      </w:r>
    </w:p>
  </w:comment>
  <w:comment w:id="1176" w:author="Marek Jaszuk" w:date="2022-04-05T02:51:00Z" w:initials="MJ">
    <w:p w14:paraId="26FBD4F2" w14:textId="3A1E7BED" w:rsidR="00C569A8" w:rsidRDefault="00C569A8">
      <w:pPr>
        <w:pStyle w:val="CommentText"/>
      </w:pPr>
      <w:r>
        <w:rPr>
          <w:rStyle w:val="CommentReference"/>
        </w:rPr>
        <w:annotationRef/>
      </w:r>
      <w:r>
        <w:t>Co z planami na przyszłość?</w:t>
      </w:r>
    </w:p>
  </w:comment>
  <w:comment w:id="1182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1183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Czy </w:t>
      </w:r>
      <w:proofErr w:type="spellStart"/>
      <w:r>
        <w:t>moblby</w:t>
      </w:r>
      <w:proofErr w:type="spellEnd"/>
      <w:r>
        <w:t xml:space="preserve"> Pan </w:t>
      </w:r>
      <w:proofErr w:type="spellStart"/>
      <w:r>
        <w:t>wkleic</w:t>
      </w:r>
      <w:proofErr w:type="spellEnd"/>
      <w:r>
        <w:t xml:space="preserve"> link, jak </w:t>
      </w:r>
      <w:proofErr w:type="spellStart"/>
      <w:r>
        <w:t>prawodlowo</w:t>
      </w:r>
      <w:proofErr w:type="spellEnd"/>
      <w:r>
        <w:t xml:space="preserve"> </w:t>
      </w:r>
      <w:proofErr w:type="spellStart"/>
      <w:r>
        <w:t>dodac</w:t>
      </w:r>
      <w:proofErr w:type="spellEnd"/>
      <w:r>
        <w:t xml:space="preserve"> odnośniki?</w:t>
      </w:r>
    </w:p>
  </w:comment>
  <w:comment w:id="1184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1185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1186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Nie wiem jak </w:t>
      </w:r>
      <w:proofErr w:type="spellStart"/>
      <w:r>
        <w:t>dodac</w:t>
      </w:r>
      <w:proofErr w:type="spellEnd"/>
      <w:r>
        <w:t xml:space="preserve"> odstępy w inny sposób oprócz </w:t>
      </w:r>
      <w:proofErr w:type="spellStart"/>
      <w:r>
        <w:t>enterow</w:t>
      </w:r>
      <w:proofErr w:type="spellEnd"/>
    </w:p>
  </w:comment>
  <w:comment w:id="1187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1190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1191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  <w:comment w:id="1197" w:author="Marek Jaszuk" w:date="2022-04-17T02:20:00Z" w:initials="MJ">
    <w:p w14:paraId="23F77BAA" w14:textId="5D37996B" w:rsidR="00B72B98" w:rsidRDefault="00B72B98">
      <w:pPr>
        <w:pStyle w:val="CommentText"/>
      </w:pPr>
      <w:r>
        <w:rPr>
          <w:rStyle w:val="CommentReference"/>
        </w:rPr>
        <w:annotationRef/>
      </w:r>
      <w:r>
        <w:t>Rysunki muszą być opisane</w:t>
      </w:r>
    </w:p>
  </w:comment>
  <w:comment w:id="1218" w:author="Marek Jaszuk" w:date="2022-04-17T02:15:00Z" w:initials="MJ">
    <w:p w14:paraId="1583E382" w14:textId="77777777" w:rsidR="002F43B9" w:rsidRDefault="002F43B9" w:rsidP="002F43B9">
      <w:pPr>
        <w:pStyle w:val="CommentText"/>
      </w:pPr>
      <w:r>
        <w:rPr>
          <w:rStyle w:val="CommentReference"/>
        </w:rPr>
        <w:annotationRef/>
      </w:r>
      <w:r>
        <w:t>rysunki mają być wycentrowane i z podpisami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3B2C24" w15:done="0"/>
  <w15:commentEx w15:paraId="4CD85326" w15:done="1"/>
  <w15:commentEx w15:paraId="7BC75CF1" w15:done="1"/>
  <w15:commentEx w15:paraId="37EBED71" w15:done="0"/>
  <w15:commentEx w15:paraId="475C881E" w15:done="1"/>
  <w15:commentEx w15:paraId="17F269AE" w15:paraIdParent="475C881E" w15:done="1"/>
  <w15:commentEx w15:paraId="4BA23B37" w15:paraIdParent="475C881E" w15:done="1"/>
  <w15:commentEx w15:paraId="346AC212" w15:done="0"/>
  <w15:commentEx w15:paraId="0D149F33" w15:done="1"/>
  <w15:commentEx w15:paraId="7958FA80" w15:paraIdParent="0D149F33" w15:done="1"/>
  <w15:commentEx w15:paraId="14F807B9" w15:done="0"/>
  <w15:commentEx w15:paraId="34A8C616" w15:done="0"/>
  <w15:commentEx w15:paraId="38219488" w15:done="1"/>
  <w15:commentEx w15:paraId="1AA9238D" w15:paraIdParent="38219488" w15:done="1"/>
  <w15:commentEx w15:paraId="6137F002" w15:done="1"/>
  <w15:commentEx w15:paraId="3AB4578B" w15:done="1"/>
  <w15:commentEx w15:paraId="204DB125" w15:done="0"/>
  <w15:commentEx w15:paraId="7F9F519A" w15:done="1"/>
  <w15:commentEx w15:paraId="2F02C22A" w15:done="0"/>
  <w15:commentEx w15:paraId="62ED770B" w15:done="0"/>
  <w15:commentEx w15:paraId="0280DC78" w15:done="1"/>
  <w15:commentEx w15:paraId="12D26653" w15:paraIdParent="0280DC78" w15:done="1"/>
  <w15:commentEx w15:paraId="76A58741" w15:paraIdParent="0280DC78" w15:done="1"/>
  <w15:commentEx w15:paraId="3BF29034" w15:paraIdParent="0280DC78" w15:done="1"/>
  <w15:commentEx w15:paraId="51B6F17D" w15:done="1"/>
  <w15:commentEx w15:paraId="5D24D4CF" w15:done="1"/>
  <w15:commentEx w15:paraId="04C2EB77" w15:paraIdParent="5D24D4CF" w15:done="1"/>
  <w15:commentEx w15:paraId="2125E412" w15:paraIdParent="5D24D4CF" w15:done="0"/>
  <w15:commentEx w15:paraId="216E231E" w15:done="0"/>
  <w15:commentEx w15:paraId="747D43E2" w15:done="1"/>
  <w15:commentEx w15:paraId="6A4EA32A" w15:done="1"/>
  <w15:commentEx w15:paraId="60FE2DE1" w15:done="1"/>
  <w15:commentEx w15:paraId="029499A6" w15:done="1"/>
  <w15:commentEx w15:paraId="22785D79" w15:done="1"/>
  <w15:commentEx w15:paraId="1F8A3735" w15:done="1"/>
  <w15:commentEx w15:paraId="2D269EBA" w15:done="1"/>
  <w15:commentEx w15:paraId="5D840F1F" w15:done="1"/>
  <w15:commentEx w15:paraId="27083CAA" w15:done="1"/>
  <w15:commentEx w15:paraId="0DDED1A0" w15:done="0"/>
  <w15:commentEx w15:paraId="1E79F63A" w15:done="0"/>
  <w15:commentEx w15:paraId="68E62E4B" w15:done="0"/>
  <w15:commentEx w15:paraId="105A17CE" w15:done="1"/>
  <w15:commentEx w15:paraId="39F33339" w15:done="0"/>
  <w15:commentEx w15:paraId="41A48294" w15:done="1"/>
  <w15:commentEx w15:paraId="209CCC2A" w15:done="1"/>
  <w15:commentEx w15:paraId="7E94386C" w15:done="1"/>
  <w15:commentEx w15:paraId="684D1E61" w15:done="1"/>
  <w15:commentEx w15:paraId="1F527711" w15:done="1"/>
  <w15:commentEx w15:paraId="60DFB007" w15:done="1"/>
  <w15:commentEx w15:paraId="5F3BA309" w15:done="1"/>
  <w15:commentEx w15:paraId="7B1CD43D" w15:done="1"/>
  <w15:commentEx w15:paraId="26FBD4F2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0"/>
  <w15:commentEx w15:paraId="735AE09A" w15:done="0"/>
  <w15:commentEx w15:paraId="23F77BAA" w15:done="0"/>
  <w15:commentEx w15:paraId="1583E38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0AF01" w16cex:dateUtc="2022-04-13T00:08:00Z"/>
  <w16cex:commentExtensible w16cex:durableId="2600AEC0" w16cex:dateUtc="2022-04-13T00:06:00Z"/>
  <w16cex:commentExtensible w16cex:durableId="2600C1B3" w16cex:dateUtc="2022-04-13T01:27:00Z"/>
  <w16cex:commentExtensible w16cex:durableId="260856F4" w16cex:dateUtc="2022-04-18T19:30:00Z"/>
  <w16cex:commentExtensible w16cex:durableId="2600C24E" w16cex:dateUtc="2022-04-13T01:30:00Z"/>
  <w16cex:commentExtensible w16cex:durableId="2601525A" w16cex:dateUtc="2022-04-13T11:44:00Z"/>
  <w16cex:commentExtensible w16cex:durableId="2605EDFC" w16cex:dateUtc="2022-04-16T23:38:00Z"/>
  <w16cex:commentExtensible w16cex:durableId="2600C2B1" w16cex:dateUtc="2022-04-13T01:32:00Z"/>
  <w16cex:commentExtensible w16cex:durableId="2600C320" w16cex:dateUtc="2022-04-13T01:33:00Z"/>
  <w16cex:commentExtensible w16cex:durableId="2605EE8B" w16cex:dateUtc="2022-04-16T23:40:00Z"/>
  <w16cex:commentExtensible w16cex:durableId="260856A4" w16cex:dateUtc="2022-04-18T19:29:00Z"/>
  <w16cex:commentExtensible w16cex:durableId="2600C38A" w16cex:dateUtc="2022-04-13T01:35:00Z"/>
  <w16cex:commentExtensible w16cex:durableId="2605EF1E" w16cex:dateUtc="2022-04-16T23:42:00Z"/>
  <w16cex:commentExtensible w16cex:durableId="260683F1" w16cex:dateUtc="2022-04-17T10:17:00Z"/>
  <w16cex:commentExtensible w16cex:durableId="2605EFAB" w16cex:dateUtc="2022-04-16T23:45:00Z"/>
  <w16cex:commentExtensible w16cex:durableId="2605EFF6" w16cex:dateUtc="2022-04-16T23:46:00Z"/>
  <w16cex:commentExtensible w16cex:durableId="2600B2B4" w16cex:dateUtc="2022-04-13T00:23:00Z"/>
  <w16cex:commentExtensible w16cex:durableId="2605F0D9" w16cex:dateUtc="2022-04-16T23:50:00Z"/>
  <w16cex:commentExtensible w16cex:durableId="2605F11C" w16cex:dateUtc="2022-04-16T23:51:00Z"/>
  <w16cex:commentExtensible w16cex:durableId="2605F128" w16cex:dateUtc="2022-04-16T23:51:00Z"/>
  <w16cex:commentExtensible w16cex:durableId="25DC6E8D" w16cex:dateUtc="2022-03-16T13:11:00Z"/>
  <w16cex:commentExtensible w16cex:durableId="25F5A941" w16cex:dateUtc="2022-04-04T15:28:00Z"/>
  <w16cex:commentExtensible w16cex:durableId="25F62926" w16cex:dateUtc="2022-04-05T00:34:00Z"/>
  <w16cex:commentExtensible w16cex:durableId="2605F192" w16cex:dateUtc="2022-04-16T23:53:00Z"/>
  <w16cex:commentExtensible w16cex:durableId="2605F15F" w16cex:dateUtc="2022-04-16T23:52:00Z"/>
  <w16cex:commentExtensible w16cex:durableId="25E3C05F" w16cex:dateUtc="2022-03-22T02:26:00Z"/>
  <w16cex:commentExtensible w16cex:durableId="25F629BB" w16cex:dateUtc="2022-04-05T00:36:00Z"/>
  <w16cex:commentExtensible w16cex:durableId="260852AE" w16cex:dateUtc="2022-04-18T19:12:00Z"/>
  <w16cex:commentExtensible w16cex:durableId="2600B51A" w16cex:dateUtc="2022-04-13T00:34:00Z"/>
  <w16cex:commentExtensible w16cex:durableId="2605F316" w16cex:dateUtc="2022-04-16T23:59:00Z"/>
  <w16cex:commentExtensible w16cex:durableId="2605F37F" w16cex:dateUtc="2022-04-17T00:01:00Z"/>
  <w16cex:commentExtensible w16cex:durableId="2605F38B" w16cex:dateUtc="2022-04-17T00:01:00Z"/>
  <w16cex:commentExtensible w16cex:durableId="2605F397" w16cex:dateUtc="2022-04-17T00:01:00Z"/>
  <w16cex:commentExtensible w16cex:durableId="2605F3B1" w16cex:dateUtc="2022-04-17T00:02:00Z"/>
  <w16cex:commentExtensible w16cex:durableId="2605F3C1" w16cex:dateUtc="2022-04-17T00:02:00Z"/>
  <w16cex:commentExtensible w16cex:durableId="2605F3D2" w16cex:dateUtc="2022-04-17T00:02:00Z"/>
  <w16cex:commentExtensible w16cex:durableId="2605F3E0" w16cex:dateUtc="2022-04-17T00:03:00Z"/>
  <w16cex:commentExtensible w16cex:durableId="2605F410" w16cex:dateUtc="2022-04-17T00:04:00Z"/>
  <w16cex:commentExtensible w16cex:durableId="2605F45D" w16cex:dateUtc="2022-04-17T00:05:00Z"/>
  <w16cex:commentExtensible w16cex:durableId="2605F46E" w16cex:dateUtc="2022-04-17T00:05:00Z"/>
  <w16cex:commentExtensible w16cex:durableId="2600B5DB" w16cex:dateUtc="2022-04-13T00:37:00Z"/>
  <w16cex:commentExtensible w16cex:durableId="2605F63C" w16cex:dateUtc="2022-04-17T00:13:00Z"/>
  <w16cex:commentExtensible w16cex:durableId="2605F62D" w16cex:dateUtc="2022-04-17T00:13:00Z"/>
  <w16cex:commentExtensible w16cex:durableId="2600B73E" w16cex:dateUtc="2022-04-13T00:43:00Z"/>
  <w16cex:commentExtensible w16cex:durableId="2605F6B0" w16cex:dateUtc="2022-04-17T00:15:00Z"/>
  <w16cex:commentExtensible w16cex:durableId="2605F6C1" w16cex:dateUtc="2022-04-17T00:15:00Z"/>
  <w16cex:commentExtensible w16cex:durableId="2605F6C8" w16cex:dateUtc="2022-04-17T00:15:00Z"/>
  <w16cex:commentExtensible w16cex:durableId="25CE6F1C" w16cex:dateUtc="2022-03-05T22:22:00Z"/>
  <w16cex:commentExtensible w16cex:durableId="25E2DD48" w16cex:dateUtc="2022-03-21T10:17:00Z"/>
  <w16cex:commentExtensible w16cex:durableId="25F62C16" w16cex:dateUtc="2022-04-05T00:46:00Z"/>
  <w16cex:commentExtensible w16cex:durableId="25F62D94" w16cex:dateUtc="2022-04-05T00:53:00Z"/>
  <w16cex:commentExtensible w16cex:durableId="25F62D33" w16cex:dateUtc="2022-04-05T00:51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  <w16cex:commentExtensible w16cex:durableId="2605F7EB" w16cex:dateUtc="2022-04-17T00:20:00Z"/>
  <w16cex:commentExtensible w16cex:durableId="26069016" w16cex:dateUtc="2022-04-17T00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3B2C24" w16cid:durableId="2600AF01"/>
  <w16cid:commentId w16cid:paraId="4CD85326" w16cid:durableId="2600AEC0"/>
  <w16cid:commentId w16cid:paraId="7BC75CF1" w16cid:durableId="2600C1B3"/>
  <w16cid:commentId w16cid:paraId="37EBED71" w16cid:durableId="260856F4"/>
  <w16cid:commentId w16cid:paraId="475C881E" w16cid:durableId="2600C24E"/>
  <w16cid:commentId w16cid:paraId="17F269AE" w16cid:durableId="2601525A"/>
  <w16cid:commentId w16cid:paraId="4BA23B37" w16cid:durableId="2605EDFC"/>
  <w16cid:commentId w16cid:paraId="346AC212" w16cid:durableId="2600C2B1"/>
  <w16cid:commentId w16cid:paraId="0D149F33" w16cid:durableId="2600C320"/>
  <w16cid:commentId w16cid:paraId="7958FA80" w16cid:durableId="2605EE8B"/>
  <w16cid:commentId w16cid:paraId="14F807B9" w16cid:durableId="260856A4"/>
  <w16cid:commentId w16cid:paraId="34A8C616" w16cid:durableId="2600C38A"/>
  <w16cid:commentId w16cid:paraId="38219488" w16cid:durableId="2605EF1E"/>
  <w16cid:commentId w16cid:paraId="1AA9238D" w16cid:durableId="260683F1"/>
  <w16cid:commentId w16cid:paraId="6137F002" w16cid:durableId="2605EFAB"/>
  <w16cid:commentId w16cid:paraId="3AB4578B" w16cid:durableId="2605EFF6"/>
  <w16cid:commentId w16cid:paraId="204DB125" w16cid:durableId="2600B2B4"/>
  <w16cid:commentId w16cid:paraId="7F9F519A" w16cid:durableId="2605F0D9"/>
  <w16cid:commentId w16cid:paraId="2F02C22A" w16cid:durableId="2605F11C"/>
  <w16cid:commentId w16cid:paraId="62ED770B" w16cid:durableId="2605F128"/>
  <w16cid:commentId w16cid:paraId="0280DC78" w16cid:durableId="25DC6E8D"/>
  <w16cid:commentId w16cid:paraId="12D26653" w16cid:durableId="25F5A941"/>
  <w16cid:commentId w16cid:paraId="76A58741" w16cid:durableId="25F62926"/>
  <w16cid:commentId w16cid:paraId="3BF29034" w16cid:durableId="2605F192"/>
  <w16cid:commentId w16cid:paraId="51B6F17D" w16cid:durableId="2605F15F"/>
  <w16cid:commentId w16cid:paraId="5D24D4CF" w16cid:durableId="25E3C05F"/>
  <w16cid:commentId w16cid:paraId="04C2EB77" w16cid:durableId="25F629BB"/>
  <w16cid:commentId w16cid:paraId="2125E412" w16cid:durableId="260852AE"/>
  <w16cid:commentId w16cid:paraId="216E231E" w16cid:durableId="2600B51A"/>
  <w16cid:commentId w16cid:paraId="747D43E2" w16cid:durableId="2605F316"/>
  <w16cid:commentId w16cid:paraId="6A4EA32A" w16cid:durableId="2605F37F"/>
  <w16cid:commentId w16cid:paraId="60FE2DE1" w16cid:durableId="2605F38B"/>
  <w16cid:commentId w16cid:paraId="029499A6" w16cid:durableId="2605F397"/>
  <w16cid:commentId w16cid:paraId="22785D79" w16cid:durableId="2605F3B1"/>
  <w16cid:commentId w16cid:paraId="1F8A3735" w16cid:durableId="2605F3C1"/>
  <w16cid:commentId w16cid:paraId="2D269EBA" w16cid:durableId="2605F3D2"/>
  <w16cid:commentId w16cid:paraId="5D840F1F" w16cid:durableId="2605F3E0"/>
  <w16cid:commentId w16cid:paraId="27083CAA" w16cid:durableId="2605F410"/>
  <w16cid:commentId w16cid:paraId="0DDED1A0" w16cid:durableId="2605F45D"/>
  <w16cid:commentId w16cid:paraId="1E79F63A" w16cid:durableId="2605F46E"/>
  <w16cid:commentId w16cid:paraId="68E62E4B" w16cid:durableId="2600B5DB"/>
  <w16cid:commentId w16cid:paraId="105A17CE" w16cid:durableId="2605F63C"/>
  <w16cid:commentId w16cid:paraId="39F33339" w16cid:durableId="2605F62D"/>
  <w16cid:commentId w16cid:paraId="41A48294" w16cid:durableId="2600B73E"/>
  <w16cid:commentId w16cid:paraId="209CCC2A" w16cid:durableId="2605F6B0"/>
  <w16cid:commentId w16cid:paraId="7E94386C" w16cid:durableId="2605F6C1"/>
  <w16cid:commentId w16cid:paraId="684D1E61" w16cid:durableId="2605F6C8"/>
  <w16cid:commentId w16cid:paraId="1F527711" w16cid:durableId="25CE6F1C"/>
  <w16cid:commentId w16cid:paraId="60DFB007" w16cid:durableId="25E2DD48"/>
  <w16cid:commentId w16cid:paraId="5F3BA309" w16cid:durableId="25F62C16"/>
  <w16cid:commentId w16cid:paraId="7B1CD43D" w16cid:durableId="25F62D94"/>
  <w16cid:commentId w16cid:paraId="26FBD4F2" w16cid:durableId="25F62D33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  <w16cid:commentId w16cid:paraId="23F77BAA" w16cid:durableId="2605F7EB"/>
  <w16cid:commentId w16cid:paraId="1583E382" w16cid:durableId="2606901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6C73D" w14:textId="77777777" w:rsidR="00D44A84" w:rsidRDefault="00D44A84" w:rsidP="00DD2EE9">
      <w:r>
        <w:separator/>
      </w:r>
    </w:p>
  </w:endnote>
  <w:endnote w:type="continuationSeparator" w:id="0">
    <w:p w14:paraId="7495D73E" w14:textId="77777777" w:rsidR="00D44A84" w:rsidRDefault="00D44A84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A38248" w14:textId="77777777" w:rsidR="00D44A84" w:rsidRDefault="00D44A84" w:rsidP="00DD2EE9">
      <w:r>
        <w:separator/>
      </w:r>
    </w:p>
  </w:footnote>
  <w:footnote w:type="continuationSeparator" w:id="0">
    <w:p w14:paraId="69A33FC6" w14:textId="77777777" w:rsidR="00D44A84" w:rsidRDefault="00D44A84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rii Shchehliuk">
    <w15:presenceInfo w15:providerId="AD" w15:userId="S::Yurii.Shchehliuk@hyland.com::bd8d5b9b-90ad-43f4-815d-2a822cfa6687"/>
  </w15:person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2055A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75"/>
    <w:rsid w:val="0004362D"/>
    <w:rsid w:val="00044BC8"/>
    <w:rsid w:val="00044D0E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3498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B8A"/>
    <w:rsid w:val="001628EC"/>
    <w:rsid w:val="00163509"/>
    <w:rsid w:val="00163CED"/>
    <w:rsid w:val="00164230"/>
    <w:rsid w:val="00164ADC"/>
    <w:rsid w:val="00165009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F19"/>
    <w:rsid w:val="00182FB7"/>
    <w:rsid w:val="0018505E"/>
    <w:rsid w:val="00192799"/>
    <w:rsid w:val="001964EB"/>
    <w:rsid w:val="00196C8E"/>
    <w:rsid w:val="00197588"/>
    <w:rsid w:val="00197DDA"/>
    <w:rsid w:val="00197E87"/>
    <w:rsid w:val="001A323D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47C1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25DC"/>
    <w:rsid w:val="002A4274"/>
    <w:rsid w:val="002A490A"/>
    <w:rsid w:val="002A5415"/>
    <w:rsid w:val="002A735F"/>
    <w:rsid w:val="002A73C0"/>
    <w:rsid w:val="002A7655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573A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A7A5C"/>
    <w:rsid w:val="003B2408"/>
    <w:rsid w:val="003B2890"/>
    <w:rsid w:val="003B3D72"/>
    <w:rsid w:val="003B45D7"/>
    <w:rsid w:val="003B6019"/>
    <w:rsid w:val="003C06AC"/>
    <w:rsid w:val="003C474E"/>
    <w:rsid w:val="003D0C1E"/>
    <w:rsid w:val="003D1A5A"/>
    <w:rsid w:val="003D3022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BF7"/>
    <w:rsid w:val="004A3FD5"/>
    <w:rsid w:val="004A4432"/>
    <w:rsid w:val="004A4C5C"/>
    <w:rsid w:val="004A5E2F"/>
    <w:rsid w:val="004A68EC"/>
    <w:rsid w:val="004A7F29"/>
    <w:rsid w:val="004B052A"/>
    <w:rsid w:val="004B0690"/>
    <w:rsid w:val="004B367C"/>
    <w:rsid w:val="004B4B77"/>
    <w:rsid w:val="004B53C0"/>
    <w:rsid w:val="004B61CF"/>
    <w:rsid w:val="004B64B6"/>
    <w:rsid w:val="004B7834"/>
    <w:rsid w:val="004C0D0D"/>
    <w:rsid w:val="004C1C98"/>
    <w:rsid w:val="004C1CF2"/>
    <w:rsid w:val="004C3DFF"/>
    <w:rsid w:val="004C4982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CE"/>
    <w:rsid w:val="005236CC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5078"/>
    <w:rsid w:val="006730D4"/>
    <w:rsid w:val="00673F0A"/>
    <w:rsid w:val="0067783B"/>
    <w:rsid w:val="00677F00"/>
    <w:rsid w:val="00680018"/>
    <w:rsid w:val="00680776"/>
    <w:rsid w:val="00682F7C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3746"/>
    <w:rsid w:val="006B4C77"/>
    <w:rsid w:val="006B6D44"/>
    <w:rsid w:val="006C08FC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B8D"/>
    <w:rsid w:val="006D7FB7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4666"/>
    <w:rsid w:val="00735A12"/>
    <w:rsid w:val="007378BC"/>
    <w:rsid w:val="00741686"/>
    <w:rsid w:val="007420FF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80D39"/>
    <w:rsid w:val="00780E3A"/>
    <w:rsid w:val="007824C9"/>
    <w:rsid w:val="00783F11"/>
    <w:rsid w:val="00785CBB"/>
    <w:rsid w:val="00786860"/>
    <w:rsid w:val="00787483"/>
    <w:rsid w:val="00790A9E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521"/>
    <w:rsid w:val="007B1846"/>
    <w:rsid w:val="007B3501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10DD"/>
    <w:rsid w:val="007F2E45"/>
    <w:rsid w:val="007F37F9"/>
    <w:rsid w:val="007F3982"/>
    <w:rsid w:val="007F5169"/>
    <w:rsid w:val="007F62CC"/>
    <w:rsid w:val="007F71E7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8043B"/>
    <w:rsid w:val="008819FC"/>
    <w:rsid w:val="00882945"/>
    <w:rsid w:val="008833EE"/>
    <w:rsid w:val="008844B6"/>
    <w:rsid w:val="00884889"/>
    <w:rsid w:val="00885EC2"/>
    <w:rsid w:val="0088683E"/>
    <w:rsid w:val="008868DA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73D"/>
    <w:rsid w:val="00941DE6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E15"/>
    <w:rsid w:val="009B29A3"/>
    <w:rsid w:val="009B4195"/>
    <w:rsid w:val="009B4DB8"/>
    <w:rsid w:val="009B5307"/>
    <w:rsid w:val="009B5A90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5857"/>
    <w:rsid w:val="009F67B6"/>
    <w:rsid w:val="009F721A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80A8A"/>
    <w:rsid w:val="00A823B2"/>
    <w:rsid w:val="00A823C7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49D"/>
    <w:rsid w:val="00A966DF"/>
    <w:rsid w:val="00A96984"/>
    <w:rsid w:val="00A96FC0"/>
    <w:rsid w:val="00A96FE6"/>
    <w:rsid w:val="00AA077F"/>
    <w:rsid w:val="00AA525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D7F"/>
    <w:rsid w:val="00B56E9A"/>
    <w:rsid w:val="00B57BD0"/>
    <w:rsid w:val="00B62790"/>
    <w:rsid w:val="00B63A58"/>
    <w:rsid w:val="00B65F5B"/>
    <w:rsid w:val="00B66708"/>
    <w:rsid w:val="00B70FBA"/>
    <w:rsid w:val="00B722E9"/>
    <w:rsid w:val="00B72367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2542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1558"/>
    <w:rsid w:val="00BE2552"/>
    <w:rsid w:val="00BE2D4D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FDD"/>
    <w:rsid w:val="00C43399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2AD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52AA"/>
    <w:rsid w:val="00CC5F5D"/>
    <w:rsid w:val="00CC7E24"/>
    <w:rsid w:val="00CD0E91"/>
    <w:rsid w:val="00CD1162"/>
    <w:rsid w:val="00CD242F"/>
    <w:rsid w:val="00CD2F1F"/>
    <w:rsid w:val="00CD32B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EEB"/>
    <w:rsid w:val="00D01136"/>
    <w:rsid w:val="00D01232"/>
    <w:rsid w:val="00D01CFC"/>
    <w:rsid w:val="00D020CE"/>
    <w:rsid w:val="00D0308E"/>
    <w:rsid w:val="00D03C2F"/>
    <w:rsid w:val="00D03DF0"/>
    <w:rsid w:val="00D05988"/>
    <w:rsid w:val="00D06801"/>
    <w:rsid w:val="00D07FD7"/>
    <w:rsid w:val="00D10056"/>
    <w:rsid w:val="00D10364"/>
    <w:rsid w:val="00D119AA"/>
    <w:rsid w:val="00D12219"/>
    <w:rsid w:val="00D156D1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FDB"/>
    <w:rsid w:val="00D624AA"/>
    <w:rsid w:val="00D62AE8"/>
    <w:rsid w:val="00D62FDE"/>
    <w:rsid w:val="00D6785B"/>
    <w:rsid w:val="00D70678"/>
    <w:rsid w:val="00D71105"/>
    <w:rsid w:val="00D7265B"/>
    <w:rsid w:val="00D74BDE"/>
    <w:rsid w:val="00D74D26"/>
    <w:rsid w:val="00D7648A"/>
    <w:rsid w:val="00D77BDC"/>
    <w:rsid w:val="00D80BBA"/>
    <w:rsid w:val="00D8179A"/>
    <w:rsid w:val="00D837C2"/>
    <w:rsid w:val="00D83DF3"/>
    <w:rsid w:val="00D847CA"/>
    <w:rsid w:val="00D84BD3"/>
    <w:rsid w:val="00D901CB"/>
    <w:rsid w:val="00D92A2B"/>
    <w:rsid w:val="00D92FFB"/>
    <w:rsid w:val="00D9349E"/>
    <w:rsid w:val="00D978AB"/>
    <w:rsid w:val="00DA0CDE"/>
    <w:rsid w:val="00DA114E"/>
    <w:rsid w:val="00DA3269"/>
    <w:rsid w:val="00DA359C"/>
    <w:rsid w:val="00DA46EF"/>
    <w:rsid w:val="00DA5B0D"/>
    <w:rsid w:val="00DA668F"/>
    <w:rsid w:val="00DA67B1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0FC8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33C5F"/>
    <w:rsid w:val="00E35963"/>
    <w:rsid w:val="00E36B51"/>
    <w:rsid w:val="00E377A3"/>
    <w:rsid w:val="00E37D5F"/>
    <w:rsid w:val="00E407FF"/>
    <w:rsid w:val="00E46362"/>
    <w:rsid w:val="00E46ED7"/>
    <w:rsid w:val="00E47EEB"/>
    <w:rsid w:val="00E5079B"/>
    <w:rsid w:val="00E514CA"/>
    <w:rsid w:val="00E53E59"/>
    <w:rsid w:val="00E56589"/>
    <w:rsid w:val="00E635EB"/>
    <w:rsid w:val="00E63E40"/>
    <w:rsid w:val="00E646BF"/>
    <w:rsid w:val="00E6650B"/>
    <w:rsid w:val="00E67D7E"/>
    <w:rsid w:val="00E70E0B"/>
    <w:rsid w:val="00E74A51"/>
    <w:rsid w:val="00E76C46"/>
    <w:rsid w:val="00E770A7"/>
    <w:rsid w:val="00E81C9F"/>
    <w:rsid w:val="00E82C05"/>
    <w:rsid w:val="00E84051"/>
    <w:rsid w:val="00E843A5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FA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23B0"/>
    <w:rsid w:val="00F55064"/>
    <w:rsid w:val="00F55A31"/>
    <w:rsid w:val="00F55B12"/>
    <w:rsid w:val="00F55E15"/>
    <w:rsid w:val="00F55EEF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1/relationships/commentsExtended" Target="commentsExtended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4768</TotalTime>
  <Pages>51</Pages>
  <Words>9010</Words>
  <Characters>51363</Characters>
  <Application>Microsoft Office Word</Application>
  <DocSecurity>0</DocSecurity>
  <Lines>428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552</cp:revision>
  <dcterms:created xsi:type="dcterms:W3CDTF">2022-02-10T17:38:00Z</dcterms:created>
  <dcterms:modified xsi:type="dcterms:W3CDTF">2022-04-18T19:32:00Z</dcterms:modified>
</cp:coreProperties>
</file>