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740D" w14:textId="1F087EF6" w:rsidR="0094541F" w:rsidRDefault="0094541F" w:rsidP="0094541F">
      <w:pPr>
        <w:rPr>
          <w:rFonts w:eastAsia="Times New Roman"/>
          <w:sz w:val="22"/>
        </w:rPr>
      </w:pPr>
      <w:r>
        <w:rPr>
          <w:noProof/>
        </w:rPr>
        <w:drawing>
          <wp:inline distT="0" distB="0" distL="0" distR="0" wp14:anchorId="1DFBAB2C" wp14:editId="447A3322">
            <wp:extent cx="4572000" cy="1463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F1FC" w14:textId="77777777" w:rsidR="0094541F" w:rsidRDefault="0094541F" w:rsidP="0094541F">
      <w:pPr>
        <w:jc w:val="center"/>
        <w:rPr>
          <w:b/>
          <w:sz w:val="32"/>
        </w:rPr>
      </w:pPr>
      <w:r>
        <w:rPr>
          <w:b/>
          <w:sz w:val="32"/>
        </w:rPr>
        <w:t>KOLEGIUM INFORMATYKI STOSOWANEJ</w:t>
      </w:r>
    </w:p>
    <w:p w14:paraId="497B904E" w14:textId="77777777" w:rsidR="0083386C" w:rsidRPr="00931C08" w:rsidRDefault="0083386C" w:rsidP="0083386C">
      <w:pPr>
        <w:rPr>
          <w:sz w:val="28"/>
        </w:rPr>
      </w:pPr>
    </w:p>
    <w:p w14:paraId="245BE15F" w14:textId="77777777" w:rsidR="0083386C" w:rsidRPr="00931C08" w:rsidRDefault="0083386C" w:rsidP="0083386C">
      <w:pPr>
        <w:rPr>
          <w:sz w:val="28"/>
        </w:rPr>
      </w:pPr>
    </w:p>
    <w:p w14:paraId="73E1B59A" w14:textId="77777777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Kierunek:</w:t>
      </w:r>
      <w:r w:rsidRPr="00931C08">
        <w:rPr>
          <w:b/>
          <w:bCs/>
          <w:sz w:val="32"/>
        </w:rPr>
        <w:tab/>
        <w:t>INFORMATYKA</w:t>
      </w:r>
    </w:p>
    <w:p w14:paraId="3500C8B6" w14:textId="061866B9" w:rsidR="0083386C" w:rsidRPr="00931C08" w:rsidRDefault="0083386C" w:rsidP="0083386C">
      <w:pPr>
        <w:ind w:left="1701"/>
        <w:rPr>
          <w:b/>
          <w:bCs/>
          <w:sz w:val="32"/>
        </w:rPr>
      </w:pPr>
      <w:r w:rsidRPr="00931C08">
        <w:rPr>
          <w:b/>
          <w:bCs/>
          <w:sz w:val="32"/>
        </w:rPr>
        <w:t>Specjalność:</w:t>
      </w:r>
      <w:r w:rsidRPr="00931C08">
        <w:rPr>
          <w:b/>
          <w:bCs/>
          <w:sz w:val="32"/>
        </w:rPr>
        <w:tab/>
      </w:r>
      <w:r w:rsidR="00BE5535" w:rsidRPr="00931C08">
        <w:rPr>
          <w:b/>
          <w:bCs/>
          <w:sz w:val="32"/>
        </w:rPr>
        <w:t>Programowanie</w:t>
      </w:r>
    </w:p>
    <w:p w14:paraId="7A20BA04" w14:textId="77777777" w:rsidR="0083386C" w:rsidRPr="00931C08" w:rsidRDefault="0083386C" w:rsidP="0083386C">
      <w:pPr>
        <w:rPr>
          <w:sz w:val="26"/>
          <w:szCs w:val="26"/>
        </w:rPr>
      </w:pPr>
    </w:p>
    <w:p w14:paraId="548D2BBB" w14:textId="77777777" w:rsidR="0083386C" w:rsidRPr="00931C08" w:rsidRDefault="0083386C" w:rsidP="0083386C">
      <w:pPr>
        <w:rPr>
          <w:sz w:val="26"/>
          <w:szCs w:val="26"/>
        </w:rPr>
      </w:pPr>
    </w:p>
    <w:p w14:paraId="46D37D93" w14:textId="77777777" w:rsidR="0083386C" w:rsidRPr="00931C08" w:rsidRDefault="0083386C" w:rsidP="0083386C">
      <w:pPr>
        <w:rPr>
          <w:sz w:val="26"/>
          <w:szCs w:val="26"/>
        </w:rPr>
      </w:pPr>
    </w:p>
    <w:p w14:paraId="3A8545AC" w14:textId="77777777" w:rsidR="0083386C" w:rsidRPr="00931C08" w:rsidRDefault="0083386C" w:rsidP="0083386C">
      <w:pPr>
        <w:rPr>
          <w:sz w:val="26"/>
          <w:szCs w:val="26"/>
        </w:rPr>
      </w:pPr>
    </w:p>
    <w:p w14:paraId="25CEA616" w14:textId="77777777" w:rsidR="0083386C" w:rsidRPr="00931C08" w:rsidRDefault="0083386C" w:rsidP="0083386C">
      <w:pPr>
        <w:rPr>
          <w:sz w:val="26"/>
          <w:szCs w:val="26"/>
        </w:rPr>
      </w:pPr>
    </w:p>
    <w:p w14:paraId="03C6623A" w14:textId="77777777" w:rsidR="0083386C" w:rsidRPr="00931C08" w:rsidRDefault="0083386C" w:rsidP="0083386C">
      <w:pPr>
        <w:rPr>
          <w:sz w:val="26"/>
          <w:szCs w:val="26"/>
        </w:rPr>
      </w:pPr>
    </w:p>
    <w:p w14:paraId="6CB30271" w14:textId="23F35D6E" w:rsidR="0083386C" w:rsidRPr="00931C08" w:rsidRDefault="0083386C" w:rsidP="0083386C">
      <w:pPr>
        <w:jc w:val="center"/>
        <w:rPr>
          <w:sz w:val="30"/>
          <w:szCs w:val="24"/>
        </w:rPr>
      </w:pPr>
      <w:r w:rsidRPr="00931C08">
        <w:rPr>
          <w:sz w:val="30"/>
        </w:rPr>
        <w:t>Yurii-</w:t>
      </w:r>
      <w:proofErr w:type="spellStart"/>
      <w:r w:rsidRPr="00931C08">
        <w:rPr>
          <w:sz w:val="30"/>
        </w:rPr>
        <w:t>Volodymyr</w:t>
      </w:r>
      <w:proofErr w:type="spellEnd"/>
      <w:r w:rsidRPr="00931C08">
        <w:rPr>
          <w:sz w:val="30"/>
        </w:rPr>
        <w:t xml:space="preserve"> Shchehliuk</w:t>
      </w:r>
    </w:p>
    <w:p w14:paraId="2A718BCF" w14:textId="21118769" w:rsidR="0083386C" w:rsidRPr="00931C08" w:rsidRDefault="0083386C" w:rsidP="0083386C">
      <w:pPr>
        <w:jc w:val="center"/>
        <w:rPr>
          <w:sz w:val="30"/>
        </w:rPr>
      </w:pPr>
      <w:r w:rsidRPr="00931C08">
        <w:rPr>
          <w:sz w:val="30"/>
        </w:rPr>
        <w:t>Nr albumu studenta</w:t>
      </w:r>
      <w:r w:rsidR="00A21942" w:rsidRPr="00931C08">
        <w:rPr>
          <w:sz w:val="30"/>
        </w:rPr>
        <w:t>: 58913</w:t>
      </w:r>
    </w:p>
    <w:p w14:paraId="610D4742" w14:textId="77777777" w:rsidR="0083386C" w:rsidRPr="00931C08" w:rsidRDefault="0083386C" w:rsidP="0083386C">
      <w:pPr>
        <w:rPr>
          <w:i/>
          <w:sz w:val="22"/>
        </w:rPr>
      </w:pPr>
    </w:p>
    <w:p w14:paraId="55739E9E" w14:textId="4E8C69AA" w:rsidR="0083386C" w:rsidRPr="00931C08" w:rsidRDefault="0016747C" w:rsidP="0083386C">
      <w:pPr>
        <w:jc w:val="center"/>
        <w:rPr>
          <w:b/>
          <w:bCs/>
          <w:i/>
          <w:sz w:val="40"/>
          <w:szCs w:val="40"/>
        </w:rPr>
      </w:pPr>
      <w:r>
        <w:rPr>
          <w:b/>
          <w:bCs/>
          <w:i/>
          <w:sz w:val="40"/>
          <w:szCs w:val="40"/>
        </w:rPr>
        <w:t>System</w:t>
      </w:r>
      <w:r w:rsidR="00EE6B2A" w:rsidRPr="00931C08">
        <w:rPr>
          <w:b/>
          <w:bCs/>
          <w:i/>
          <w:sz w:val="40"/>
          <w:szCs w:val="40"/>
        </w:rPr>
        <w:t xml:space="preserve"> do </w:t>
      </w:r>
      <w:r w:rsidR="00C15870" w:rsidRPr="00931C08">
        <w:rPr>
          <w:b/>
          <w:bCs/>
          <w:i/>
          <w:sz w:val="40"/>
          <w:szCs w:val="40"/>
        </w:rPr>
        <w:t>obsługi</w:t>
      </w:r>
      <w:r w:rsidR="00EE6B2A" w:rsidRPr="00931C08">
        <w:rPr>
          <w:b/>
          <w:bCs/>
          <w:i/>
          <w:sz w:val="40"/>
          <w:szCs w:val="40"/>
        </w:rPr>
        <w:t xml:space="preserve"> klientów restauracji</w:t>
      </w:r>
    </w:p>
    <w:p w14:paraId="4F9905F7" w14:textId="77777777" w:rsidR="0083386C" w:rsidRPr="00931C08" w:rsidRDefault="0083386C" w:rsidP="0083386C">
      <w:pPr>
        <w:rPr>
          <w:sz w:val="22"/>
          <w:szCs w:val="24"/>
        </w:rPr>
      </w:pPr>
    </w:p>
    <w:p w14:paraId="3C86A428" w14:textId="77777777" w:rsidR="0083386C" w:rsidRPr="00931C08" w:rsidRDefault="0083386C" w:rsidP="0083386C"/>
    <w:p w14:paraId="00D88774" w14:textId="12362385" w:rsidR="00A247C7" w:rsidRPr="00931C08" w:rsidRDefault="00A247C7" w:rsidP="00A247C7">
      <w:pPr>
        <w:jc w:val="center"/>
      </w:pPr>
      <w:r w:rsidRPr="00931C08">
        <w:t>Promotor: Dr Marek Jaszuk</w:t>
      </w:r>
    </w:p>
    <w:p w14:paraId="0327E8B5" w14:textId="77777777" w:rsidR="0083386C" w:rsidRPr="00931C08" w:rsidRDefault="0083386C" w:rsidP="0083386C"/>
    <w:p w14:paraId="2D172845" w14:textId="77777777" w:rsidR="0083386C" w:rsidRPr="00931C08" w:rsidRDefault="0083386C" w:rsidP="0083386C"/>
    <w:p w14:paraId="6C70A19A" w14:textId="77777777" w:rsidR="0083386C" w:rsidRPr="00931C08" w:rsidRDefault="0083386C" w:rsidP="0083386C"/>
    <w:p w14:paraId="176BFA61" w14:textId="77777777" w:rsidR="0083386C" w:rsidRPr="00931C08" w:rsidRDefault="0083386C" w:rsidP="0083386C"/>
    <w:p w14:paraId="24712292" w14:textId="5FB4CE3F" w:rsidR="0083386C" w:rsidRDefault="0083386C" w:rsidP="0083386C"/>
    <w:p w14:paraId="365926F2" w14:textId="77777777" w:rsidR="00212519" w:rsidRPr="00931C08" w:rsidRDefault="00212519" w:rsidP="0083386C"/>
    <w:p w14:paraId="234811E2" w14:textId="77777777" w:rsidR="0083386C" w:rsidRPr="00931C08" w:rsidRDefault="0083386C" w:rsidP="0083386C"/>
    <w:p w14:paraId="1EE2D296" w14:textId="77777777" w:rsidR="0083386C" w:rsidRPr="00931C08" w:rsidRDefault="0083386C" w:rsidP="0083386C">
      <w:pPr>
        <w:jc w:val="center"/>
        <w:rPr>
          <w:b/>
          <w:bCs/>
          <w:sz w:val="38"/>
        </w:rPr>
      </w:pPr>
      <w:r w:rsidRPr="00931C08">
        <w:rPr>
          <w:b/>
          <w:bCs/>
          <w:sz w:val="38"/>
        </w:rPr>
        <w:t>PRACA DYPLOMOWA INŻYNIERSKA</w:t>
      </w:r>
    </w:p>
    <w:p w14:paraId="60E3D614" w14:textId="77777777" w:rsidR="0083386C" w:rsidRPr="00931C08" w:rsidRDefault="0083386C" w:rsidP="0083386C"/>
    <w:p w14:paraId="1F989D8D" w14:textId="77777777" w:rsidR="0083386C" w:rsidRPr="00931C08" w:rsidRDefault="0083386C" w:rsidP="0083386C"/>
    <w:p w14:paraId="052080F2" w14:textId="65DBD8F8" w:rsidR="00212519" w:rsidRDefault="00212519" w:rsidP="0083386C"/>
    <w:p w14:paraId="3E1F91AA" w14:textId="5C23EBFD" w:rsidR="00E33C5F" w:rsidRDefault="00E33C5F" w:rsidP="0083386C"/>
    <w:p w14:paraId="62799ED3" w14:textId="77777777" w:rsidR="00E33C5F" w:rsidRDefault="00E33C5F" w:rsidP="0083386C"/>
    <w:p w14:paraId="44D091CB" w14:textId="1515FDE0" w:rsidR="00212519" w:rsidRDefault="00212519" w:rsidP="0083386C"/>
    <w:p w14:paraId="07B92C0E" w14:textId="77777777" w:rsidR="00E33C5F" w:rsidRDefault="00E33C5F" w:rsidP="0083386C"/>
    <w:p w14:paraId="199762C5" w14:textId="77777777" w:rsidR="00212519" w:rsidRPr="00931C08" w:rsidRDefault="00212519" w:rsidP="0083386C"/>
    <w:p w14:paraId="1BFEB2AC" w14:textId="77777777" w:rsidR="0083386C" w:rsidRPr="00931C08" w:rsidRDefault="0083386C" w:rsidP="0083386C"/>
    <w:p w14:paraId="039BE27A" w14:textId="67F0E007" w:rsidR="00212519" w:rsidRDefault="0083386C" w:rsidP="0083386C">
      <w:pPr>
        <w:jc w:val="center"/>
        <w:rPr>
          <w:b/>
          <w:bCs/>
          <w:sz w:val="28"/>
        </w:rPr>
      </w:pPr>
      <w:r w:rsidRPr="00931C08">
        <w:rPr>
          <w:b/>
          <w:bCs/>
          <w:sz w:val="28"/>
        </w:rPr>
        <w:t>Rzeszów 202</w:t>
      </w:r>
      <w:r w:rsidR="00182573" w:rsidRPr="00931C08">
        <w:rPr>
          <w:b/>
          <w:bCs/>
          <w:sz w:val="28"/>
        </w:rPr>
        <w:t>2</w:t>
      </w:r>
    </w:p>
    <w:p w14:paraId="6EBC54C4" w14:textId="676A23DB" w:rsidR="00432ECF" w:rsidRDefault="00212519">
      <w:pPr>
        <w:spacing w:after="160" w:line="259" w:lineRule="auto"/>
        <w:jc w:val="left"/>
        <w:rPr>
          <w:b/>
          <w:bCs/>
          <w:sz w:val="28"/>
        </w:rPr>
      </w:pPr>
      <w:r>
        <w:rPr>
          <w:b/>
          <w:bCs/>
          <w:sz w:val="28"/>
        </w:rPr>
        <w:br w:type="page"/>
      </w:r>
      <w:r w:rsidR="00432ECF">
        <w:rPr>
          <w:b/>
          <w:bCs/>
          <w:sz w:val="28"/>
        </w:rPr>
        <w:lastRenderedPageBreak/>
        <w:br w:type="page"/>
      </w:r>
    </w:p>
    <w:bookmarkStart w:id="0" w:name="_Toc93854788" w:displacedByCustomXml="next"/>
    <w:sdt>
      <w:sdtPr>
        <w:rPr>
          <w:b/>
          <w:bCs/>
        </w:rPr>
        <w:id w:val="-236703888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723944D6" w14:textId="30A84045" w:rsidR="008868DA" w:rsidRPr="00931C08" w:rsidRDefault="00F0641F" w:rsidP="00CA2044">
          <w:pPr>
            <w:spacing w:after="160" w:line="259" w:lineRule="auto"/>
            <w:jc w:val="left"/>
            <w:rPr>
              <w:b/>
              <w:bCs/>
            </w:rPr>
          </w:pPr>
          <w:r w:rsidRPr="00931C08">
            <w:rPr>
              <w:b/>
              <w:bCs/>
            </w:rPr>
            <w:t>Spis treści</w:t>
          </w:r>
          <w:bookmarkEnd w:id="0"/>
        </w:p>
        <w:p w14:paraId="14CE8B87" w14:textId="23F26334" w:rsidR="00212519" w:rsidRDefault="008868DA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r w:rsidRPr="00931C08">
            <w:fldChar w:fldCharType="begin"/>
          </w:r>
          <w:r w:rsidRPr="00931C08">
            <w:instrText xml:space="preserve"> TOC \o "1-3" \h \z \u </w:instrText>
          </w:r>
          <w:r w:rsidRPr="00931C08">
            <w:fldChar w:fldCharType="separate"/>
          </w:r>
          <w:hyperlink w:anchor="_Toc100158844" w:history="1">
            <w:r w:rsidR="00212519" w:rsidRPr="008A0D12">
              <w:rPr>
                <w:rStyle w:val="Hyperlink"/>
                <w:noProof/>
              </w:rPr>
              <w:t>Wstęp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CB81F9" w14:textId="0C0A0B9D" w:rsidR="00212519" w:rsidRDefault="0077240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5" w:history="1">
            <w:r w:rsidR="00212519" w:rsidRPr="008A0D12">
              <w:rPr>
                <w:rStyle w:val="Hyperlink"/>
                <w:noProof/>
              </w:rPr>
              <w:t>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Wprowadzenie do problemu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44615AE" w14:textId="5335D2EA" w:rsidR="00212519" w:rsidRDefault="0077240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6" w:history="1">
            <w:r w:rsidR="00212519" w:rsidRPr="008A0D12">
              <w:rPr>
                <w:rStyle w:val="Hyperlink"/>
                <w:noProof/>
              </w:rPr>
              <w:t>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teoretyczna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FBAA773" w14:textId="204D8D86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7" w:history="1">
            <w:r w:rsidR="00212519" w:rsidRPr="008A0D12">
              <w:rPr>
                <w:rStyle w:val="Hyperlink"/>
                <w:noProof/>
              </w:rPr>
              <w:t>2.1.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Porównywanie narzędzi i technologii mobilnych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6B6CE8D" w14:textId="00F7585C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8" w:history="1">
            <w:r w:rsidR="00212519" w:rsidRPr="008A0D12">
              <w:rPr>
                <w:rStyle w:val="Hyperlink"/>
                <w:noProof/>
              </w:rPr>
              <w:t>2.2.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Platforma Xamarin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E1EE718" w14:textId="378CB3A4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49" w:history="1">
            <w:r w:rsidR="00212519" w:rsidRPr="008A0D12">
              <w:rPr>
                <w:rStyle w:val="Hyperlink"/>
                <w:noProof/>
              </w:rPr>
              <w:t>2.3.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API i jego rodzaje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_Toc100158849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11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2943E76" w14:textId="7DE48A75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0" w:history="1">
            <w:r w:rsidR="00212519" w:rsidRPr="008A0D12">
              <w:rPr>
                <w:rStyle w:val="Hyperlink"/>
                <w:noProof/>
              </w:rPr>
              <w:t>2.4.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JWT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C2D1E4B" w14:textId="471FCBED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1" w:history="1">
            <w:r w:rsidR="00212519" w:rsidRPr="008A0D12">
              <w:rPr>
                <w:rStyle w:val="Hyperlink"/>
                <w:noProof/>
              </w:rPr>
              <w:t>2.5.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Postman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9EFEC88" w14:textId="583B6BB5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2" w:history="1">
            <w:r w:rsidR="00212519" w:rsidRPr="008A0D12">
              <w:rPr>
                <w:rStyle w:val="Hyperlink"/>
                <w:noProof/>
              </w:rPr>
              <w:t>2.6.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MSSQL Server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451C33E" w14:textId="1A26C8AD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3" w:history="1">
            <w:r w:rsidR="00212519" w:rsidRPr="008A0D12">
              <w:rPr>
                <w:rStyle w:val="Hyperlink"/>
                <w:noProof/>
              </w:rPr>
              <w:t>2.7.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C#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FBC174F" w14:textId="010A9BCF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4" w:history="1">
            <w:r w:rsidR="00212519" w:rsidRPr="008A0D12">
              <w:rPr>
                <w:rStyle w:val="Hyperlink"/>
                <w:noProof/>
              </w:rPr>
              <w:t>2.8.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.NET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16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DD72038" w14:textId="2BDCE2BB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5" w:history="1">
            <w:r w:rsidR="00212519" w:rsidRPr="008A0D12">
              <w:rPr>
                <w:rStyle w:val="Hyperlink"/>
                <w:noProof/>
              </w:rPr>
              <w:t>2.9.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Entity Framework Core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50FBDB1C" w14:textId="30643CD6" w:rsidR="00212519" w:rsidRDefault="00772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6" w:history="1">
            <w:r w:rsidR="00212519" w:rsidRPr="008A0D12">
              <w:rPr>
                <w:rStyle w:val="Hyperlink"/>
                <w:noProof/>
              </w:rPr>
              <w:t>2.10.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Angular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911A80C" w14:textId="4ED1394A" w:rsidR="00212519" w:rsidRDefault="00772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7" w:history="1">
            <w:r w:rsidR="00212519" w:rsidRPr="008A0D12">
              <w:rPr>
                <w:rStyle w:val="Hyperlink"/>
                <w:noProof/>
              </w:rPr>
              <w:t>2.11.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architektoniczne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68BD42" w14:textId="74E71A6D" w:rsidR="00212519" w:rsidRDefault="00772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8" w:history="1">
            <w:r w:rsidR="00212519" w:rsidRPr="008A0D12">
              <w:rPr>
                <w:rStyle w:val="Hyperlink"/>
                <w:noProof/>
              </w:rPr>
              <w:t>2.12.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Wzorce projektowe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19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E317234" w14:textId="4FACA9EF" w:rsidR="00212519" w:rsidRDefault="0077240C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59" w:history="1">
            <w:r w:rsidR="00212519" w:rsidRPr="008A0D12">
              <w:rPr>
                <w:rStyle w:val="Hyperlink"/>
                <w:noProof/>
              </w:rPr>
              <w:t>2.13.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Schemat komunikacji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_Toc100158859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22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49F71DF1" w14:textId="6A5DAB1B" w:rsidR="00212519" w:rsidRDefault="0077240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0" w:history="1">
            <w:r w:rsidR="00212519" w:rsidRPr="008A0D12">
              <w:rPr>
                <w:rStyle w:val="Hyperlink"/>
                <w:noProof/>
              </w:rPr>
              <w:t>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Część praktyczna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8447381" w14:textId="2614F12D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1" w:history="1">
            <w:r w:rsidR="00212519" w:rsidRPr="008A0D12">
              <w:rPr>
                <w:rStyle w:val="Hyperlink"/>
                <w:noProof/>
              </w:rPr>
              <w:t>3.1.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Analiza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50FE43E" w14:textId="6083EA6F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2" w:history="1">
            <w:r w:rsidR="00212519" w:rsidRPr="008A0D12">
              <w:rPr>
                <w:rStyle w:val="Hyperlink"/>
                <w:noProof/>
              </w:rPr>
              <w:t>3.2.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Specyfikacja wymagań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_Toc100158862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2DB40A32" w14:textId="7D880D57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3" w:history="1">
            <w:r w:rsidR="00212519" w:rsidRPr="008A0D12">
              <w:rPr>
                <w:rStyle w:val="Hyperlink"/>
                <w:noProof/>
              </w:rPr>
              <w:t>3.3.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Diagram przypadków użycia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_Toc100158863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25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EF7FAAD" w14:textId="6D4943AA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4" w:history="1">
            <w:r w:rsidR="00212519" w:rsidRPr="008A0D12">
              <w:rPr>
                <w:rStyle w:val="Hyperlink"/>
                <w:noProof/>
              </w:rPr>
              <w:t>3.4.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Prototypy interfejsu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_Toc100158864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3A58A8DF" w14:textId="44B454E6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5" w:history="1">
            <w:r w:rsidR="00212519" w:rsidRPr="008A0D12">
              <w:rPr>
                <w:rStyle w:val="Hyperlink"/>
                <w:noProof/>
              </w:rPr>
              <w:t>3.5.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Implementacja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_Toc100158865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28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6534DBF" w14:textId="154EC772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6" w:history="1">
            <w:r w:rsidR="00212519" w:rsidRPr="008A0D12">
              <w:rPr>
                <w:rStyle w:val="Hyperlink"/>
                <w:noProof/>
              </w:rPr>
              <w:t>3.6.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Opis działania aplikacji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_Toc100158866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4DA9750" w14:textId="1520282D" w:rsidR="00212519" w:rsidRDefault="0077240C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7" w:history="1">
            <w:r w:rsidR="00212519" w:rsidRPr="008A0D12">
              <w:rPr>
                <w:rStyle w:val="Hyperlink"/>
                <w:noProof/>
              </w:rPr>
              <w:t>3.7.</w:t>
            </w:r>
            <w:r w:rsidR="00212519">
              <w:rPr>
                <w:rFonts w:asciiTheme="minorHAnsi" w:hAnsiTheme="minorHAnsi"/>
                <w:noProof/>
                <w:sz w:val="22"/>
                <w:lang w:val="en-US" w:eastAsia="en-US"/>
              </w:rPr>
              <w:tab/>
            </w:r>
            <w:r w:rsidR="00212519" w:rsidRPr="008A0D12">
              <w:rPr>
                <w:rStyle w:val="Hyperlink"/>
                <w:noProof/>
              </w:rPr>
              <w:t>Testy (ewaluacja)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_Toc100158867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34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0EBCCE1" w14:textId="758A30AE" w:rsidR="00212519" w:rsidRDefault="0077240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8" w:history="1">
            <w:r w:rsidR="00212519" w:rsidRPr="008A0D12">
              <w:rPr>
                <w:rStyle w:val="Hyperlink"/>
                <w:noProof/>
              </w:rPr>
              <w:t>Podsumowanie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_Toc100158868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37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711F8E1B" w14:textId="6065A3CD" w:rsidR="00212519" w:rsidRDefault="0077240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69" w:history="1">
            <w:r w:rsidR="00212519" w:rsidRPr="008A0D12">
              <w:rPr>
                <w:rStyle w:val="Hyperlink"/>
                <w:noProof/>
                <w:lang w:val="en-US"/>
              </w:rPr>
              <w:t>Literatura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_Toc100158869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38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629B8EC1" w14:textId="48ABC4D1" w:rsidR="00212519" w:rsidRDefault="0077240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0" w:history="1">
            <w:r w:rsidR="00212519" w:rsidRPr="008A0D12">
              <w:rPr>
                <w:rStyle w:val="Hyperlink"/>
                <w:noProof/>
              </w:rPr>
              <w:t>Streszczenie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_Toc100158870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39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04C06B8B" w14:textId="6F4FEC36" w:rsidR="00212519" w:rsidRDefault="0077240C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  <w:lang w:val="en-US" w:eastAsia="en-US"/>
            </w:rPr>
          </w:pPr>
          <w:hyperlink w:anchor="_Toc100158871" w:history="1">
            <w:r w:rsidR="00212519" w:rsidRPr="008A0D12">
              <w:rPr>
                <w:rStyle w:val="Hyperlink"/>
                <w:noProof/>
              </w:rPr>
              <w:t>Załączniki</w:t>
            </w:r>
            <w:r w:rsidR="00212519">
              <w:rPr>
                <w:noProof/>
                <w:webHidden/>
              </w:rPr>
              <w:tab/>
            </w:r>
            <w:r w:rsidR="00212519">
              <w:rPr>
                <w:noProof/>
                <w:webHidden/>
              </w:rPr>
              <w:fldChar w:fldCharType="begin"/>
            </w:r>
            <w:r w:rsidR="00212519">
              <w:rPr>
                <w:noProof/>
                <w:webHidden/>
              </w:rPr>
              <w:instrText xml:space="preserve"> PAGEREF _Toc100158871 \h </w:instrText>
            </w:r>
            <w:r w:rsidR="00212519">
              <w:rPr>
                <w:noProof/>
                <w:webHidden/>
              </w:rPr>
            </w:r>
            <w:r w:rsidR="00212519">
              <w:rPr>
                <w:noProof/>
                <w:webHidden/>
              </w:rPr>
              <w:fldChar w:fldCharType="separate"/>
            </w:r>
            <w:r w:rsidR="00212519">
              <w:rPr>
                <w:noProof/>
                <w:webHidden/>
              </w:rPr>
              <w:t>40</w:t>
            </w:r>
            <w:r w:rsidR="00212519">
              <w:rPr>
                <w:noProof/>
                <w:webHidden/>
              </w:rPr>
              <w:fldChar w:fldCharType="end"/>
            </w:r>
          </w:hyperlink>
        </w:p>
        <w:p w14:paraId="1A12AB93" w14:textId="72563BA1" w:rsidR="008868DA" w:rsidRPr="00931C08" w:rsidRDefault="008868DA">
          <w:r w:rsidRPr="00931C08">
            <w:rPr>
              <w:b/>
              <w:bCs/>
            </w:rPr>
            <w:fldChar w:fldCharType="end"/>
          </w:r>
        </w:p>
      </w:sdtContent>
    </w:sdt>
    <w:p w14:paraId="1C3B5F84" w14:textId="5A679794" w:rsidR="008868DA" w:rsidRPr="00931C08" w:rsidRDefault="008868DA" w:rsidP="00BB2D31">
      <w:pPr>
        <w:spacing w:after="160" w:line="259" w:lineRule="auto"/>
        <w:jc w:val="left"/>
        <w:rPr>
          <w:sz w:val="22"/>
        </w:rPr>
      </w:pPr>
      <w:r w:rsidRPr="00931C08">
        <w:rPr>
          <w:sz w:val="22"/>
        </w:rPr>
        <w:br w:type="page"/>
      </w:r>
    </w:p>
    <w:p w14:paraId="59DC7DBC" w14:textId="2405878C" w:rsidR="001208D2" w:rsidRPr="00931C08" w:rsidRDefault="008868DA" w:rsidP="00927882">
      <w:pPr>
        <w:pStyle w:val="Heading2"/>
        <w:numPr>
          <w:ilvl w:val="0"/>
          <w:numId w:val="0"/>
        </w:numPr>
      </w:pPr>
      <w:bookmarkStart w:id="1" w:name="_Toc100158844"/>
      <w:r w:rsidRPr="00931C08">
        <w:lastRenderedPageBreak/>
        <w:t>Wstęp</w:t>
      </w:r>
      <w:bookmarkEnd w:id="1"/>
    </w:p>
    <w:p w14:paraId="588B33CC" w14:textId="33212C12" w:rsidR="00DD3705" w:rsidRPr="00931C08" w:rsidRDefault="004E2B1E" w:rsidP="006152F7">
      <w:r w:rsidRPr="00931C08">
        <w:t>Mobilne t</w:t>
      </w:r>
      <w:r w:rsidR="00DD3705" w:rsidRPr="00931C08">
        <w:t xml:space="preserve">echnologie rozwijają się </w:t>
      </w:r>
      <w:r w:rsidR="002A735F">
        <w:t>krócej niż</w:t>
      </w:r>
      <w:r w:rsidR="00DD3705" w:rsidRPr="00931C08">
        <w:t xml:space="preserve"> komputerowe, ale w różnych sferach życia są stosowane coraz częściej</w:t>
      </w:r>
      <w:r w:rsidRPr="00931C08">
        <w:t>.</w:t>
      </w:r>
      <w:r w:rsidR="00082BF0" w:rsidRPr="00931C08">
        <w:t xml:space="preserve"> </w:t>
      </w:r>
      <w:r w:rsidRPr="00931C08">
        <w:t>O</w:t>
      </w:r>
      <w:r w:rsidR="00082BF0" w:rsidRPr="00931C08">
        <w:t>d dawna są używanie nie tylko do rozmów</w:t>
      </w:r>
      <w:r w:rsidR="002A735F">
        <w:t xml:space="preserve"> ale</w:t>
      </w:r>
      <w:r w:rsidRPr="00931C08">
        <w:t xml:space="preserve"> oprócz tego d</w:t>
      </w:r>
      <w:r w:rsidR="00FE1A63" w:rsidRPr="00931C08">
        <w:t>o</w:t>
      </w:r>
      <w:r w:rsidR="00DD3705" w:rsidRPr="00931C08">
        <w:t xml:space="preserve"> </w:t>
      </w:r>
      <w:r w:rsidR="000D7614" w:rsidRPr="00931C08">
        <w:t xml:space="preserve">transmisji danych, </w:t>
      </w:r>
      <w:r w:rsidR="00DD3705" w:rsidRPr="00931C08">
        <w:t>opłat</w:t>
      </w:r>
      <w:r w:rsidR="000D7614" w:rsidRPr="00931C08">
        <w:t>y</w:t>
      </w:r>
      <w:r w:rsidR="00DD3705" w:rsidRPr="00931C08">
        <w:t xml:space="preserve"> rachunków, dokonani</w:t>
      </w:r>
      <w:r w:rsidR="000D7614" w:rsidRPr="00931C08">
        <w:t>a</w:t>
      </w:r>
      <w:r w:rsidR="00DD3705" w:rsidRPr="00931C08">
        <w:t xml:space="preserve"> zakupów, operacj</w:t>
      </w:r>
      <w:r w:rsidR="00B16248" w:rsidRPr="00931C08">
        <w:t>i</w:t>
      </w:r>
      <w:r w:rsidR="00DD3705" w:rsidRPr="00931C08">
        <w:t xml:space="preserve"> obliczeniow</w:t>
      </w:r>
      <w:r w:rsidR="007528C0" w:rsidRPr="00931C08">
        <w:t>ych</w:t>
      </w:r>
      <w:r w:rsidR="00DD3705" w:rsidRPr="00931C08">
        <w:t xml:space="preserve"> itp. Zgodnie ze statystyk</w:t>
      </w:r>
      <w:r w:rsidR="00F44377" w:rsidRPr="00931C08">
        <w:t>ą</w:t>
      </w:r>
      <w:r w:rsidR="00DD3705" w:rsidRPr="00931C08">
        <w:t xml:space="preserve"> ponad połowa wszystkich zakupów online jest dokon</w:t>
      </w:r>
      <w:r w:rsidR="002A735F">
        <w:t>ywana</w:t>
      </w:r>
      <w:r w:rsidR="002A735F" w:rsidRPr="00931C08">
        <w:t xml:space="preserve"> </w:t>
      </w:r>
      <w:r w:rsidR="00916982" w:rsidRPr="00931C08">
        <w:t>z</w:t>
      </w:r>
      <w:r w:rsidR="00DD3705" w:rsidRPr="00931C08">
        <w:t xml:space="preserve"> telefonu</w:t>
      </w:r>
      <w:r w:rsidR="000C2C98">
        <w:rPr>
          <w:lang w:val="uk-UA"/>
        </w:rPr>
        <w:t xml:space="preserve"> </w:t>
      </w:r>
      <w:r w:rsidR="000C2C98" w:rsidRPr="000C2C98">
        <w:rPr>
          <w:lang w:val="uk-UA"/>
        </w:rPr>
        <w:t>[WWW-1, 2022]</w:t>
      </w:r>
      <w:r w:rsidR="00DD3705" w:rsidRPr="00931C08">
        <w:t>.</w:t>
      </w:r>
    </w:p>
    <w:p w14:paraId="5218413F" w14:textId="399301EA" w:rsidR="00B802E2" w:rsidRPr="00931C08" w:rsidRDefault="00DD3705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>W pracy zostanie przedstawion</w:t>
      </w:r>
      <w:r w:rsidR="00916982" w:rsidRPr="00931C08">
        <w:rPr>
          <w:lang w:val="pl-PL"/>
        </w:rPr>
        <w:t>y</w:t>
      </w:r>
      <w:r w:rsidRPr="00931C08">
        <w:rPr>
          <w:lang w:val="pl-PL"/>
        </w:rPr>
        <w:t xml:space="preserve"> projekt</w:t>
      </w:r>
      <w:r w:rsidR="001D40A6">
        <w:rPr>
          <w:lang w:val="pl-PL"/>
        </w:rPr>
        <w:t xml:space="preserve"> celem którego jest zmniejszenie ilości pracy</w:t>
      </w:r>
      <w:r w:rsidR="006C1548">
        <w:rPr>
          <w:lang w:val="uk-UA"/>
        </w:rPr>
        <w:t xml:space="preserve"> </w:t>
      </w:r>
      <w:r w:rsidR="00D568C3">
        <w:rPr>
          <w:lang w:val="pl-PL"/>
        </w:rPr>
        <w:t>pracowników obsługujących klientów</w:t>
      </w:r>
      <w:r w:rsidR="00367170">
        <w:rPr>
          <w:lang w:val="pl-PL"/>
        </w:rPr>
        <w:t xml:space="preserve"> </w:t>
      </w:r>
      <w:r w:rsidR="00803B92">
        <w:rPr>
          <w:lang w:val="pl-PL"/>
        </w:rPr>
        <w:t>restauracji</w:t>
      </w:r>
      <w:r w:rsidR="00C707AF">
        <w:rPr>
          <w:lang w:val="pl-PL"/>
        </w:rPr>
        <w:t>,</w:t>
      </w:r>
      <w:r w:rsidR="00367170">
        <w:rPr>
          <w:lang w:val="pl-PL"/>
        </w:rPr>
        <w:t xml:space="preserve"> </w:t>
      </w:r>
      <w:r w:rsidR="003F386D">
        <w:rPr>
          <w:lang w:val="pl-PL"/>
        </w:rPr>
        <w:t xml:space="preserve">poprzez </w:t>
      </w:r>
      <w:r w:rsidR="006C1548">
        <w:rPr>
          <w:lang w:val="pl-PL"/>
        </w:rPr>
        <w:t>przeniesieni</w:t>
      </w:r>
      <w:r w:rsidR="003F386D">
        <w:rPr>
          <w:lang w:val="pl-PL"/>
        </w:rPr>
        <w:t>e</w:t>
      </w:r>
      <w:r w:rsidR="006C1548">
        <w:rPr>
          <w:lang w:val="pl-PL"/>
        </w:rPr>
        <w:t xml:space="preserve"> </w:t>
      </w:r>
      <w:r w:rsidR="00B802E2">
        <w:rPr>
          <w:lang w:val="pl-PL"/>
        </w:rPr>
        <w:t xml:space="preserve">z rzeczywistości takich </w:t>
      </w:r>
      <w:r w:rsidR="006C1548">
        <w:rPr>
          <w:lang w:val="pl-PL"/>
        </w:rPr>
        <w:t xml:space="preserve">funkcjonalności </w:t>
      </w:r>
      <w:r w:rsidR="00B802E2">
        <w:rPr>
          <w:lang w:val="pl-PL"/>
        </w:rPr>
        <w:t xml:space="preserve">jak </w:t>
      </w:r>
      <w:r w:rsidR="00A63571">
        <w:rPr>
          <w:lang w:val="pl-PL"/>
        </w:rPr>
        <w:t>składanie zamówienia, rezerwacja miejsca w restauracji</w:t>
      </w:r>
      <w:r w:rsidR="003F386D">
        <w:rPr>
          <w:lang w:val="pl-PL"/>
        </w:rPr>
        <w:t xml:space="preserve"> oraz</w:t>
      </w:r>
      <w:r w:rsidR="00A63571">
        <w:rPr>
          <w:lang w:val="pl-PL"/>
        </w:rPr>
        <w:t xml:space="preserve"> czat</w:t>
      </w:r>
      <w:r w:rsidR="003F723B">
        <w:rPr>
          <w:lang w:val="pl-PL"/>
        </w:rPr>
        <w:t xml:space="preserve"> po opłacie</w:t>
      </w:r>
      <w:r w:rsidR="00A63571">
        <w:rPr>
          <w:lang w:val="pl-PL"/>
        </w:rPr>
        <w:t xml:space="preserve"> </w:t>
      </w:r>
      <w:r w:rsidR="00B802E2" w:rsidRPr="009F4AB4">
        <w:rPr>
          <w:color w:val="000000" w:themeColor="text1"/>
          <w:lang w:val="pl-PL"/>
        </w:rPr>
        <w:t>do aplikacji mobilnej oraz webowej</w:t>
      </w:r>
      <w:r w:rsidR="00A63571">
        <w:rPr>
          <w:lang w:val="pl-PL"/>
        </w:rPr>
        <w:t xml:space="preserve">. Zostaną zaimplementowane też administratorskie narzędzia, takie jak </w:t>
      </w:r>
      <w:r w:rsidR="00E67D7E">
        <w:rPr>
          <w:lang w:val="pl-PL"/>
        </w:rPr>
        <w:t>zarządzanie</w:t>
      </w:r>
      <w:r w:rsidR="00A63571">
        <w:rPr>
          <w:lang w:val="pl-PL"/>
        </w:rPr>
        <w:t xml:space="preserve"> menu oraz </w:t>
      </w:r>
      <w:r w:rsidR="0077213B">
        <w:rPr>
          <w:lang w:val="pl-PL"/>
        </w:rPr>
        <w:t xml:space="preserve">przegląd danych zamówień wybranego dnia z możliwością </w:t>
      </w:r>
      <w:r w:rsidR="002462CD">
        <w:rPr>
          <w:lang w:val="pl-PL"/>
        </w:rPr>
        <w:t xml:space="preserve">wyeksportowania </w:t>
      </w:r>
      <w:r w:rsidR="0077213B">
        <w:rPr>
          <w:lang w:val="pl-PL"/>
        </w:rPr>
        <w:t xml:space="preserve">ich </w:t>
      </w:r>
      <w:r w:rsidR="00A63571">
        <w:rPr>
          <w:lang w:val="pl-PL"/>
        </w:rPr>
        <w:t>do pliku</w:t>
      </w:r>
      <w:r w:rsidR="0004792B">
        <w:rPr>
          <w:lang w:val="pl-PL"/>
        </w:rPr>
        <w:t>, a dzięki</w:t>
      </w:r>
      <w:r w:rsidR="00B802E2" w:rsidRPr="00931C08">
        <w:rPr>
          <w:lang w:val="pl-PL"/>
        </w:rPr>
        <w:t xml:space="preserve"> wykorzystan</w:t>
      </w:r>
      <w:r w:rsidR="0004792B">
        <w:rPr>
          <w:lang w:val="pl-PL"/>
        </w:rPr>
        <w:t>ym</w:t>
      </w:r>
      <w:r w:rsidR="00B802E2" w:rsidRPr="00931C08">
        <w:rPr>
          <w:lang w:val="pl-PL"/>
        </w:rPr>
        <w:t xml:space="preserve"> wzorc</w:t>
      </w:r>
      <w:r w:rsidR="0004792B">
        <w:rPr>
          <w:lang w:val="pl-PL"/>
        </w:rPr>
        <w:t>om</w:t>
      </w:r>
      <w:r w:rsidR="00B802E2" w:rsidRPr="00931C08">
        <w:rPr>
          <w:lang w:val="pl-PL"/>
        </w:rPr>
        <w:t xml:space="preserve"> architektoniczn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 xml:space="preserve"> oraz projektow</w:t>
      </w:r>
      <w:r w:rsidR="003D63F2">
        <w:rPr>
          <w:lang w:val="pl-PL"/>
        </w:rPr>
        <w:t>y</w:t>
      </w:r>
      <w:r w:rsidR="0004792B">
        <w:rPr>
          <w:lang w:val="pl-PL"/>
        </w:rPr>
        <w:t>m</w:t>
      </w:r>
      <w:r w:rsidR="00B802E2" w:rsidRPr="00931C08">
        <w:rPr>
          <w:lang w:val="pl-PL"/>
        </w:rPr>
        <w:t>, aplikacja będzie łatwo wspierana oraz rozbudowana</w:t>
      </w:r>
      <w:r w:rsidR="00B802E2">
        <w:rPr>
          <w:lang w:val="pl-PL"/>
        </w:rPr>
        <w:t xml:space="preserve"> w przyszłości</w:t>
      </w:r>
      <w:r w:rsidR="0067165B">
        <w:rPr>
          <w:lang w:val="pl-PL"/>
        </w:rPr>
        <w:t xml:space="preserve"> dla klientów któr</w:t>
      </w:r>
      <w:r w:rsidR="00FB1CD0">
        <w:rPr>
          <w:lang w:val="pl-PL"/>
        </w:rPr>
        <w:t>z</w:t>
      </w:r>
      <w:r w:rsidR="0067165B">
        <w:rPr>
          <w:lang w:val="pl-PL"/>
        </w:rPr>
        <w:t>y będą chcieli kupić licencję lub jakieś osobne moduły</w:t>
      </w:r>
      <w:r w:rsidR="004C4805">
        <w:rPr>
          <w:lang w:val="pl-PL"/>
        </w:rPr>
        <w:t>, na przykład moduł finansów</w:t>
      </w:r>
      <w:r w:rsidR="005D170D">
        <w:rPr>
          <w:lang w:val="pl-PL"/>
        </w:rPr>
        <w:t xml:space="preserve">, </w:t>
      </w:r>
      <w:r w:rsidR="004C4805">
        <w:rPr>
          <w:lang w:val="pl-PL"/>
        </w:rPr>
        <w:t>zarządzania transportem</w:t>
      </w:r>
      <w:r w:rsidR="005D170D">
        <w:rPr>
          <w:lang w:val="pl-PL"/>
        </w:rPr>
        <w:t xml:space="preserve"> lub dostaw</w:t>
      </w:r>
      <w:r w:rsidR="00250536">
        <w:rPr>
          <w:lang w:val="pl-PL"/>
        </w:rPr>
        <w:t>y produktów</w:t>
      </w:r>
      <w:r w:rsidR="00832A66">
        <w:rPr>
          <w:lang w:val="pl-PL"/>
        </w:rPr>
        <w:t xml:space="preserve"> itp</w:t>
      </w:r>
      <w:r w:rsidR="0067165B">
        <w:rPr>
          <w:lang w:val="pl-PL"/>
        </w:rPr>
        <w:t>.</w:t>
      </w:r>
      <w:r w:rsidR="0067165B" w:rsidRPr="00931C08" w:rsidDel="0067165B">
        <w:rPr>
          <w:lang w:val="pl-PL"/>
        </w:rPr>
        <w:t xml:space="preserve"> </w:t>
      </w:r>
    </w:p>
    <w:p w14:paraId="4CD91FC6" w14:textId="5CA1C32B" w:rsidR="0021302B" w:rsidRPr="00931C08" w:rsidRDefault="000F78BD" w:rsidP="002A247F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 w:rsidRPr="00931C08">
        <w:rPr>
          <w:lang w:val="pl-PL"/>
        </w:rPr>
        <w:t xml:space="preserve">Projekt </w:t>
      </w:r>
      <w:r w:rsidR="00534441" w:rsidRPr="00931C08">
        <w:rPr>
          <w:lang w:val="pl-PL"/>
        </w:rPr>
        <w:t xml:space="preserve">jest </w:t>
      </w:r>
      <w:r w:rsidR="00DD3705" w:rsidRPr="00931C08">
        <w:rPr>
          <w:lang w:val="pl-PL"/>
        </w:rPr>
        <w:t>opart</w:t>
      </w:r>
      <w:r w:rsidRPr="00931C08">
        <w:rPr>
          <w:lang w:val="pl-PL"/>
        </w:rPr>
        <w:t>y</w:t>
      </w:r>
      <w:r w:rsidR="00DD3705" w:rsidRPr="00931C08">
        <w:rPr>
          <w:lang w:val="pl-PL"/>
        </w:rPr>
        <w:t xml:space="preserve"> o </w:t>
      </w:r>
      <w:proofErr w:type="spellStart"/>
      <w:r w:rsidR="00DD3705" w:rsidRPr="00931C08">
        <w:rPr>
          <w:lang w:val="pl-PL"/>
        </w:rPr>
        <w:t>Xamarin.Forms</w:t>
      </w:r>
      <w:proofErr w:type="spellEnd"/>
      <w:r w:rsidRPr="00931C08">
        <w:rPr>
          <w:lang w:val="pl-PL"/>
        </w:rPr>
        <w:t xml:space="preserve">, </w:t>
      </w:r>
      <w:r w:rsidR="00022E95" w:rsidRPr="00931C08">
        <w:rPr>
          <w:lang w:val="pl-PL"/>
        </w:rPr>
        <w:t>.</w:t>
      </w:r>
      <w:r w:rsidR="00531C1B" w:rsidRPr="00931C08">
        <w:rPr>
          <w:lang w:val="pl-PL"/>
        </w:rPr>
        <w:t>NET</w:t>
      </w:r>
      <w:r w:rsidR="00022E95" w:rsidRPr="00931C08">
        <w:rPr>
          <w:lang w:val="pl-PL"/>
        </w:rPr>
        <w:t xml:space="preserve"> </w:t>
      </w:r>
      <w:proofErr w:type="spellStart"/>
      <w:r w:rsidR="00531C1B" w:rsidRPr="00931C08">
        <w:rPr>
          <w:lang w:val="pl-PL"/>
        </w:rPr>
        <w:t>C</w:t>
      </w:r>
      <w:r w:rsidR="00022E95" w:rsidRPr="00931C08">
        <w:rPr>
          <w:lang w:val="pl-PL"/>
        </w:rPr>
        <w:t>ore</w:t>
      </w:r>
      <w:proofErr w:type="spellEnd"/>
      <w:r w:rsidR="00022E95" w:rsidRPr="00931C08">
        <w:rPr>
          <w:lang w:val="pl-PL"/>
        </w:rPr>
        <w:t xml:space="preserve"> API</w:t>
      </w:r>
      <w:r w:rsidRPr="00931C08">
        <w:rPr>
          <w:lang w:val="pl-PL"/>
        </w:rPr>
        <w:t xml:space="preserve"> oraz Angular</w:t>
      </w:r>
      <w:r w:rsidR="00A01521" w:rsidRPr="00931C08">
        <w:rPr>
          <w:lang w:val="pl-PL"/>
        </w:rPr>
        <w:t>. S</w:t>
      </w:r>
      <w:r w:rsidR="00DD3705" w:rsidRPr="00931C08">
        <w:rPr>
          <w:lang w:val="pl-PL"/>
        </w:rPr>
        <w:t>ą to</w:t>
      </w:r>
      <w:r w:rsidR="00F44377" w:rsidRPr="00931C08">
        <w:rPr>
          <w:lang w:val="pl-PL"/>
        </w:rPr>
        <w:t xml:space="preserve"> narzędzia</w:t>
      </w:r>
      <w:r w:rsidR="007C7502" w:rsidRPr="00931C08">
        <w:rPr>
          <w:lang w:val="pl-PL"/>
        </w:rPr>
        <w:t>,</w:t>
      </w:r>
      <w:r w:rsidR="00F44377" w:rsidRPr="00931C08">
        <w:rPr>
          <w:lang w:val="pl-PL"/>
        </w:rPr>
        <w:t xml:space="preserve"> za pomocą których </w:t>
      </w:r>
      <w:proofErr w:type="spellStart"/>
      <w:r w:rsidR="00F44377" w:rsidRPr="00931C08">
        <w:rPr>
          <w:lang w:val="pl-PL"/>
        </w:rPr>
        <w:t>zost</w:t>
      </w:r>
      <w:r w:rsidR="004F5EF0">
        <w:rPr>
          <w:lang w:val="pl-PL"/>
        </w:rPr>
        <w:t>nie</w:t>
      </w:r>
      <w:proofErr w:type="spellEnd"/>
      <w:r w:rsidR="00F44377" w:rsidRPr="00931C08">
        <w:rPr>
          <w:lang w:val="pl-PL"/>
        </w:rPr>
        <w:t xml:space="preserve"> stworzon</w:t>
      </w:r>
      <w:r w:rsidR="0015276F">
        <w:rPr>
          <w:lang w:val="pl-PL"/>
        </w:rPr>
        <w:t>y system</w:t>
      </w:r>
      <w:r w:rsidR="00DD3705" w:rsidRPr="00931C08">
        <w:rPr>
          <w:lang w:val="pl-PL"/>
        </w:rPr>
        <w:t xml:space="preserve"> </w:t>
      </w:r>
      <w:r w:rsidR="0015276F">
        <w:rPr>
          <w:lang w:val="pl-PL"/>
        </w:rPr>
        <w:t xml:space="preserve">z kilku </w:t>
      </w:r>
      <w:r w:rsidR="00DD3705" w:rsidRPr="00931C08">
        <w:rPr>
          <w:lang w:val="pl-PL"/>
        </w:rPr>
        <w:t>aplikacj</w:t>
      </w:r>
      <w:r w:rsidR="0015276F">
        <w:rPr>
          <w:lang w:val="pl-PL"/>
        </w:rPr>
        <w:t>i</w:t>
      </w:r>
      <w:r w:rsidR="00DD3705" w:rsidRPr="00931C08">
        <w:rPr>
          <w:lang w:val="pl-PL"/>
        </w:rPr>
        <w:t xml:space="preserve"> przeznaczon</w:t>
      </w:r>
      <w:r w:rsidR="0015276F">
        <w:rPr>
          <w:lang w:val="pl-PL"/>
        </w:rPr>
        <w:t>ych</w:t>
      </w:r>
      <w:r w:rsidR="00DD3705" w:rsidRPr="00931C08">
        <w:rPr>
          <w:lang w:val="pl-PL"/>
        </w:rPr>
        <w:t xml:space="preserve"> na różn</w:t>
      </w:r>
      <w:r w:rsidR="0015276F">
        <w:rPr>
          <w:lang w:val="pl-PL"/>
        </w:rPr>
        <w:t>e</w:t>
      </w:r>
      <w:r w:rsidR="00DD3705" w:rsidRPr="00931C08">
        <w:rPr>
          <w:lang w:val="pl-PL"/>
        </w:rPr>
        <w:t xml:space="preserve"> platform</w:t>
      </w:r>
      <w:r w:rsidR="0015276F">
        <w:rPr>
          <w:lang w:val="pl-PL"/>
        </w:rPr>
        <w:t>y</w:t>
      </w:r>
      <w:r w:rsidR="00DD3705" w:rsidRPr="00931C08">
        <w:rPr>
          <w:lang w:val="pl-PL"/>
        </w:rPr>
        <w:t xml:space="preserve"> jednocześni</w:t>
      </w:r>
      <w:r w:rsidRPr="00931C08">
        <w:rPr>
          <w:lang w:val="pl-PL"/>
        </w:rPr>
        <w:t xml:space="preserve">e, czyli Android, iOS oraz przeglądarki webowe. W ten sposób dostać się do usług </w:t>
      </w:r>
      <w:r w:rsidR="00F0463C">
        <w:rPr>
          <w:lang w:val="pl-PL"/>
        </w:rPr>
        <w:t xml:space="preserve">dostępnych w aplikacji </w:t>
      </w:r>
      <w:r w:rsidRPr="00931C08">
        <w:rPr>
          <w:lang w:val="pl-PL"/>
        </w:rPr>
        <w:t xml:space="preserve">można też z </w:t>
      </w:r>
      <w:r w:rsidR="00C707AF">
        <w:rPr>
          <w:lang w:val="pl-PL"/>
        </w:rPr>
        <w:t>różnych</w:t>
      </w:r>
      <w:r w:rsidRPr="00931C08">
        <w:rPr>
          <w:lang w:val="pl-PL"/>
        </w:rPr>
        <w:t xml:space="preserve"> systemów operacyjnych</w:t>
      </w:r>
      <w:r w:rsidR="00A01521" w:rsidRPr="00931C08">
        <w:rPr>
          <w:lang w:val="pl-PL"/>
        </w:rPr>
        <w:t>.</w:t>
      </w:r>
      <w:r w:rsidR="00DD3705" w:rsidRPr="00931C08">
        <w:rPr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iblioteka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Xamarin.Forms</w:t>
      </w:r>
      <w:proofErr w:type="spellEnd"/>
      <w:r w:rsidR="00F43221" w:rsidRPr="00A2226E">
        <w:rPr>
          <w:rStyle w:val="normaltextrun"/>
          <w:rFonts w:eastAsiaTheme="majorEastAsia"/>
          <w:color w:val="000000"/>
          <w:lang w:val="pl-PL"/>
        </w:rPr>
        <w:t xml:space="preserve"> umożliwia tworzenie </w:t>
      </w:r>
      <w:proofErr w:type="spellStart"/>
      <w:r w:rsidR="00F43221" w:rsidRPr="00A2226E">
        <w:rPr>
          <w:rStyle w:val="normaltextrun"/>
          <w:rFonts w:eastAsiaTheme="majorEastAsia"/>
          <w:color w:val="000000"/>
          <w:lang w:val="pl-PL"/>
        </w:rPr>
        <w:t>krosplatformowych</w:t>
      </w:r>
      <w:proofErr w:type="spellEnd"/>
      <w:r w:rsidR="00867007">
        <w:rPr>
          <w:rStyle w:val="normaltextrun"/>
          <w:rFonts w:eastAsiaTheme="majorEastAsia"/>
          <w:color w:val="000000"/>
          <w:lang w:val="pl-PL"/>
        </w:rPr>
        <w:t xml:space="preserve"> </w:t>
      </w:r>
      <w:r w:rsidR="00F43221" w:rsidRPr="00A2226E">
        <w:rPr>
          <w:rStyle w:val="normaltextrun"/>
          <w:rFonts w:eastAsiaTheme="majorEastAsia"/>
          <w:color w:val="000000"/>
          <w:lang w:val="pl-PL"/>
        </w:rPr>
        <w:t>aplikacji mobiln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867007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.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1D40A6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W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frameworku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Angular zosta</w:t>
      </w:r>
      <w:r w:rsidR="004F5EF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nie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stworzona strona internetowa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. </w:t>
      </w:r>
      <w:proofErr w:type="spellStart"/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B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ackend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występuj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ący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jako API dla klientów jest oparty o .NET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Core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3.1 z</w:t>
      </w:r>
      <w:r w:rsidR="000C2C98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 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wykorzystaniem mniejszych bibliotek, takich jak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Swagger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, </w:t>
      </w:r>
      <w:proofErr w:type="spellStart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AutoMapper</w:t>
      </w:r>
      <w:proofErr w:type="spellEnd"/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</w:t>
      </w:r>
      <w:r w:rsidR="00C63539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i</w:t>
      </w:r>
      <w:r w:rsidR="00F43221" w:rsidRPr="00A2226E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 xml:space="preserve"> inn</w:t>
      </w:r>
      <w:r w:rsidR="00CE74E0">
        <w:rPr>
          <w:rStyle w:val="normaltextrun"/>
          <w:rFonts w:eastAsiaTheme="majorEastAsia"/>
          <w:color w:val="000000"/>
          <w:shd w:val="clear" w:color="auto" w:fill="FFFFFF"/>
          <w:lang w:val="pl-PL"/>
        </w:rPr>
        <w:t>ych</w:t>
      </w:r>
      <w:r w:rsidR="0015276F">
        <w:rPr>
          <w:lang w:val="pl-PL"/>
        </w:rPr>
        <w:t>.</w:t>
      </w:r>
      <w:r w:rsidR="00047F52" w:rsidRPr="00931C08">
        <w:rPr>
          <w:lang w:val="pl-PL"/>
        </w:rPr>
        <w:t xml:space="preserve"> </w:t>
      </w:r>
      <w:r w:rsidR="0015276F">
        <w:rPr>
          <w:lang w:val="pl-PL"/>
        </w:rPr>
        <w:t>D</w:t>
      </w:r>
      <w:r w:rsidR="00047F52" w:rsidRPr="00931C08">
        <w:rPr>
          <w:lang w:val="pl-PL"/>
        </w:rPr>
        <w:t>zięki</w:t>
      </w:r>
      <w:r w:rsidR="00406FF1">
        <w:rPr>
          <w:lang w:val="pl-PL"/>
        </w:rPr>
        <w:t xml:space="preserve"> podobnemu do</w:t>
      </w:r>
      <w:r w:rsidR="00047F52" w:rsidRPr="00931C08">
        <w:rPr>
          <w:lang w:val="pl-PL"/>
        </w:rPr>
        <w:t xml:space="preserve"> </w:t>
      </w:r>
      <w:r w:rsidR="003A019C">
        <w:rPr>
          <w:lang w:val="pl-PL"/>
        </w:rPr>
        <w:t>mikro</w:t>
      </w:r>
      <w:r w:rsidR="0015276F">
        <w:rPr>
          <w:lang w:val="pl-PL"/>
        </w:rPr>
        <w:t>serwisowe</w:t>
      </w:r>
      <w:r w:rsidR="008833EE">
        <w:rPr>
          <w:lang w:val="pl-PL"/>
        </w:rPr>
        <w:t>go</w:t>
      </w:r>
      <w:r w:rsidR="00406FF1">
        <w:rPr>
          <w:lang w:val="pl-PL"/>
        </w:rPr>
        <w:t xml:space="preserve"> rozwiązaniu</w:t>
      </w:r>
      <w:r w:rsidR="0015276F">
        <w:rPr>
          <w:lang w:val="pl-PL"/>
        </w:rPr>
        <w:t xml:space="preserve">, </w:t>
      </w:r>
      <w:r w:rsidR="00047F52" w:rsidRPr="00931C08">
        <w:rPr>
          <w:lang w:val="pl-PL"/>
        </w:rPr>
        <w:t xml:space="preserve">rozwój </w:t>
      </w:r>
      <w:r w:rsidR="00E63E40" w:rsidRPr="00931C08">
        <w:rPr>
          <w:lang w:val="pl-PL"/>
        </w:rPr>
        <w:t>i</w:t>
      </w:r>
      <w:r w:rsidR="00047F52" w:rsidRPr="00931C08">
        <w:rPr>
          <w:lang w:val="pl-PL"/>
        </w:rPr>
        <w:t xml:space="preserve"> wspieranie będzie </w:t>
      </w:r>
      <w:r w:rsidR="00C63539" w:rsidRPr="00C63539">
        <w:rPr>
          <w:lang w:val="pl-PL"/>
        </w:rPr>
        <w:t>pochłaniało</w:t>
      </w:r>
      <w:r w:rsidR="00C63539">
        <w:rPr>
          <w:lang w:val="pl-PL"/>
        </w:rPr>
        <w:t xml:space="preserve"> </w:t>
      </w:r>
      <w:r w:rsidR="00047F52" w:rsidRPr="00931C08">
        <w:rPr>
          <w:lang w:val="pl-PL"/>
        </w:rPr>
        <w:t>dużo mniej kosztów i</w:t>
      </w:r>
      <w:r w:rsidR="000C2C98">
        <w:rPr>
          <w:lang w:val="pl-PL"/>
        </w:rPr>
        <w:t> </w:t>
      </w:r>
      <w:r w:rsidR="00047F52" w:rsidRPr="00931C08">
        <w:rPr>
          <w:lang w:val="pl-PL"/>
        </w:rPr>
        <w:t>czasu.</w:t>
      </w:r>
    </w:p>
    <w:p w14:paraId="4F75712C" w14:textId="76EFCA83" w:rsidR="00C42FDD" w:rsidRPr="00931C08" w:rsidRDefault="00C05790">
      <w:pPr>
        <w:pStyle w:val="commentcontentpara"/>
        <w:spacing w:before="0" w:beforeAutospacing="0" w:after="0" w:afterAutospacing="0"/>
        <w:ind w:firstLine="360"/>
        <w:jc w:val="both"/>
        <w:rPr>
          <w:lang w:val="pl-PL"/>
        </w:rPr>
      </w:pPr>
      <w:r>
        <w:rPr>
          <w:lang w:val="pl-PL"/>
        </w:rPr>
        <w:t>Praca zosta</w:t>
      </w:r>
      <w:r w:rsidR="004F5EF0">
        <w:rPr>
          <w:lang w:val="pl-PL"/>
        </w:rPr>
        <w:t>nie</w:t>
      </w:r>
      <w:r>
        <w:rPr>
          <w:lang w:val="pl-PL"/>
        </w:rPr>
        <w:t xml:space="preserve"> </w:t>
      </w:r>
      <w:r w:rsidR="004F5EF0">
        <w:rPr>
          <w:lang w:val="pl-PL"/>
        </w:rPr>
        <w:t xml:space="preserve">podzielona i przedstawiona w </w:t>
      </w:r>
      <w:r>
        <w:rPr>
          <w:lang w:val="pl-PL"/>
        </w:rPr>
        <w:t>trz</w:t>
      </w:r>
      <w:r w:rsidR="004F5EF0">
        <w:rPr>
          <w:lang w:val="pl-PL"/>
        </w:rPr>
        <w:t>ech</w:t>
      </w:r>
      <w:r>
        <w:rPr>
          <w:lang w:val="pl-PL"/>
        </w:rPr>
        <w:t xml:space="preserve"> rozdział</w:t>
      </w:r>
      <w:r w:rsidR="004F5EF0">
        <w:rPr>
          <w:lang w:val="pl-PL"/>
        </w:rPr>
        <w:t>ach</w:t>
      </w:r>
      <w:r>
        <w:rPr>
          <w:lang w:val="pl-PL"/>
        </w:rPr>
        <w:t xml:space="preserve">. </w:t>
      </w:r>
      <w:r w:rsidR="006949F5" w:rsidRPr="006949F5">
        <w:rPr>
          <w:color w:val="000000" w:themeColor="text1"/>
          <w:lang w:val="pl-PL"/>
        </w:rPr>
        <w:t xml:space="preserve">W pierwszej części pracy </w:t>
      </w:r>
      <w:r w:rsidR="00D156D1">
        <w:rPr>
          <w:color w:val="000000" w:themeColor="text1"/>
          <w:lang w:val="pl-PL"/>
        </w:rPr>
        <w:t>zostanie</w:t>
      </w:r>
      <w:r w:rsidR="006949F5" w:rsidRPr="006949F5">
        <w:rPr>
          <w:color w:val="000000" w:themeColor="text1"/>
          <w:lang w:val="pl-PL"/>
        </w:rPr>
        <w:t xml:space="preserve"> przeanalizowan</w:t>
      </w:r>
      <w:r w:rsidR="00D156D1">
        <w:rPr>
          <w:color w:val="000000" w:themeColor="text1"/>
          <w:lang w:val="pl-PL"/>
        </w:rPr>
        <w:t>y</w:t>
      </w:r>
      <w:r w:rsidR="006949F5" w:rsidRPr="006949F5">
        <w:rPr>
          <w:color w:val="000000" w:themeColor="text1"/>
          <w:lang w:val="pl-PL"/>
        </w:rPr>
        <w:t xml:space="preserve"> </w:t>
      </w:r>
      <w:r w:rsidR="00B074A7" w:rsidRPr="006949F5">
        <w:rPr>
          <w:color w:val="000000" w:themeColor="text1"/>
          <w:lang w:val="pl-PL"/>
        </w:rPr>
        <w:t>aplikacje</w:t>
      </w:r>
      <w:r w:rsidR="00B074A7">
        <w:rPr>
          <w:color w:val="000000" w:themeColor="text1"/>
          <w:lang w:val="pl-PL"/>
        </w:rPr>
        <w:t xml:space="preserve"> już </w:t>
      </w:r>
      <w:r w:rsidR="006949F5" w:rsidRPr="006949F5">
        <w:rPr>
          <w:color w:val="000000" w:themeColor="text1"/>
          <w:lang w:val="pl-PL"/>
        </w:rPr>
        <w:t xml:space="preserve">istniejące </w:t>
      </w:r>
      <w:r>
        <w:rPr>
          <w:color w:val="000000" w:themeColor="text1"/>
          <w:lang w:val="pl-PL"/>
        </w:rPr>
        <w:t>na rynku</w:t>
      </w:r>
      <w:r w:rsidR="006949F5" w:rsidRPr="006949F5">
        <w:rPr>
          <w:color w:val="000000" w:themeColor="text1"/>
          <w:lang w:val="pl-PL"/>
        </w:rPr>
        <w:t>, a w następnej części</w:t>
      </w:r>
      <w:r w:rsidR="002E6F73">
        <w:rPr>
          <w:color w:val="000000" w:themeColor="text1"/>
          <w:lang w:val="pl-PL"/>
        </w:rPr>
        <w:t>, czyli</w:t>
      </w:r>
      <w:r w:rsidR="006949F5" w:rsidRPr="006949F5">
        <w:rPr>
          <w:color w:val="000000" w:themeColor="text1"/>
          <w:lang w:val="pl-PL"/>
        </w:rPr>
        <w:t xml:space="preserve"> teoretycznej</w:t>
      </w:r>
      <w:r w:rsidR="002E6F73">
        <w:rPr>
          <w:color w:val="000000" w:themeColor="text1"/>
          <w:lang w:val="pl-PL"/>
        </w:rPr>
        <w:t>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>będzie</w:t>
      </w:r>
      <w:r w:rsidR="006949F5" w:rsidRPr="006949F5">
        <w:rPr>
          <w:color w:val="000000" w:themeColor="text1"/>
          <w:lang w:val="pl-PL"/>
        </w:rPr>
        <w:t xml:space="preserve"> omówione wykorzyst</w:t>
      </w:r>
      <w:r w:rsidR="002E6F73">
        <w:rPr>
          <w:color w:val="000000" w:themeColor="text1"/>
          <w:lang w:val="pl-PL"/>
        </w:rPr>
        <w:t>ywa</w:t>
      </w:r>
      <w:r w:rsidR="006949F5" w:rsidRPr="006949F5">
        <w:rPr>
          <w:color w:val="000000" w:themeColor="text1"/>
          <w:lang w:val="pl-PL"/>
        </w:rPr>
        <w:t>ne narzędzia oraz ich zastosowanie</w:t>
      </w:r>
      <w:r w:rsidR="002B1788">
        <w:rPr>
          <w:color w:val="000000" w:themeColor="text1"/>
          <w:lang w:val="pl-PL"/>
        </w:rPr>
        <w:t xml:space="preserve">, </w:t>
      </w:r>
      <w:r w:rsidR="00EB7D7C">
        <w:rPr>
          <w:color w:val="000000" w:themeColor="text1"/>
          <w:lang w:val="pl-PL"/>
        </w:rPr>
        <w:t xml:space="preserve">będą </w:t>
      </w:r>
      <w:r w:rsidR="002B1788">
        <w:rPr>
          <w:color w:val="000000" w:themeColor="text1"/>
          <w:lang w:val="pl-PL"/>
        </w:rPr>
        <w:t>przeanalizowane</w:t>
      </w:r>
      <w:r w:rsidR="006949F5" w:rsidRPr="006949F5">
        <w:rPr>
          <w:color w:val="000000" w:themeColor="text1"/>
          <w:lang w:val="pl-PL"/>
        </w:rPr>
        <w:t xml:space="preserve"> </w:t>
      </w:r>
      <w:r w:rsidR="002B1788">
        <w:rPr>
          <w:color w:val="000000" w:themeColor="text1"/>
          <w:lang w:val="pl-PL"/>
        </w:rPr>
        <w:t xml:space="preserve">ich </w:t>
      </w:r>
      <w:r w:rsidR="006949F5" w:rsidRPr="006949F5">
        <w:rPr>
          <w:color w:val="000000" w:themeColor="text1"/>
          <w:lang w:val="pl-PL"/>
        </w:rPr>
        <w:t xml:space="preserve">wady i zalety w porównaniu do innych instrumentów. W ostatniej części, czyli praktycznej </w:t>
      </w:r>
      <w:r w:rsidR="00EB7D7C">
        <w:rPr>
          <w:color w:val="000000" w:themeColor="text1"/>
          <w:lang w:val="pl-PL"/>
        </w:rPr>
        <w:t xml:space="preserve">zostanie </w:t>
      </w:r>
      <w:r w:rsidR="002E6F73">
        <w:rPr>
          <w:color w:val="000000" w:themeColor="text1"/>
          <w:lang w:val="pl-PL"/>
        </w:rPr>
        <w:t>przedstawion</w:t>
      </w:r>
      <w:r w:rsidR="00EB7D7C">
        <w:rPr>
          <w:color w:val="000000" w:themeColor="text1"/>
          <w:lang w:val="pl-PL"/>
        </w:rPr>
        <w:t>y</w:t>
      </w:r>
      <w:r w:rsidR="002E6F73">
        <w:rPr>
          <w:color w:val="000000" w:themeColor="text1"/>
          <w:lang w:val="pl-PL"/>
        </w:rPr>
        <w:t xml:space="preserve"> prototypy interfejsu,</w:t>
      </w:r>
      <w:r w:rsidR="006949F5" w:rsidRPr="006949F5">
        <w:rPr>
          <w:color w:val="000000" w:themeColor="text1"/>
          <w:lang w:val="pl-PL"/>
        </w:rPr>
        <w:t xml:space="preserve"> </w:t>
      </w:r>
      <w:r w:rsidR="00EB7D7C">
        <w:rPr>
          <w:color w:val="000000" w:themeColor="text1"/>
          <w:lang w:val="pl-PL"/>
        </w:rPr>
        <w:t xml:space="preserve">będzie </w:t>
      </w:r>
      <w:r w:rsidR="006949F5" w:rsidRPr="006949F5">
        <w:rPr>
          <w:color w:val="000000" w:themeColor="text1"/>
          <w:lang w:val="pl-PL"/>
        </w:rPr>
        <w:t>opisana interakcja użytkownika z programem</w:t>
      </w:r>
      <w:r w:rsidR="002E6F73">
        <w:rPr>
          <w:color w:val="000000" w:themeColor="text1"/>
          <w:lang w:val="pl-PL"/>
        </w:rPr>
        <w:t xml:space="preserve"> </w:t>
      </w:r>
      <w:r w:rsidR="006949F5" w:rsidRPr="006949F5">
        <w:rPr>
          <w:color w:val="000000" w:themeColor="text1"/>
          <w:lang w:val="pl-PL"/>
        </w:rPr>
        <w:t>oraz implementacja aplikacji</w:t>
      </w:r>
      <w:r w:rsidR="00534441" w:rsidRPr="00931C08">
        <w:rPr>
          <w:lang w:val="pl-PL"/>
        </w:rPr>
        <w:t>.</w:t>
      </w:r>
      <w:r w:rsidR="00C42FDD" w:rsidRPr="00931C08">
        <w:rPr>
          <w:lang w:val="pl-PL"/>
        </w:rPr>
        <w:br w:type="page"/>
      </w:r>
    </w:p>
    <w:p w14:paraId="5B0CBA8D" w14:textId="17AC4112" w:rsidR="005A2D72" w:rsidRDefault="009F4AB4" w:rsidP="009F4AB4">
      <w:pPr>
        <w:pStyle w:val="Heading2"/>
        <w:ind w:left="180" w:hanging="180"/>
      </w:pPr>
      <w:bookmarkStart w:id="2" w:name="_Toc100158845"/>
      <w:r>
        <w:lastRenderedPageBreak/>
        <w:t xml:space="preserve"> </w:t>
      </w:r>
      <w:r w:rsidR="005A2D72" w:rsidRPr="00931C08">
        <w:t>Wprowadzenie do problemu</w:t>
      </w:r>
      <w:bookmarkEnd w:id="2"/>
    </w:p>
    <w:p w14:paraId="7BDC51F8" w14:textId="2E460DD5" w:rsidR="00753349" w:rsidRPr="00931C08" w:rsidRDefault="00753349" w:rsidP="00753349">
      <w:r w:rsidRPr="00931C08">
        <w:t xml:space="preserve">Aplikacje </w:t>
      </w:r>
      <w:r>
        <w:t xml:space="preserve">do obsługi restauracji </w:t>
      </w:r>
      <w:r w:rsidRPr="00931C08">
        <w:t xml:space="preserve">są powszechnie wykorzystywane w większych korporacjach, takich jak McDonald ’s, KFC, Subway i wiele innych. Przyczyną </w:t>
      </w:r>
      <w:r>
        <w:t>tego</w:t>
      </w:r>
      <w:r w:rsidRPr="00931C08">
        <w:t xml:space="preserve"> jest fakt, że telefony są zawsze pod ręką</w:t>
      </w:r>
      <w:r>
        <w:t>.</w:t>
      </w:r>
      <w:r w:rsidRPr="00931C08">
        <w:t xml:space="preserve"> </w:t>
      </w:r>
      <w:r>
        <w:t>Z</w:t>
      </w:r>
      <w:r w:rsidRPr="00931C08">
        <w:t xml:space="preserve"> ich pomocą łatwo można złożyć zamówienie</w:t>
      </w:r>
      <w:r>
        <w:t xml:space="preserve"> lub </w:t>
      </w:r>
      <w:r w:rsidR="00FF4D6E">
        <w:t>dokonać</w:t>
      </w:r>
      <w:r>
        <w:t xml:space="preserve"> inn</w:t>
      </w:r>
      <w:r w:rsidR="00FF4D6E">
        <w:t>ych</w:t>
      </w:r>
      <w:r>
        <w:t xml:space="preserve"> funkcj</w:t>
      </w:r>
      <w:r w:rsidR="008A0685">
        <w:t>i</w:t>
      </w:r>
      <w:r>
        <w:t xml:space="preserve">, które </w:t>
      </w:r>
      <w:r w:rsidR="000F2E25">
        <w:t xml:space="preserve">kiedyś były </w:t>
      </w:r>
      <w:r>
        <w:t xml:space="preserve">możliwe </w:t>
      </w:r>
      <w:r w:rsidR="000F2E25">
        <w:t xml:space="preserve">tylko </w:t>
      </w:r>
      <w:r>
        <w:t>na komputerze</w:t>
      </w:r>
      <w:r w:rsidRPr="00931C08">
        <w:t xml:space="preserve">. </w:t>
      </w:r>
      <w:r w:rsidR="00D17CBC">
        <w:t>Podejście realizacji aplikacji mobilnej</w:t>
      </w:r>
      <w:r w:rsidRPr="00931C08">
        <w:t xml:space="preserve"> przynosi korzyści instytucji, która używa danej aplikacji. Nie traci się czasu na komunikację i złożenie zamówienia, nie tworzy się kolejki do kasy</w:t>
      </w:r>
      <w:r>
        <w:t>,</w:t>
      </w:r>
      <w:r w:rsidRPr="00931C08">
        <w:t xml:space="preserve"> a menu jest zawsze pod ręką</w:t>
      </w:r>
      <w:r w:rsidR="00075D5C">
        <w:t>.</w:t>
      </w:r>
      <w:r w:rsidRPr="00931C08">
        <w:t xml:space="preserve"> Nie mniej ważny powód to marketing i ładn</w:t>
      </w:r>
      <w:r w:rsidR="00EC6383">
        <w:t>y wygląd</w:t>
      </w:r>
      <w:r w:rsidRPr="00931C08">
        <w:t xml:space="preserve"> aplikacj</w:t>
      </w:r>
      <w:r w:rsidR="00EC6383">
        <w:t>i</w:t>
      </w:r>
      <w:r w:rsidRPr="00931C08">
        <w:t>, któr</w:t>
      </w:r>
      <w:r w:rsidR="00EC6383">
        <w:t>y</w:t>
      </w:r>
      <w:r w:rsidRPr="00931C08">
        <w:t xml:space="preserve"> przyciąga klientów.</w:t>
      </w:r>
      <w:r>
        <w:t xml:space="preserve"> </w:t>
      </w:r>
      <w:r w:rsidRPr="00931C08">
        <w:t xml:space="preserve">Z punktu widzenia marketingu, różne punkty, które można zdobyć przy zakupie też motywują </w:t>
      </w:r>
      <w:r w:rsidR="00224518">
        <w:t xml:space="preserve">aby </w:t>
      </w:r>
      <w:r w:rsidR="00E76C46">
        <w:t>wrócić</w:t>
      </w:r>
      <w:r w:rsidR="00306C59">
        <w:t xml:space="preserve"> jeszcze raz </w:t>
      </w:r>
      <w:r w:rsidR="00E76C46">
        <w:t>do</w:t>
      </w:r>
      <w:r w:rsidR="00B52060">
        <w:t xml:space="preserve"> tej</w:t>
      </w:r>
      <w:r w:rsidR="00E76C46">
        <w:t xml:space="preserve"> aplikacji</w:t>
      </w:r>
      <w:r w:rsidR="007A5CF0">
        <w:t xml:space="preserve"> by dostać rabat lub jak</w:t>
      </w:r>
      <w:r w:rsidR="00EC3565">
        <w:t>ą</w:t>
      </w:r>
      <w:r w:rsidR="007A5CF0">
        <w:t>ś nagrodę</w:t>
      </w:r>
      <w:r w:rsidR="00805B4B">
        <w:t xml:space="preserve"> jak jest to w aplikacji </w:t>
      </w:r>
      <w:proofErr w:type="spellStart"/>
      <w:r w:rsidR="00805B4B">
        <w:t>McDonald’s</w:t>
      </w:r>
      <w:proofErr w:type="spellEnd"/>
      <w:r w:rsidRPr="00931C08">
        <w:t>. Jest to wygodniejsze niż na przykład zbierać naklejki</w:t>
      </w:r>
      <w:r>
        <w:t>, które się gubią.</w:t>
      </w:r>
    </w:p>
    <w:p w14:paraId="3822CBD6" w14:textId="77777777" w:rsidR="00EC3565" w:rsidRDefault="00753349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5F52AD67" wp14:editId="01D3245C">
            <wp:extent cx="2346817" cy="417449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11636" t="23677" r="12109"/>
                    <a:stretch/>
                  </pic:blipFill>
                  <pic:spPr bwMode="auto">
                    <a:xfrm>
                      <a:off x="0" y="0"/>
                      <a:ext cx="2347733" cy="417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4070" w14:textId="3909EF9B" w:rsidR="00EC3565" w:rsidRPr="004F5EF0" w:rsidRDefault="00EC3565" w:rsidP="00EC3565">
      <w:pPr>
        <w:pStyle w:val="Caption"/>
        <w:jc w:val="center"/>
        <w:rPr>
          <w:sz w:val="20"/>
          <w:szCs w:val="20"/>
        </w:rPr>
      </w:pPr>
      <w:r w:rsidRPr="003D3518">
        <w:rPr>
          <w:i w:val="0"/>
          <w:iCs w:val="0"/>
          <w:sz w:val="20"/>
          <w:szCs w:val="20"/>
        </w:rPr>
        <w:t xml:space="preserve">Rys. </w:t>
      </w:r>
      <w:r w:rsidRPr="00523423">
        <w:rPr>
          <w:i w:val="0"/>
          <w:iCs w:val="0"/>
          <w:sz w:val="20"/>
          <w:szCs w:val="20"/>
        </w:rPr>
        <w:fldChar w:fldCharType="begin"/>
      </w:r>
      <w:r w:rsidRPr="00523423">
        <w:rPr>
          <w:i w:val="0"/>
          <w:iCs w:val="0"/>
          <w:sz w:val="20"/>
          <w:szCs w:val="20"/>
        </w:rPr>
        <w:instrText xml:space="preserve"> SEQ Rys. \* ARABIC </w:instrText>
      </w:r>
      <w:r w:rsidRPr="00523423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</w:t>
      </w:r>
      <w:r w:rsidRPr="00523423">
        <w:rPr>
          <w:i w:val="0"/>
          <w:iCs w:val="0"/>
          <w:sz w:val="20"/>
          <w:szCs w:val="20"/>
        </w:rPr>
        <w:fldChar w:fldCharType="end"/>
      </w:r>
      <w:r w:rsidRPr="003D3518">
        <w:rPr>
          <w:i w:val="0"/>
          <w:iCs w:val="0"/>
          <w:sz w:val="20"/>
          <w:szCs w:val="20"/>
        </w:rPr>
        <w:t xml:space="preserve"> Aplikacja mobilna </w:t>
      </w:r>
      <w:proofErr w:type="spellStart"/>
      <w:r w:rsidRPr="003D3518">
        <w:rPr>
          <w:i w:val="0"/>
          <w:iCs w:val="0"/>
          <w:sz w:val="20"/>
          <w:szCs w:val="20"/>
        </w:rPr>
        <w:t>McDonald‘s</w:t>
      </w:r>
      <w:proofErr w:type="spellEnd"/>
      <w:r w:rsidRPr="003D3518">
        <w:rPr>
          <w:i w:val="0"/>
          <w:iCs w:val="0"/>
          <w:sz w:val="20"/>
          <w:szCs w:val="20"/>
        </w:rPr>
        <w:br/>
        <w:t xml:space="preserve">Źródło: </w:t>
      </w:r>
      <w:hyperlink r:id="rId10" w:history="1">
        <w:r w:rsidRPr="00523423">
          <w:rPr>
            <w:rStyle w:val="Hyperlink"/>
            <w:i w:val="0"/>
            <w:iCs w:val="0"/>
            <w:sz w:val="20"/>
            <w:szCs w:val="20"/>
          </w:rPr>
          <w:t>https://play.google.com/store/apps/details?id=com.mcdonalds.app&amp;hl=en_IN&amp;gl=US</w:t>
        </w:r>
      </w:hyperlink>
      <w:r w:rsidR="00D6048A" w:rsidRPr="004F5EF0">
        <w:rPr>
          <w:sz w:val="20"/>
          <w:szCs w:val="20"/>
        </w:rPr>
        <w:t>, z</w:t>
      </w:r>
      <w:r w:rsidR="00D6048A" w:rsidRPr="003D3518">
        <w:rPr>
          <w:i w:val="0"/>
          <w:iCs w:val="0"/>
          <w:sz w:val="20"/>
          <w:szCs w:val="20"/>
        </w:rPr>
        <w:t xml:space="preserve"> dnia 05.12.2021</w:t>
      </w:r>
    </w:p>
    <w:p w14:paraId="0767D3A1" w14:textId="6F38E9A5" w:rsidR="00753349" w:rsidRDefault="00753349" w:rsidP="00753349">
      <w:r w:rsidRPr="00931C08">
        <w:t xml:space="preserve">Aplikacja </w:t>
      </w:r>
      <w:r w:rsidR="00275D91">
        <w:t>S</w:t>
      </w:r>
      <w:r w:rsidRPr="00931C08">
        <w:t>ubway pokazuje to, jak można zaimplementować bardzo ładny widok produktu z pełną kontrolą tego, co zamawiamy. Oczywiście że dostęp do żądanych funkcji nie powinien być zbyt skomplikowany.</w:t>
      </w:r>
    </w:p>
    <w:p w14:paraId="352E7412" w14:textId="77777777" w:rsidR="00753349" w:rsidRPr="00753349" w:rsidRDefault="00753349" w:rsidP="00753349"/>
    <w:p w14:paraId="5227B34D" w14:textId="77777777" w:rsidR="00753349" w:rsidRDefault="00753349" w:rsidP="00753349">
      <w:pPr>
        <w:keepNext/>
        <w:jc w:val="center"/>
        <w:rPr>
          <w:noProof/>
        </w:rPr>
      </w:pPr>
    </w:p>
    <w:p w14:paraId="1129A0DE" w14:textId="77777777" w:rsidR="00453768" w:rsidRDefault="00753349">
      <w:pPr>
        <w:keepNext/>
        <w:jc w:val="center"/>
      </w:pPr>
      <w:r w:rsidRPr="00931C08">
        <w:rPr>
          <w:noProof/>
        </w:rPr>
        <w:drawing>
          <wp:inline distT="0" distB="0" distL="0" distR="0" wp14:anchorId="1C268C08" wp14:editId="0DD6C1A3">
            <wp:extent cx="2430673" cy="4335145"/>
            <wp:effectExtent l="0" t="0" r="8255" b="8255"/>
            <wp:docPr id="14" name="Picture 14" descr="SUBWAY® iPhone App - App Store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BWAY® iPhone App - App Store Ap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3" t="20421" r="10596"/>
                    <a:stretch/>
                  </pic:blipFill>
                  <pic:spPr bwMode="auto">
                    <a:xfrm>
                      <a:off x="0" y="0"/>
                      <a:ext cx="2435150" cy="434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66D0" w14:textId="60CA6F55" w:rsidR="006353F2" w:rsidRDefault="00453768" w:rsidP="006353F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</w:t>
      </w:r>
      <w:r w:rsidRPr="004F5EF0">
        <w:rPr>
          <w:i w:val="0"/>
          <w:iCs w:val="0"/>
          <w:sz w:val="20"/>
          <w:szCs w:val="20"/>
        </w:rPr>
        <w:fldChar w:fldCharType="end"/>
      </w:r>
      <w:r w:rsidR="00753349" w:rsidRPr="004F5EF0">
        <w:rPr>
          <w:i w:val="0"/>
          <w:iCs w:val="0"/>
          <w:sz w:val="20"/>
          <w:szCs w:val="20"/>
        </w:rPr>
        <w:t xml:space="preserve"> Aplikacja mobilna Subway</w:t>
      </w:r>
      <w:r w:rsidR="00753349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12" w:history="1">
        <w:r w:rsidR="00753349" w:rsidRPr="004F5EF0">
          <w:rPr>
            <w:rStyle w:val="Hyperlink"/>
            <w:i w:val="0"/>
            <w:iCs w:val="0"/>
            <w:sz w:val="20"/>
            <w:szCs w:val="20"/>
          </w:rPr>
          <w:t>https://www.appstoreapps.com/app/subway/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i w:val="0"/>
          <w:iCs w:val="0"/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05.12.2021</w:t>
      </w:r>
    </w:p>
    <w:p w14:paraId="254A778F" w14:textId="0BD79904" w:rsidR="00683383" w:rsidRPr="00931C08" w:rsidRDefault="005A2D72" w:rsidP="004F5EF0">
      <w:r w:rsidRPr="00931C08">
        <w:t xml:space="preserve">Aplikacje różnego </w:t>
      </w:r>
      <w:r w:rsidR="00790A9E">
        <w:t>przeznaczenia</w:t>
      </w:r>
      <w:r w:rsidRPr="00931C08">
        <w:t xml:space="preserve"> </w:t>
      </w:r>
      <w:r w:rsidR="00406FF1">
        <w:t xml:space="preserve">są </w:t>
      </w:r>
      <w:r w:rsidR="00606AEA">
        <w:t>publikowane</w:t>
      </w:r>
      <w:r w:rsidR="00790A9E">
        <w:t xml:space="preserve"> każdego dnia</w:t>
      </w:r>
      <w:r w:rsidRPr="00931C08">
        <w:t xml:space="preserve"> </w:t>
      </w:r>
      <w:r w:rsidR="00606AEA">
        <w:t>w</w:t>
      </w:r>
      <w:r w:rsidRPr="00931C08">
        <w:t xml:space="preserve"> tym aplikacje służące do komunikacji</w:t>
      </w:r>
      <w:r w:rsidR="004E2252" w:rsidRPr="00931C08">
        <w:t xml:space="preserve"> online,</w:t>
      </w:r>
      <w:r w:rsidRPr="00931C08">
        <w:t xml:space="preserve"> rezerwacji </w:t>
      </w:r>
      <w:r w:rsidR="00790A9E">
        <w:t xml:space="preserve">rzeczy </w:t>
      </w:r>
      <w:r w:rsidR="004E2252" w:rsidRPr="00931C08">
        <w:t xml:space="preserve">lub </w:t>
      </w:r>
      <w:r w:rsidR="00790A9E">
        <w:t>świadczenia usług</w:t>
      </w:r>
      <w:r w:rsidR="004E2252" w:rsidRPr="00931C08">
        <w:t xml:space="preserve"> dla różnych potrzeb</w:t>
      </w:r>
      <w:r w:rsidR="00C91D8B">
        <w:t xml:space="preserve"> </w:t>
      </w:r>
      <w:r w:rsidR="00C91D8B" w:rsidRPr="00C91D8B">
        <w:t>[WWW-</w:t>
      </w:r>
      <w:r w:rsidR="00D90C94">
        <w:t>2</w:t>
      </w:r>
      <w:r w:rsidR="00C91D8B" w:rsidRPr="00C91D8B">
        <w:t>, 2021]</w:t>
      </w:r>
      <w:r w:rsidR="001A3711">
        <w:t>. Problemy które rozwiązuje dana aplikacją to automatyzacja procesów biznesowych celem czego jest skrócenie czasu oczekiwania oraz zamówienia</w:t>
      </w:r>
      <w:r w:rsidR="004E2252" w:rsidRPr="00931C08">
        <w:t>.</w:t>
      </w:r>
      <w:r w:rsidR="001A3711">
        <w:t xml:space="preserve"> Oprócz tego, r</w:t>
      </w:r>
      <w:r w:rsidR="00531474">
        <w:t>obiąc wnioski z powyższych aplikacji, k</w:t>
      </w:r>
      <w:r w:rsidR="00247965">
        <w:t>orzystanie</w:t>
      </w:r>
      <w:r w:rsidRPr="00931C08">
        <w:t xml:space="preserve"> z </w:t>
      </w:r>
      <w:r w:rsidR="00B2578D">
        <w:t xml:space="preserve">programu </w:t>
      </w:r>
      <w:r w:rsidRPr="00931C08">
        <w:t>powinn</w:t>
      </w:r>
      <w:r w:rsidR="00247965">
        <w:t xml:space="preserve">o być </w:t>
      </w:r>
      <w:r w:rsidR="00247965" w:rsidRPr="00931C08">
        <w:t xml:space="preserve">łatwe </w:t>
      </w:r>
      <w:r w:rsidR="00D17741">
        <w:t xml:space="preserve">do </w:t>
      </w:r>
      <w:r w:rsidR="00247965" w:rsidRPr="00931C08">
        <w:t>przyzwyczajenia się</w:t>
      </w:r>
      <w:r w:rsidR="00247965">
        <w:t xml:space="preserve"> </w:t>
      </w:r>
      <w:r w:rsidR="00D17741">
        <w:t xml:space="preserve">ze strony </w:t>
      </w:r>
      <w:r w:rsidR="00247965" w:rsidRPr="00931C08">
        <w:t>użytkowania</w:t>
      </w:r>
      <w:r w:rsidR="00AE5EB7">
        <w:t>,</w:t>
      </w:r>
      <w:r w:rsidRPr="00931C08">
        <w:t xml:space="preserve"> </w:t>
      </w:r>
      <w:r w:rsidR="00D17741">
        <w:t xml:space="preserve">czyli </w:t>
      </w:r>
      <w:r w:rsidR="0018104C">
        <w:t>interfejs</w:t>
      </w:r>
      <w:r w:rsidR="00D17741">
        <w:t xml:space="preserve"> musi być </w:t>
      </w:r>
      <w:r w:rsidRPr="00931C08">
        <w:t>intuicyjn</w:t>
      </w:r>
      <w:r w:rsidR="0018104C">
        <w:t>y</w:t>
      </w:r>
      <w:r w:rsidR="00D17741">
        <w:t>, ma</w:t>
      </w:r>
      <w:r w:rsidR="00466769" w:rsidRPr="00931C08">
        <w:t xml:space="preserve"> sprawnie działać na różnych wersjach i systemach operacyjnych</w:t>
      </w:r>
      <w:r w:rsidR="00A12DB3" w:rsidRPr="00931C08">
        <w:t xml:space="preserve"> oraz łatwa w</w:t>
      </w:r>
      <w:r w:rsidR="000C2C98">
        <w:t> </w:t>
      </w:r>
      <w:r w:rsidR="00A12DB3" w:rsidRPr="00931C08">
        <w:t>wspieraniu i rozwoju ze strony deweloperów.</w:t>
      </w:r>
      <w:r w:rsidR="006E69E2">
        <w:t xml:space="preserve"> </w:t>
      </w:r>
      <w:r w:rsidR="00683383" w:rsidRPr="00931C08">
        <w:br w:type="page"/>
      </w:r>
    </w:p>
    <w:p w14:paraId="60B721FD" w14:textId="6A005E8E" w:rsidR="0047680B" w:rsidRDefault="00F566F2" w:rsidP="009F4AB4">
      <w:pPr>
        <w:pStyle w:val="Heading2"/>
        <w:ind w:left="180" w:hanging="180"/>
      </w:pPr>
      <w:bookmarkStart w:id="3" w:name="_Toc100158846"/>
      <w:r>
        <w:lastRenderedPageBreak/>
        <w:t xml:space="preserve"> </w:t>
      </w:r>
      <w:bookmarkEnd w:id="3"/>
      <w:r>
        <w:t>Technologie informatyczne</w:t>
      </w:r>
    </w:p>
    <w:p w14:paraId="4E6EDC8F" w14:textId="23FCD3F3" w:rsidR="00861617" w:rsidRPr="00931C08" w:rsidRDefault="001605D3" w:rsidP="00A269F0">
      <w:r>
        <w:t xml:space="preserve">Przed wyborem technologii do implementacji aplikacji warto zwrócić uwagę na docelowe systemy operacyjne. </w:t>
      </w:r>
      <w:r w:rsidR="00861617" w:rsidRPr="00931C08">
        <w:t xml:space="preserve">Najpopularniejszym </w:t>
      </w:r>
      <w:r w:rsidR="00861617">
        <w:t xml:space="preserve">mobilnym </w:t>
      </w:r>
      <w:r w:rsidR="00861617" w:rsidRPr="00931C08">
        <w:t>systemem operacyjnym na świecie, który pojawił się jako projekt open-</w:t>
      </w:r>
      <w:proofErr w:type="spellStart"/>
      <w:r w:rsidR="00861617" w:rsidRPr="00931C08">
        <w:t>source</w:t>
      </w:r>
      <w:proofErr w:type="spellEnd"/>
      <w:r w:rsidR="00861617" w:rsidRPr="00931C08">
        <w:t xml:space="preserve"> </w:t>
      </w:r>
      <w:r w:rsidR="005C32F1">
        <w:t xml:space="preserve">na </w:t>
      </w:r>
      <w:r w:rsidR="00861617" w:rsidRPr="00931C08">
        <w:t>licencji Apache 2.0 jest Android. W tej chwili ilość zarejestrowanych użytkowników korzystających z tego systemu jest większa w porównaniu z systemem Windows o 7%</w:t>
      </w:r>
      <w:r w:rsidR="007C06F3">
        <w:t>,</w:t>
      </w:r>
      <w:r w:rsidR="00861617" w:rsidRPr="00931C08">
        <w:t xml:space="preserve"> a od iOS jest popularniejszy 2 razy. Android</w:t>
      </w:r>
      <w:r w:rsidR="00861617">
        <w:t>, który jest najpopularniejszy</w:t>
      </w:r>
      <w:r w:rsidR="00861617" w:rsidRPr="00931C08">
        <w:t xml:space="preserve"> stanowi 39.75%, 32.44% </w:t>
      </w:r>
      <w:r w:rsidR="000F5F0D">
        <w:t xml:space="preserve">rynku zajmuje </w:t>
      </w:r>
      <w:r w:rsidR="00861617" w:rsidRPr="00931C08">
        <w:t>Windows oraz 16.7% iOS i inne</w:t>
      </w:r>
      <w:r w:rsidR="00563351">
        <w:rPr>
          <w:lang w:val="uk-UA"/>
        </w:rPr>
        <w:t xml:space="preserve"> </w:t>
      </w:r>
      <w:r w:rsidR="00563351" w:rsidRPr="00563351">
        <w:t>[WWW-</w:t>
      </w:r>
      <w:r w:rsidR="00D90C94">
        <w:t>3</w:t>
      </w:r>
      <w:r w:rsidR="00563351" w:rsidRPr="00563351">
        <w:t>, 2021]</w:t>
      </w:r>
      <w:r w:rsidR="00861617" w:rsidRPr="00931C08">
        <w:t xml:space="preserve">. System został </w:t>
      </w:r>
      <w:r w:rsidR="007C06F3">
        <w:t>s</w:t>
      </w:r>
      <w:r w:rsidR="00861617" w:rsidRPr="00931C08">
        <w:t xml:space="preserve">tworzony przez Android Inc., który następnie został kupiony przez Google w 2005. We wrześniu 2008 </w:t>
      </w:r>
      <w:r w:rsidR="00861617" w:rsidRPr="00931C08">
        <w:rPr>
          <w:color w:val="000000" w:themeColor="text1"/>
        </w:rPr>
        <w:t xml:space="preserve">była przedstawiona pierwsza wersja systemu. W 2009 roku została wydana aktualizacja pod 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nazwą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</w:rPr>
        <w:t>Cupcake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</w:rPr>
        <w:t xml:space="preserve"> i wszystkie </w:t>
      </w:r>
      <w:r w:rsidR="00861617">
        <w:rPr>
          <w:rFonts w:asciiTheme="majorHAnsi" w:hAnsiTheme="majorHAnsi" w:cstheme="majorHAnsi"/>
          <w:color w:val="000000" w:themeColor="text1"/>
        </w:rPr>
        <w:t>następne w</w:t>
      </w:r>
      <w:r w:rsidR="00861617" w:rsidRPr="00931C08">
        <w:rPr>
          <w:rFonts w:asciiTheme="majorHAnsi" w:hAnsiTheme="majorHAnsi" w:cstheme="majorHAnsi"/>
          <w:color w:val="000000" w:themeColor="text1"/>
        </w:rPr>
        <w:t>ersje zaczyna</w:t>
      </w:r>
      <w:r w:rsidR="00861617">
        <w:rPr>
          <w:rFonts w:asciiTheme="majorHAnsi" w:hAnsiTheme="majorHAnsi" w:cstheme="majorHAnsi"/>
          <w:color w:val="000000" w:themeColor="text1"/>
        </w:rPr>
        <w:t>ły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się kolejną literą łacińskiego alfabetu nazwą jakiegoś deseru, czyli: </w:t>
      </w:r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1.6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Donut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2.0/2.1 </w:t>
      </w:r>
      <w:proofErr w:type="spellStart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>Eclair</w:t>
      </w:r>
      <w:proofErr w:type="spellEnd"/>
      <w:r w:rsidR="00861617" w:rsidRPr="00931C08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 i tak do wersji 9.0 Pie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 xml:space="preserve">, 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a</w:t>
      </w:r>
      <w:del w:id="4" w:author="Yurii Shchehliuk" w:date="2022-04-28T10:12:00Z">
        <w:r w:rsidR="006F2C0C" w:rsidDel="00FB1CD0">
          <w:rPr>
            <w:rFonts w:asciiTheme="majorHAnsi" w:hAnsiTheme="majorHAnsi" w:cstheme="majorHAnsi"/>
            <w:color w:val="000000" w:themeColor="text1"/>
            <w:shd w:val="clear" w:color="auto" w:fill="FFFFFF"/>
          </w:rPr>
          <w:delText xml:space="preserve"> </w:delText>
        </w:r>
      </w:del>
      <w:ins w:id="5" w:author="Yurii Shchehliuk" w:date="2022-04-28T10:12:00Z">
        <w:r w:rsidR="00FB1CD0">
          <w:rPr>
            <w:rFonts w:asciiTheme="majorHAnsi" w:hAnsiTheme="majorHAnsi" w:cstheme="majorHAnsi"/>
            <w:color w:val="000000" w:themeColor="text1"/>
            <w:shd w:val="clear" w:color="auto" w:fill="FFFFFF"/>
          </w:rPr>
          <w:t> </w:t>
        </w:r>
      </w:ins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dalej tylko numeracj</w:t>
      </w:r>
      <w:r w:rsidR="006F2C0C">
        <w:rPr>
          <w:rFonts w:asciiTheme="majorHAnsi" w:hAnsiTheme="majorHAnsi" w:cstheme="majorHAnsi"/>
          <w:color w:val="000000" w:themeColor="text1"/>
          <w:shd w:val="clear" w:color="auto" w:fill="FFFFFF"/>
        </w:rPr>
        <w:t>ą</w:t>
      </w:r>
      <w:r w:rsidR="00861617">
        <w:rPr>
          <w:rFonts w:asciiTheme="majorHAnsi" w:hAnsiTheme="majorHAnsi" w:cstheme="majorHAnsi"/>
          <w:color w:val="000000" w:themeColor="text1"/>
          <w:shd w:val="clear" w:color="auto" w:fill="FFFFFF"/>
        </w:rPr>
        <w:t>.</w:t>
      </w:r>
      <w:r w:rsidR="00861617" w:rsidRPr="00931C08">
        <w:rPr>
          <w:rFonts w:asciiTheme="majorHAnsi" w:hAnsiTheme="majorHAnsi" w:cstheme="majorHAnsi"/>
          <w:color w:val="000000" w:themeColor="text1"/>
        </w:rPr>
        <w:t xml:space="preserve"> W czasie ewolucji pokonał </w:t>
      </w:r>
      <w:r w:rsidR="00861617" w:rsidRPr="00931C08">
        <w:t xml:space="preserve">konkurentów </w:t>
      </w:r>
      <w:r w:rsidR="00861617" w:rsidRPr="00931C08">
        <w:rPr>
          <w:rFonts w:asciiTheme="majorHAnsi" w:hAnsiTheme="majorHAnsi" w:cstheme="majorHAnsi"/>
          <w:color w:val="000000" w:themeColor="text1"/>
        </w:rPr>
        <w:t>jak Windows Phone, BlackBerry</w:t>
      </w:r>
      <w:r w:rsidR="00861617" w:rsidRPr="00931C08">
        <w:rPr>
          <w:rFonts w:asciiTheme="majorHAnsi" w:hAnsiTheme="majorHAnsi" w:cstheme="majorHAnsi"/>
        </w:rPr>
        <w:t xml:space="preserve"> oraz </w:t>
      </w:r>
      <w:proofErr w:type="spellStart"/>
      <w:r w:rsidR="00861617" w:rsidRPr="00931C08">
        <w:rPr>
          <w:rFonts w:asciiTheme="majorHAnsi" w:hAnsiTheme="majorHAnsi" w:cstheme="majorHAnsi"/>
        </w:rPr>
        <w:t>Symbian</w:t>
      </w:r>
      <w:proofErr w:type="spellEnd"/>
      <w:r w:rsidR="00861617">
        <w:rPr>
          <w:rFonts w:asciiTheme="majorHAnsi" w:hAnsiTheme="majorHAnsi" w:cstheme="majorHAnsi"/>
        </w:rPr>
        <w:t xml:space="preserve"> firmy Nokia</w:t>
      </w:r>
      <w:r w:rsidR="00861617" w:rsidRPr="00931C08">
        <w:rPr>
          <w:rFonts w:asciiTheme="majorHAnsi" w:hAnsiTheme="majorHAnsi" w:cstheme="majorHAnsi"/>
        </w:rPr>
        <w:t>. Wśród</w:t>
      </w:r>
      <w:r w:rsidR="00861617" w:rsidRPr="00931C08">
        <w:t xml:space="preserve"> mobilnych systemów operacyjnych obecnie jedynym konkurentem tego systemu </w:t>
      </w:r>
      <w:proofErr w:type="spellStart"/>
      <w:r w:rsidR="00861617" w:rsidRPr="00931C08">
        <w:t>Linuxowego</w:t>
      </w:r>
      <w:proofErr w:type="spellEnd"/>
      <w:r w:rsidR="00861617" w:rsidRPr="00931C08">
        <w:t xml:space="preserve"> jest produkt firmy Apple, czyli iOS. </w:t>
      </w:r>
    </w:p>
    <w:p w14:paraId="0E1038A9" w14:textId="7BCDB4F4" w:rsidR="00861617" w:rsidRPr="00931C08" w:rsidRDefault="00861617" w:rsidP="00A269F0">
      <w:pPr>
        <w:ind w:firstLine="360"/>
      </w:pPr>
      <w:r w:rsidRPr="00931C08">
        <w:t xml:space="preserve">Co do historii iPhone OS można powiedzieć, że w swoich czasach to była naprawdę rewolucja w świecie technologii. Na pierwszy rzut oka te smartfony podbijają niezrównanym designem zarówno samego telefonu, jak i systemu operacyjnego. Oprócz wyglądu i interfejsu jest możliwość dokonania transakcji bezdotykowych, </w:t>
      </w:r>
      <w:proofErr w:type="spellStart"/>
      <w:r w:rsidRPr="00931C08">
        <w:t>FaceID</w:t>
      </w:r>
      <w:proofErr w:type="spellEnd"/>
      <w:r w:rsidRPr="00931C08">
        <w:t xml:space="preserve">, </w:t>
      </w:r>
      <w:proofErr w:type="spellStart"/>
      <w:r w:rsidRPr="00931C08">
        <w:t>Siri</w:t>
      </w:r>
      <w:proofErr w:type="spellEnd"/>
      <w:r w:rsidRPr="00931C08">
        <w:t xml:space="preserve"> i inne nowoczesne technologie. Owszem, że takie same możliwości są na telefonach z systemem operacyjnym Android, </w:t>
      </w:r>
      <w:r>
        <w:t>na przykład</w:t>
      </w:r>
      <w:r w:rsidRPr="00931C08">
        <w:t xml:space="preserve"> Samsung, Xiaomi, Google </w:t>
      </w:r>
      <w:proofErr w:type="spellStart"/>
      <w:r w:rsidRPr="00931C08">
        <w:t>Pixel</w:t>
      </w:r>
      <w:proofErr w:type="spellEnd"/>
      <w:r w:rsidRPr="00931C08">
        <w:t xml:space="preserve"> </w:t>
      </w:r>
      <w:r>
        <w:t>lub</w:t>
      </w:r>
      <w:r w:rsidRPr="00931C08">
        <w:t xml:space="preserve"> inne. Jednak Apple udało się dopracować te technologie do perfekcji, mimo t</w:t>
      </w:r>
      <w:r w:rsidR="000E20BE">
        <w:t>ego</w:t>
      </w:r>
      <w:r w:rsidRPr="00931C08">
        <w:t>, że jak i w każdym innym telefonie są wady jak i zalety.</w:t>
      </w:r>
    </w:p>
    <w:p w14:paraId="1F5A75A7" w14:textId="77777777" w:rsidR="00861617" w:rsidRPr="00931C08" w:rsidRDefault="00861617" w:rsidP="00861617">
      <w:pPr>
        <w:ind w:firstLine="360"/>
      </w:pPr>
      <w:r w:rsidRPr="00931C08">
        <w:t xml:space="preserve">Obecność systemu operacyjnego jest główną cechą wyróżniającą smartfon od zwykłego telefonu komórkowego. Przy wyborze konkretnego systemu operacyjnego jest często czynnikiem decydującym o modelu telefonu lub innego urządzenia. Najpopularniejsze systemy operacyjne dla smartfonów to: </w:t>
      </w:r>
    </w:p>
    <w:p w14:paraId="6C603B5E" w14:textId="77777777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Android - system operacyjny też dla tabletów, e-booków, odtwarzaczy cyfrowych, zegarków i notebooków. Oparty na jądrze Linux. Po nabyciu praw, Google utworzyło organizację Open </w:t>
      </w:r>
      <w:proofErr w:type="spellStart"/>
      <w:r w:rsidRPr="000E79ED">
        <w:t>Handset</w:t>
      </w:r>
      <w:proofErr w:type="spellEnd"/>
      <w:r w:rsidRPr="000E79ED">
        <w:t xml:space="preserve"> Alliance (OHA), która obecnie wspiera i rozwija platformę. Android co pozwala na tworzenie aplikacji opartych na Javie, które sterują urządzeniem za pomocą bibliotek Android NDK (</w:t>
      </w:r>
      <w:r w:rsidRPr="000E79ED">
        <w:rPr>
          <w:i/>
          <w:iCs/>
        </w:rPr>
        <w:t>ang. Android Native Development Kit</w:t>
      </w:r>
      <w:r w:rsidRPr="000E79ED">
        <w:t xml:space="preserve">) opracowanych przez Google, napisanych w językach C i C++; </w:t>
      </w:r>
    </w:p>
    <w:p w14:paraId="3641DAE3" w14:textId="42D26BBA" w:rsidR="00861617" w:rsidRPr="000E79ED" w:rsidRDefault="00861617" w:rsidP="005357A4">
      <w:pPr>
        <w:pStyle w:val="ListParagraph"/>
        <w:numPr>
          <w:ilvl w:val="0"/>
          <w:numId w:val="31"/>
        </w:numPr>
      </w:pPr>
      <w:r w:rsidRPr="000E79ED">
        <w:t xml:space="preserve">iOS (iPhone OS do 24 czerwca 2010) to mobilny system operacyjny, opracowany i produkowany przez amerykańską firmę Apple. Został wydany w 2007 roku; początkowo dla iPhone ‘a i iPoda </w:t>
      </w:r>
      <w:proofErr w:type="spellStart"/>
      <w:r w:rsidRPr="000E79ED">
        <w:t>Touch</w:t>
      </w:r>
      <w:proofErr w:type="spellEnd"/>
      <w:r w:rsidRPr="000E79ED">
        <w:t xml:space="preserve"> a później dla urządzeń takich jak iPad i Apple TV. W przeciwieństwie do Google Android, jest on dostępny tylko dla urządzeń firmy Apple;</w:t>
      </w:r>
    </w:p>
    <w:p w14:paraId="599A497A" w14:textId="2AE65114" w:rsidR="005A1272" w:rsidRPr="00931C08" w:rsidRDefault="000E79ED" w:rsidP="005357A4">
      <w:pPr>
        <w:spacing w:before="240"/>
        <w:ind w:firstLine="360"/>
      </w:pPr>
      <w:r>
        <w:t xml:space="preserve">W następnym </w:t>
      </w:r>
      <w:r w:rsidR="009403C4">
        <w:t>pod</w:t>
      </w:r>
      <w:r>
        <w:t>rozdziale z</w:t>
      </w:r>
      <w:r w:rsidR="005A1272" w:rsidRPr="00931C08">
        <w:t>ostaną opisane wybrane technologie w porównaniu do innych możliwych rozwiązań</w:t>
      </w:r>
      <w:r w:rsidR="006D2D43" w:rsidRPr="00931C08">
        <w:t xml:space="preserve"> oraz </w:t>
      </w:r>
      <w:r w:rsidR="001A532A" w:rsidRPr="00931C08">
        <w:t>podejści</w:t>
      </w:r>
      <w:r w:rsidR="00BA5EA1">
        <w:t>a</w:t>
      </w:r>
      <w:r w:rsidR="001A532A" w:rsidRPr="00931C08">
        <w:t xml:space="preserve"> architektoniczne i projektowe</w:t>
      </w:r>
      <w:r w:rsidR="006D2D43" w:rsidRPr="00931C08">
        <w:t xml:space="preserve"> </w:t>
      </w:r>
      <w:r w:rsidR="00C65A06" w:rsidRPr="00931C08">
        <w:t>realizowanego</w:t>
      </w:r>
      <w:r w:rsidR="006D2D43" w:rsidRPr="00931C08">
        <w:t xml:space="preserve"> programu</w:t>
      </w:r>
      <w:r w:rsidR="005A1272" w:rsidRPr="00931C08">
        <w:t xml:space="preserve">. Będzie opisana analiza rynku pod kątem celów wykorzystania aplikacji dla danej branży. </w:t>
      </w:r>
    </w:p>
    <w:p w14:paraId="41AB9BC1" w14:textId="6AA75EB5" w:rsidR="00FF1877" w:rsidRDefault="00E31E1B">
      <w:pPr>
        <w:pStyle w:val="Heading3"/>
        <w:ind w:left="360" w:hanging="360"/>
      </w:pPr>
      <w:bookmarkStart w:id="6" w:name="_Toc100158847"/>
      <w:r>
        <w:t xml:space="preserve"> </w:t>
      </w:r>
      <w:r w:rsidR="0014037C" w:rsidRPr="00931C08">
        <w:t>Porównywanie narzędzi i technologii mobiln</w:t>
      </w:r>
      <w:r w:rsidR="00377970" w:rsidRPr="00931C08">
        <w:t>ych</w:t>
      </w:r>
      <w:bookmarkEnd w:id="6"/>
    </w:p>
    <w:p w14:paraId="6DED30C2" w14:textId="02181D55" w:rsidR="005357A4" w:rsidRPr="005357A4" w:rsidRDefault="005357A4" w:rsidP="005357A4">
      <w:r>
        <w:t xml:space="preserve">Języki programowania mobilne nieco się różnią od języków programowania systemów desktopowych lub webowych. Wynika to z tego, że logika która jest napisana jako reakcja na działania użytkownika </w:t>
      </w:r>
      <w:r w:rsidR="00C44978">
        <w:t>najczęściej jest powiązana z X</w:t>
      </w:r>
      <w:r w:rsidR="00CA3460">
        <w:t>A</w:t>
      </w:r>
      <w:r w:rsidR="00C44978">
        <w:t xml:space="preserve">ML </w:t>
      </w:r>
      <w:r w:rsidR="00CA3460">
        <w:t xml:space="preserve">językiem </w:t>
      </w:r>
      <w:r w:rsidR="00C44978">
        <w:t>który służy do tworzenia UI.</w:t>
      </w:r>
      <w:r w:rsidR="003268F7">
        <w:t xml:space="preserve"> Przy wyborze technologii do implementacji porównywałem następne instrumenty:</w:t>
      </w:r>
    </w:p>
    <w:p w14:paraId="57C7A85F" w14:textId="695C356E" w:rsidR="00033725" w:rsidRPr="00931C08" w:rsidRDefault="00033725">
      <w:pPr>
        <w:pStyle w:val="ListParagraph"/>
        <w:numPr>
          <w:ilvl w:val="0"/>
          <w:numId w:val="11"/>
        </w:numPr>
        <w:ind w:hanging="360"/>
      </w:pPr>
      <w:r w:rsidRPr="00931C08">
        <w:t>Kotlin</w:t>
      </w:r>
      <w:r w:rsidR="002122E8">
        <w:t xml:space="preserve"> </w:t>
      </w:r>
      <w:r w:rsidRPr="00931C08">
        <w:t>–</w:t>
      </w:r>
      <w:r w:rsidR="00A00667">
        <w:t xml:space="preserve"> </w:t>
      </w:r>
      <w:r w:rsidR="00FC2D58" w:rsidRPr="00931C08">
        <w:t xml:space="preserve">język programowania </w:t>
      </w:r>
      <w:r w:rsidR="002122E8">
        <w:t>działający na JVM</w:t>
      </w:r>
      <w:r w:rsidR="002122E8" w:rsidRPr="00931C08">
        <w:t xml:space="preserve"> </w:t>
      </w:r>
      <w:r w:rsidR="00FC2D58" w:rsidRPr="00931C08">
        <w:t>systemu Android</w:t>
      </w:r>
      <w:r w:rsidR="00C14A57">
        <w:t xml:space="preserve"> z </w:t>
      </w:r>
      <w:r w:rsidR="00146740">
        <w:t>funkcją</w:t>
      </w:r>
      <w:r w:rsidR="00C14A57">
        <w:t xml:space="preserve"> pod nazwą „</w:t>
      </w:r>
      <w:proofErr w:type="spellStart"/>
      <w:r w:rsidR="00C14A57">
        <w:t>Multiplatform</w:t>
      </w:r>
      <w:proofErr w:type="spellEnd"/>
      <w:r w:rsidR="00C14A57">
        <w:t>”, któr</w:t>
      </w:r>
      <w:r w:rsidR="002060E3">
        <w:t>a</w:t>
      </w:r>
      <w:r w:rsidR="00C14A57">
        <w:t xml:space="preserve"> pozwala na wykorzystanie kodu też dla systemu iOS.</w:t>
      </w:r>
      <w:r w:rsidR="00FC2D58" w:rsidRPr="00931C08">
        <w:t xml:space="preserve"> </w:t>
      </w:r>
      <w:r w:rsidR="00C14A57">
        <w:t>J</w:t>
      </w:r>
      <w:r w:rsidR="00FC2D58" w:rsidRPr="00931C08">
        <w:t xml:space="preserve">est </w:t>
      </w:r>
      <w:r w:rsidR="0015326C" w:rsidRPr="00931C08">
        <w:t>wydajniejs</w:t>
      </w:r>
      <w:r w:rsidR="00FC2D58" w:rsidRPr="00931C08">
        <w:t>zy</w:t>
      </w:r>
      <w:r w:rsidR="0015326C" w:rsidRPr="00931C08">
        <w:t xml:space="preserve"> </w:t>
      </w:r>
      <w:r w:rsidR="00FC2D58" w:rsidRPr="00931C08">
        <w:t xml:space="preserve">w porównaniu </w:t>
      </w:r>
      <w:r w:rsidR="0015326C" w:rsidRPr="00931C08">
        <w:t>d</w:t>
      </w:r>
      <w:r w:rsidR="00FC2D58" w:rsidRPr="00931C08">
        <w:t>o</w:t>
      </w:r>
      <w:r w:rsidR="0015326C" w:rsidRPr="00931C08">
        <w:t xml:space="preserve"> aplikacji </w:t>
      </w:r>
      <w:r w:rsidR="0005438B" w:rsidRPr="00931C08">
        <w:t>cross-platformowy</w:t>
      </w:r>
      <w:r w:rsidR="00313E67" w:rsidRPr="00931C08">
        <w:t>ch</w:t>
      </w:r>
      <w:r w:rsidR="00B96CC2">
        <w:t>, ponieważ n</w:t>
      </w:r>
      <w:r w:rsidR="0015326C" w:rsidRPr="00931C08">
        <w:t>atywne aplikacje pozwalają na uzyskanie bezpośredniego dostępu do podzespołów urządzenia</w:t>
      </w:r>
      <w:r w:rsidR="008D12A6" w:rsidRPr="00931C08">
        <w:t>, na przykład</w:t>
      </w:r>
      <w:r w:rsidR="004A4432" w:rsidRPr="00931C08">
        <w:t xml:space="preserve"> aparatu,</w:t>
      </w:r>
      <w:r w:rsidR="008D12A6" w:rsidRPr="00931C08">
        <w:t xml:space="preserve"> GPS</w:t>
      </w:r>
      <w:r w:rsidR="00C27C57">
        <w:t>,</w:t>
      </w:r>
      <w:r w:rsidR="008D12A6" w:rsidRPr="00931C08">
        <w:t xml:space="preserve"> czy mikrofon</w:t>
      </w:r>
      <w:r w:rsidR="004A4432" w:rsidRPr="00931C08">
        <w:t>u</w:t>
      </w:r>
      <w:r w:rsidR="0015326C" w:rsidRPr="00931C08">
        <w:t xml:space="preserve"> w bardziej wydajny sposób. </w:t>
      </w:r>
      <w:r w:rsidR="00841C88" w:rsidRPr="00931C08">
        <w:t>Jest to</w:t>
      </w:r>
      <w:r w:rsidR="0015326C" w:rsidRPr="00931C08">
        <w:t xml:space="preserve"> istotne</w:t>
      </w:r>
      <w:r w:rsidR="00841C88" w:rsidRPr="00931C08">
        <w:t xml:space="preserve"> ze względu </w:t>
      </w:r>
      <w:r w:rsidR="00B96CC2">
        <w:t xml:space="preserve">na </w:t>
      </w:r>
      <w:r w:rsidR="0015326C" w:rsidRPr="00931C08">
        <w:t>szybkość działania</w:t>
      </w:r>
      <w:r w:rsidR="00B96CC2">
        <w:t xml:space="preserve"> i</w:t>
      </w:r>
      <w:r w:rsidR="0015326C" w:rsidRPr="00931C08">
        <w:t xml:space="preserve"> ma </w:t>
      </w:r>
      <w:r w:rsidR="00B96CC2">
        <w:t xml:space="preserve">to </w:t>
      </w:r>
      <w:r w:rsidR="0015326C" w:rsidRPr="00931C08">
        <w:t>istotny wpływ na ogólną jakość aplikacji.</w:t>
      </w:r>
    </w:p>
    <w:p w14:paraId="62440219" w14:textId="56ABE6B6" w:rsidR="00844CC8" w:rsidRPr="00931C08" w:rsidRDefault="00C15870" w:rsidP="005357A4">
      <w:pPr>
        <w:pStyle w:val="ListParagraph"/>
        <w:numPr>
          <w:ilvl w:val="0"/>
          <w:numId w:val="11"/>
        </w:numPr>
        <w:ind w:hanging="360"/>
      </w:pPr>
      <w:r w:rsidRPr="00931C08">
        <w:t xml:space="preserve">Swift – </w:t>
      </w:r>
      <w:r w:rsidR="00A564C7" w:rsidRPr="00931C08">
        <w:t xml:space="preserve">służy </w:t>
      </w:r>
      <w:r w:rsidR="003B2890" w:rsidRPr="00931C08">
        <w:t>zasadniczo</w:t>
      </w:r>
      <w:r w:rsidR="00953619" w:rsidRPr="00931C08">
        <w:t xml:space="preserve"> </w:t>
      </w:r>
      <w:r w:rsidR="003969F6" w:rsidRPr="00931C08">
        <w:t>do tworzenia aplikacji na</w:t>
      </w:r>
      <w:r w:rsidR="001C6B6E" w:rsidRPr="00931C08">
        <w:t xml:space="preserve"> iOS </w:t>
      </w:r>
      <w:r w:rsidR="008E6F29" w:rsidRPr="00931C08">
        <w:t xml:space="preserve">i </w:t>
      </w:r>
      <w:r w:rsidR="003969F6" w:rsidRPr="00931C08">
        <w:t>inne produkty Apple</w:t>
      </w:r>
      <w:r w:rsidR="00A564C7" w:rsidRPr="00931C08">
        <w:t>.</w:t>
      </w:r>
      <w:r w:rsidR="008E6F29" w:rsidRPr="00931C08">
        <w:t xml:space="preserve"> </w:t>
      </w:r>
      <w:r w:rsidR="00A564C7" w:rsidRPr="00931C08">
        <w:t>O</w:t>
      </w:r>
      <w:r w:rsidR="00953619" w:rsidRPr="00931C08">
        <w:t xml:space="preserve">d wersji </w:t>
      </w:r>
      <w:r w:rsidR="002C3B37">
        <w:t>2.2</w:t>
      </w:r>
      <w:r w:rsidR="00537C7A" w:rsidRPr="00931C08">
        <w:t xml:space="preserve"> </w:t>
      </w:r>
      <w:r w:rsidR="00953619" w:rsidRPr="00931C08">
        <w:t xml:space="preserve">pozwala na napisanie aplikacji na </w:t>
      </w:r>
      <w:r w:rsidR="002C3B37">
        <w:t>Linux</w:t>
      </w:r>
      <w:r w:rsidR="00953619" w:rsidRPr="00931C08">
        <w:t>,</w:t>
      </w:r>
      <w:r w:rsidR="008E6F29" w:rsidRPr="00931C08">
        <w:t xml:space="preserve"> </w:t>
      </w:r>
      <w:r w:rsidR="00A20F81" w:rsidRPr="00931C08">
        <w:t>a</w:t>
      </w:r>
      <w:r w:rsidR="008E6F29" w:rsidRPr="00931C08">
        <w:t xml:space="preserve"> </w:t>
      </w:r>
      <w:r w:rsidR="00953619" w:rsidRPr="00931C08">
        <w:t xml:space="preserve">od wersji </w:t>
      </w:r>
      <w:r w:rsidR="002C3B37">
        <w:t>5</w:t>
      </w:r>
      <w:r w:rsidR="00953619" w:rsidRPr="00931C08">
        <w:t>.</w:t>
      </w:r>
      <w:r w:rsidR="002C3B37">
        <w:t>3</w:t>
      </w:r>
      <w:r w:rsidR="00953619" w:rsidRPr="00931C08">
        <w:t xml:space="preserve"> na </w:t>
      </w:r>
      <w:r w:rsidR="002C3B37">
        <w:t>Windows</w:t>
      </w:r>
      <w:r w:rsidR="00953619" w:rsidRPr="00931C08">
        <w:t>. Aktualną wersją tego języka jest wersja 5.5,</w:t>
      </w:r>
      <w:r w:rsidR="00B21822">
        <w:t xml:space="preserve"> od</w:t>
      </w:r>
      <w:r w:rsidR="00953619" w:rsidRPr="00931C08">
        <w:t xml:space="preserve"> września 202</w:t>
      </w:r>
      <w:r w:rsidR="00537C7A" w:rsidRPr="00931C08">
        <w:t>0</w:t>
      </w:r>
      <w:r w:rsidR="00953619" w:rsidRPr="00931C08">
        <w:t xml:space="preserve"> roku.</w:t>
      </w:r>
      <w:r w:rsidR="00DC21A4" w:rsidRPr="00931C08">
        <w:t xml:space="preserve"> </w:t>
      </w:r>
    </w:p>
    <w:p w14:paraId="06859C0A" w14:textId="15F94276" w:rsidR="00DC21A4" w:rsidRPr="00931C08" w:rsidRDefault="00DC21A4" w:rsidP="005357A4">
      <w:pPr>
        <w:pStyle w:val="ListParagraph"/>
      </w:pPr>
      <w:r w:rsidRPr="00931C08">
        <w:lastRenderedPageBreak/>
        <w:t>Używa kodowania UTF-</w:t>
      </w:r>
      <w:r w:rsidR="001D738B" w:rsidRPr="00931C08">
        <w:t>8,</w:t>
      </w:r>
      <w:r w:rsidRPr="00931C08">
        <w:t xml:space="preserve"> aby zoptymalizować wydajność dla szerokiej gamy przypadków użycia. Pamięć jest zarządzana automatycznie przy użyciu ścisłego, deterministycznego zliczania referencji, utrzymując zużycie pamięci na minimalnym poziomie bez kosztów ogólnych zbierania śmieci.</w:t>
      </w:r>
    </w:p>
    <w:p w14:paraId="242C3237" w14:textId="5B55EC8E" w:rsidR="00A20B7F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React</w:t>
      </w:r>
      <w:proofErr w:type="spellEnd"/>
      <w:r w:rsidRPr="00931C08">
        <w:t xml:space="preserve"> </w:t>
      </w:r>
      <w:r w:rsidR="00862BE8">
        <w:t>N</w:t>
      </w:r>
      <w:r w:rsidRPr="00931C08">
        <w:t>ative</w:t>
      </w:r>
      <w:r w:rsidR="00A20B7F" w:rsidRPr="00931C08">
        <w:t xml:space="preserve"> -</w:t>
      </w:r>
      <w:r w:rsidR="00700186" w:rsidRPr="00931C08">
        <w:t xml:space="preserve"> </w:t>
      </w:r>
      <w:r w:rsidR="001B2164" w:rsidRPr="00931C08">
        <w:t>Ł</w:t>
      </w:r>
      <w:r w:rsidR="00A20B7F" w:rsidRPr="00931C08">
        <w:t xml:space="preserve">ączy elementy natywnego programowanie z </w:t>
      </w:r>
      <w:proofErr w:type="spellStart"/>
      <w:r w:rsidR="00A20B7F" w:rsidRPr="00931C08">
        <w:t>React</w:t>
      </w:r>
      <w:proofErr w:type="spellEnd"/>
      <w:r w:rsidR="008E6F29" w:rsidRPr="00931C08">
        <w:t xml:space="preserve"> i </w:t>
      </w:r>
      <w:r w:rsidR="00A20B7F" w:rsidRPr="00931C08">
        <w:t xml:space="preserve">biblioteką JavaScript do budowania interfejsów użytkownika. </w:t>
      </w:r>
      <w:r w:rsidR="00520094" w:rsidRPr="00931C08">
        <w:t>Obecnie jest wersja 0.66, mimo upływu 7 lat od premiery. O</w:t>
      </w:r>
      <w:r w:rsidR="00A20B7F" w:rsidRPr="00931C08">
        <w:t xml:space="preserve">znacza to, że </w:t>
      </w:r>
      <w:proofErr w:type="spellStart"/>
      <w:r w:rsidR="00A20B7F" w:rsidRPr="00931C08">
        <w:t>framework</w:t>
      </w:r>
      <w:proofErr w:type="spellEnd"/>
      <w:r w:rsidR="00A20B7F" w:rsidRPr="00931C08">
        <w:t xml:space="preserve"> nie jest stabilny i wciąż nie </w:t>
      </w:r>
      <w:r w:rsidR="001D738B" w:rsidRPr="00931C08">
        <w:t>wiadomo,</w:t>
      </w:r>
      <w:r w:rsidR="00520094" w:rsidRPr="00931C08">
        <w:t xml:space="preserve"> kiedy będzie nowa odsłona </w:t>
      </w:r>
      <w:r w:rsidR="00862BE8">
        <w:t>wersji</w:t>
      </w:r>
      <w:r w:rsidR="00A20B7F" w:rsidRPr="00931C08">
        <w:t>.</w:t>
      </w:r>
      <w:r w:rsidR="00844CC8" w:rsidRPr="00931C08">
        <w:t xml:space="preserve"> </w:t>
      </w:r>
      <w:r w:rsidR="00520094" w:rsidRPr="00931C08">
        <w:t>Mimo faktu, że jest ciągle rozwijany</w:t>
      </w:r>
      <w:r w:rsidR="00862BE8">
        <w:t>,</w:t>
      </w:r>
      <w:r w:rsidR="00520094" w:rsidRPr="00931C08">
        <w:t xml:space="preserve"> </w:t>
      </w:r>
      <w:r w:rsidR="00A20B7F" w:rsidRPr="00931C08">
        <w:t>deweloperzy na całym świecie (Facebook</w:t>
      </w:r>
      <w:r w:rsidR="0015490C" w:rsidRPr="00931C08">
        <w:t xml:space="preserve"> pierwszy w kolejce</w:t>
      </w:r>
      <w:r w:rsidR="00A20B7F" w:rsidRPr="00931C08">
        <w:t xml:space="preserve">) </w:t>
      </w:r>
      <w:r w:rsidR="00520094" w:rsidRPr="00931C08">
        <w:t>używają ją w dużej skali</w:t>
      </w:r>
    </w:p>
    <w:p w14:paraId="6BCA9F47" w14:textId="355BE93E" w:rsidR="009A44D3" w:rsidRPr="00931C08" w:rsidRDefault="009A44D3" w:rsidP="005357A4">
      <w:pPr>
        <w:pStyle w:val="ListParagraph"/>
        <w:numPr>
          <w:ilvl w:val="0"/>
          <w:numId w:val="11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–</w:t>
      </w:r>
      <w:r w:rsidR="005651F5" w:rsidRPr="00931C08">
        <w:t xml:space="preserve"> </w:t>
      </w:r>
      <w:r w:rsidRPr="00931C08">
        <w:t xml:space="preserve">ta technologia pozwala na tworzenie </w:t>
      </w:r>
      <w:r w:rsidR="0034313B" w:rsidRPr="00931C08">
        <w:t xml:space="preserve">aplikacji </w:t>
      </w:r>
      <w:r w:rsidRPr="00931C08">
        <w:t>cross-platformowy</w:t>
      </w:r>
      <w:r w:rsidR="0034313B" w:rsidRPr="00931C08">
        <w:t>ch.</w:t>
      </w:r>
      <w:r w:rsidRPr="00931C08">
        <w:t xml:space="preserve"> </w:t>
      </w:r>
      <w:r w:rsidR="0034313B" w:rsidRPr="00931C08">
        <w:t>Z</w:t>
      </w:r>
      <w:r w:rsidRPr="00931C08">
        <w:t>aletą</w:t>
      </w:r>
      <w:r w:rsidR="00520094" w:rsidRPr="00931C08">
        <w:t xml:space="preserve"> technologii </w:t>
      </w:r>
      <w:r w:rsidR="008515D2" w:rsidRPr="00931C08">
        <w:t xml:space="preserve">możliwość zaoszczędzenia np. 30-40% budżetu tylko na napisaniu </w:t>
      </w:r>
      <w:r w:rsidR="001D738B" w:rsidRPr="00931C08">
        <w:t>kodu,</w:t>
      </w:r>
      <w:r w:rsidR="008515D2" w:rsidRPr="00931C08">
        <w:t xml:space="preserve"> ponieważ pierwsze wersje projektu będą wydane na Androida i iOS w dość krótkim </w:t>
      </w:r>
      <w:r w:rsidR="001D738B" w:rsidRPr="00931C08">
        <w:t>okresie,</w:t>
      </w:r>
      <w:r w:rsidR="008515D2" w:rsidRPr="00931C08">
        <w:t xml:space="preserve"> jeśli</w:t>
      </w:r>
      <w:r w:rsidR="00862BE8">
        <w:t xml:space="preserve"> </w:t>
      </w:r>
      <w:r w:rsidR="003A019C">
        <w:t>budżet</w:t>
      </w:r>
      <w:r w:rsidR="008515D2" w:rsidRPr="00931C08">
        <w:t xml:space="preserve"> jest ograniczony a</w:t>
      </w:r>
      <w:ins w:id="7" w:author="Yurii Shchehliuk" w:date="2022-04-28T10:13:00Z">
        <w:r w:rsidR="00FB1CD0">
          <w:t> </w:t>
        </w:r>
      </w:ins>
      <w:del w:id="8" w:author="Yurii Shchehliuk" w:date="2022-04-28T10:13:00Z">
        <w:r w:rsidR="008515D2" w:rsidRPr="00931C08" w:rsidDel="00FB1CD0">
          <w:delText xml:space="preserve"> </w:delText>
        </w:r>
      </w:del>
      <w:r w:rsidR="008515D2" w:rsidRPr="00931C08">
        <w:t>dodatkowo czas nie pozwala na wymyślne czasochłonn</w:t>
      </w:r>
      <w:r w:rsidR="00862BE8">
        <w:t>ych</w:t>
      </w:r>
      <w:r w:rsidR="008515D2" w:rsidRPr="00931C08">
        <w:t xml:space="preserve"> technologi</w:t>
      </w:r>
      <w:r w:rsidR="00862BE8">
        <w:t>i</w:t>
      </w:r>
      <w:r w:rsidRPr="00931C08">
        <w:t xml:space="preserve">. W 2016 roku Microsoft kupiła </w:t>
      </w:r>
      <w:proofErr w:type="spellStart"/>
      <w:r w:rsidRPr="00931C08">
        <w:t>Xamarin</w:t>
      </w:r>
      <w:proofErr w:type="spellEnd"/>
      <w:r w:rsidRPr="00931C08">
        <w:t>, czyli projekt Mono za $400 mln i zrobiła go darmowym</w:t>
      </w:r>
      <w:r w:rsidR="008E6F29" w:rsidRPr="00931C08">
        <w:t xml:space="preserve"> i </w:t>
      </w:r>
      <w:r w:rsidRPr="00931C08">
        <w:t>open-</w:t>
      </w:r>
      <w:proofErr w:type="spellStart"/>
      <w:r w:rsidRPr="00931C08">
        <w:t>source</w:t>
      </w:r>
      <w:proofErr w:type="spellEnd"/>
      <w:r w:rsidR="00170771" w:rsidRPr="00931C08">
        <w:t>.</w:t>
      </w:r>
    </w:p>
    <w:p w14:paraId="3547DD6C" w14:textId="70E85401" w:rsidR="00D901CB" w:rsidRPr="00931C08" w:rsidRDefault="00D901CB" w:rsidP="005357A4">
      <w:pPr>
        <w:pStyle w:val="ListParagraph"/>
        <w:numPr>
          <w:ilvl w:val="0"/>
          <w:numId w:val="11"/>
        </w:numPr>
        <w:ind w:hanging="360"/>
        <w:rPr>
          <w:rFonts w:asciiTheme="majorHAnsi" w:hAnsiTheme="majorHAnsi" w:cstheme="majorHAnsi"/>
        </w:rPr>
      </w:pPr>
      <w:proofErr w:type="spellStart"/>
      <w:r w:rsidRPr="00931C08">
        <w:rPr>
          <w:rFonts w:asciiTheme="majorHAnsi" w:hAnsiTheme="majorHAnsi" w:cstheme="majorHAnsi"/>
        </w:rPr>
        <w:t>Fl</w:t>
      </w:r>
      <w:r w:rsidR="006D1C8B">
        <w:rPr>
          <w:rFonts w:asciiTheme="majorHAnsi" w:hAnsiTheme="majorHAnsi" w:cstheme="majorHAnsi"/>
        </w:rPr>
        <w:t>u</w:t>
      </w:r>
      <w:r w:rsidRPr="00931C08">
        <w:rPr>
          <w:rFonts w:asciiTheme="majorHAnsi" w:hAnsiTheme="majorHAnsi" w:cstheme="majorHAnsi"/>
        </w:rPr>
        <w:t>tter</w:t>
      </w:r>
      <w:proofErr w:type="spellEnd"/>
      <w:r w:rsidRPr="00931C08">
        <w:rPr>
          <w:rFonts w:asciiTheme="majorHAnsi" w:hAnsiTheme="majorHAnsi" w:cstheme="majorHAnsi"/>
        </w:rPr>
        <w:t xml:space="preserve"> - </w:t>
      </w:r>
      <w:r w:rsidR="00635C54" w:rsidRPr="00931C08">
        <w:rPr>
          <w:rFonts w:asciiTheme="majorHAnsi" w:hAnsiTheme="majorHAnsi" w:cstheme="majorHAnsi"/>
        </w:rPr>
        <w:t>w</w:t>
      </w:r>
      <w:r w:rsidRPr="00931C08">
        <w:rPr>
          <w:rFonts w:asciiTheme="majorHAnsi" w:hAnsiTheme="majorHAnsi" w:cstheme="majorHAnsi"/>
        </w:rPr>
        <w:t xml:space="preserve">edług badań przeprowadzonych w 2021 roku przez </w:t>
      </w:r>
      <w:r w:rsidR="00635C54" w:rsidRPr="00931C08">
        <w:rPr>
          <w:rFonts w:asciiTheme="majorHAnsi" w:hAnsiTheme="majorHAnsi" w:cstheme="majorHAnsi"/>
        </w:rPr>
        <w:t xml:space="preserve">niemiecką firmę </w:t>
      </w:r>
      <w:r w:rsidR="003A019C">
        <w:rPr>
          <w:rFonts w:asciiTheme="majorHAnsi" w:hAnsiTheme="majorHAnsi" w:cstheme="majorHAnsi"/>
        </w:rPr>
        <w:t>„</w:t>
      </w:r>
      <w:proofErr w:type="spellStart"/>
      <w:r w:rsidRPr="006D1C8B">
        <w:rPr>
          <w:rFonts w:asciiTheme="majorHAnsi" w:hAnsiTheme="majorHAnsi" w:cstheme="majorHAnsi"/>
        </w:rPr>
        <w:t>Statista</w:t>
      </w:r>
      <w:proofErr w:type="spellEnd"/>
      <w:r w:rsidR="003A019C">
        <w:rPr>
          <w:rFonts w:asciiTheme="majorHAnsi" w:hAnsiTheme="majorHAnsi" w:cstheme="majorHAnsi"/>
        </w:rPr>
        <w:t>”</w:t>
      </w:r>
      <w:r w:rsidRPr="00931C08">
        <w:rPr>
          <w:rFonts w:asciiTheme="majorHAnsi" w:hAnsiTheme="majorHAnsi" w:cstheme="majorHAnsi"/>
        </w:rPr>
        <w:t xml:space="preserve">, okazał się najpopularniejszym hybrydowym </w:t>
      </w:r>
      <w:proofErr w:type="spellStart"/>
      <w:r w:rsidRPr="00931C08">
        <w:rPr>
          <w:rFonts w:asciiTheme="majorHAnsi" w:hAnsiTheme="majorHAnsi" w:cstheme="majorHAnsi"/>
        </w:rPr>
        <w:t>frameworkiem</w:t>
      </w:r>
      <w:proofErr w:type="spellEnd"/>
      <w:r w:rsidRPr="00931C08">
        <w:rPr>
          <w:rFonts w:asciiTheme="majorHAnsi" w:hAnsiTheme="majorHAnsi" w:cstheme="majorHAnsi"/>
        </w:rPr>
        <w:t xml:space="preserve"> mobilnym preferowanym przez deweloperów na całym świecie, z oszałamiającym udziałem w rynku wynoszącym 42%. </w:t>
      </w:r>
      <w:r w:rsidRPr="00931C08">
        <w:t>Pozwala tworzyć na różne platformy przy użyciu tej samej bazy kodu i zachować natywną wydajność. Mnóstwo wbudowanych widżetów</w:t>
      </w:r>
      <w:r w:rsidR="008E6F29" w:rsidRPr="00931C08">
        <w:t xml:space="preserve"> i </w:t>
      </w:r>
      <w:r w:rsidRPr="00931C08">
        <w:t xml:space="preserve">hot </w:t>
      </w:r>
      <w:proofErr w:type="spellStart"/>
      <w:r w:rsidRPr="00931C08">
        <w:t>reload</w:t>
      </w:r>
      <w:proofErr w:type="spellEnd"/>
      <w:r w:rsidRPr="00931C08">
        <w:t>.</w:t>
      </w:r>
    </w:p>
    <w:p w14:paraId="5D6F21BB" w14:textId="5416F629" w:rsidR="0005438B" w:rsidRPr="00931C08" w:rsidRDefault="00033725" w:rsidP="005357A4">
      <w:pPr>
        <w:pStyle w:val="ListParagraph"/>
        <w:numPr>
          <w:ilvl w:val="0"/>
          <w:numId w:val="11"/>
        </w:numPr>
        <w:ind w:hanging="360"/>
      </w:pPr>
      <w:r w:rsidRPr="00931C08">
        <w:t>MAUI</w:t>
      </w:r>
      <w:r w:rsidR="0005438B" w:rsidRPr="00931C08">
        <w:t xml:space="preserve"> - open-</w:t>
      </w:r>
      <w:proofErr w:type="spellStart"/>
      <w:r w:rsidR="0005438B" w:rsidRPr="00931C08">
        <w:t>source'owy</w:t>
      </w:r>
      <w:proofErr w:type="spellEnd"/>
      <w:r w:rsidR="0005438B" w:rsidRPr="00931C08">
        <w:t xml:space="preserve">, cross-platformowy </w:t>
      </w:r>
      <w:proofErr w:type="spellStart"/>
      <w:r w:rsidR="0005438B" w:rsidRPr="00931C08">
        <w:t>framework</w:t>
      </w:r>
      <w:proofErr w:type="spellEnd"/>
      <w:r w:rsidR="0005438B" w:rsidRPr="00931C08">
        <w:t xml:space="preserve"> do tworzenia natywnych aplikacji mobilnych i desktopowych za pomocą XAML i C#</w:t>
      </w:r>
      <w:r w:rsidR="00E36B51" w:rsidRPr="00931C08">
        <w:t xml:space="preserve"> docelowo na .NET 6</w:t>
      </w:r>
      <w:r w:rsidR="0005438B" w:rsidRPr="00931C08">
        <w:t xml:space="preserve">. </w:t>
      </w:r>
      <w:r w:rsidR="009F67B6" w:rsidRPr="00931C08">
        <w:t xml:space="preserve">Pierwszy </w:t>
      </w:r>
      <w:proofErr w:type="spellStart"/>
      <w:r w:rsidR="009F67B6" w:rsidRPr="00931C08">
        <w:t>release</w:t>
      </w:r>
      <w:proofErr w:type="spellEnd"/>
      <w:r w:rsidR="009F67B6" w:rsidRPr="00931C08">
        <w:t xml:space="preserve"> odbył się w</w:t>
      </w:r>
      <w:del w:id="9" w:author="Yurii Shchehliuk" w:date="2022-04-28T10:13:00Z">
        <w:r w:rsidR="009F67B6" w:rsidRPr="00931C08" w:rsidDel="00FB1CD0">
          <w:delText xml:space="preserve"> </w:delText>
        </w:r>
      </w:del>
      <w:ins w:id="10" w:author="Yurii Shchehliuk" w:date="2022-04-28T10:13:00Z">
        <w:r w:rsidR="00FB1CD0">
          <w:t> </w:t>
        </w:r>
      </w:ins>
      <w:r w:rsidR="009F67B6" w:rsidRPr="00931C08">
        <w:t>listopadzie 2021</w:t>
      </w:r>
      <w:r w:rsidR="0005438B" w:rsidRPr="00931C08">
        <w:t xml:space="preserve">, twierdząc, że jest to ewolucja ich wcześniej znanego hybrydowego </w:t>
      </w:r>
      <w:proofErr w:type="spellStart"/>
      <w:r w:rsidR="0005438B" w:rsidRPr="00931C08">
        <w:t>framework</w:t>
      </w:r>
      <w:r w:rsidR="003A019C">
        <w:t>u</w:t>
      </w:r>
      <w:proofErr w:type="spellEnd"/>
      <w:r w:rsidR="003A019C">
        <w:t xml:space="preserve"> </w:t>
      </w:r>
      <w:r w:rsidR="0005438B" w:rsidRPr="00931C08">
        <w:t xml:space="preserve">aplikacji mobilnych o nazwie </w:t>
      </w:r>
      <w:proofErr w:type="spellStart"/>
      <w:r w:rsidR="0005438B" w:rsidRPr="00931C08">
        <w:t>Xamarin</w:t>
      </w:r>
      <w:proofErr w:type="spellEnd"/>
      <w:r w:rsidR="0005438B" w:rsidRPr="00931C08">
        <w:t xml:space="preserve">. .NET MAUI dodał do tego zestawu wsparcie dla rozwoju aplikacji desktopowych. Zestaw narzędzi .NET MAUI zastąpił tradycyjne zestawy narzędzi </w:t>
      </w:r>
      <w:proofErr w:type="spellStart"/>
      <w:r w:rsidR="0005438B" w:rsidRPr="00931C08">
        <w:t>Xamarin</w:t>
      </w:r>
      <w:proofErr w:type="spellEnd"/>
      <w:r w:rsidR="00CA5318">
        <w:rPr>
          <w:lang w:val="uk-UA"/>
        </w:rPr>
        <w:t xml:space="preserve"> </w:t>
      </w:r>
      <w:r w:rsidR="00CA5318" w:rsidRPr="00CA5318">
        <w:rPr>
          <w:lang w:val="uk-UA"/>
        </w:rPr>
        <w:t>[WWW-4, 2021]</w:t>
      </w:r>
      <w:r w:rsidR="0005438B" w:rsidRPr="00931C08">
        <w:t>.</w:t>
      </w:r>
    </w:p>
    <w:p w14:paraId="2E363BCB" w14:textId="77777777" w:rsidR="005838A6" w:rsidRPr="00931C08" w:rsidRDefault="005838A6" w:rsidP="00E63E40">
      <w:pPr>
        <w:pStyle w:val="ListParagraph"/>
        <w:ind w:left="0"/>
      </w:pPr>
    </w:p>
    <w:p w14:paraId="332F7DBA" w14:textId="405DFE4C" w:rsidR="00810953" w:rsidRPr="00931C08" w:rsidRDefault="00FE4419" w:rsidP="009F4AB4">
      <w:pPr>
        <w:pStyle w:val="Heading3"/>
        <w:ind w:left="360" w:hanging="360"/>
      </w:pPr>
      <w:bookmarkStart w:id="11" w:name="_Toc100158848"/>
      <w:r>
        <w:t xml:space="preserve"> </w:t>
      </w:r>
      <w:r w:rsidR="00810953" w:rsidRPr="00931C08">
        <w:t xml:space="preserve">Platforma </w:t>
      </w:r>
      <w:proofErr w:type="spellStart"/>
      <w:r w:rsidR="00810953" w:rsidRPr="00931C08">
        <w:t>Xamarin</w:t>
      </w:r>
      <w:bookmarkEnd w:id="11"/>
      <w:proofErr w:type="spellEnd"/>
    </w:p>
    <w:p w14:paraId="73B42630" w14:textId="70F1731D" w:rsidR="001717BE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 xml:space="preserve">Składnia </w:t>
      </w:r>
      <w:proofErr w:type="spellStart"/>
      <w:r w:rsidR="001717BE" w:rsidRPr="00931C08">
        <w:t>Xamarin</w:t>
      </w:r>
      <w:proofErr w:type="spellEnd"/>
    </w:p>
    <w:p w14:paraId="3FF71B11" w14:textId="3FFE3636" w:rsidR="00810953" w:rsidRPr="00931C08" w:rsidRDefault="001354B2" w:rsidP="009F4AB4">
      <w:pPr>
        <w:spacing w:line="259" w:lineRule="auto"/>
      </w:pPr>
      <w:r w:rsidRPr="00931C08">
        <w:t>Kluczowe e</w:t>
      </w:r>
      <w:r w:rsidR="00810953" w:rsidRPr="00931C08">
        <w:t>lement</w:t>
      </w:r>
      <w:r w:rsidR="008D39C1" w:rsidRPr="00931C08">
        <w:t>y</w:t>
      </w:r>
      <w:r w:rsidR="00810953" w:rsidRPr="00931C08">
        <w:t xml:space="preserve">, które pozwalają na tworzenie aplikacji dla </w:t>
      </w:r>
      <w:r w:rsidRPr="00931C08">
        <w:t xml:space="preserve">kilku </w:t>
      </w:r>
      <w:r w:rsidR="00810953" w:rsidRPr="00931C08">
        <w:t>systemów:</w:t>
      </w:r>
    </w:p>
    <w:p w14:paraId="05D6347F" w14:textId="745C9613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Język C# - umożliwia znajomą składnię oraz zaawansowane funkcje, takie jak uniwersalne szablony, LINQ oraz bibliotekę zadań </w:t>
      </w:r>
      <w:r w:rsidR="00814CAE" w:rsidRPr="00931C08">
        <w:t>asynchronicznych</w:t>
      </w:r>
      <w:r w:rsidRPr="00931C08">
        <w:t>.</w:t>
      </w:r>
    </w:p>
    <w:p w14:paraId="05A88D09" w14:textId="76550D56" w:rsidR="00810953" w:rsidRPr="00931C08" w:rsidRDefault="002800E9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Mono Framework</w:t>
      </w:r>
      <w:r w:rsidR="00810953" w:rsidRPr="00931C08">
        <w:t xml:space="preserve"> - zapewnia </w:t>
      </w:r>
      <w:proofErr w:type="spellStart"/>
      <w:r w:rsidR="008A1DC1" w:rsidRPr="00931C08">
        <w:t>multiplatformową</w:t>
      </w:r>
      <w:proofErr w:type="spellEnd"/>
      <w:r w:rsidR="008A1DC1" w:rsidRPr="00931C08">
        <w:t xml:space="preserve"> </w:t>
      </w:r>
      <w:r w:rsidR="00810953" w:rsidRPr="00931C08">
        <w:t>implementację zaawansowanych funkcji Microsoft .NET Framework</w:t>
      </w:r>
      <w:r w:rsidR="00D54F04">
        <w:t xml:space="preserve"> dla </w:t>
      </w:r>
      <w:proofErr w:type="spellStart"/>
      <w:r w:rsidR="00D54F04">
        <w:t>Xamarin</w:t>
      </w:r>
      <w:proofErr w:type="spellEnd"/>
    </w:p>
    <w:p w14:paraId="3DF22FC7" w14:textId="16D3FAC5" w:rsidR="00BA13FF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>Kompilator</w:t>
      </w:r>
      <w:r w:rsidR="00C27C57">
        <w:t xml:space="preserve"> - w</w:t>
      </w:r>
      <w:r w:rsidR="003941E9" w:rsidRPr="00931C08">
        <w:t xml:space="preserve"> zależności od platformy, tworzy aplikację </w:t>
      </w:r>
      <w:r w:rsidR="00C676BC" w:rsidRPr="00931C08">
        <w:t xml:space="preserve">podobną do natywnej na przykład na </w:t>
      </w:r>
      <w:r w:rsidR="003941E9" w:rsidRPr="00931C08">
        <w:t xml:space="preserve">iOS lub zintegrowaną aplikację .NET i </w:t>
      </w:r>
      <w:proofErr w:type="spellStart"/>
      <w:r w:rsidR="003941E9" w:rsidRPr="00931C08">
        <w:t>runtime</w:t>
      </w:r>
      <w:proofErr w:type="spellEnd"/>
      <w:r w:rsidR="003941E9" w:rsidRPr="00931C08">
        <w:t xml:space="preserve"> </w:t>
      </w:r>
      <w:r w:rsidR="00C676BC" w:rsidRPr="00931C08">
        <w:t>dl</w:t>
      </w:r>
      <w:r w:rsidR="003941E9" w:rsidRPr="00931C08">
        <w:t>a Android</w:t>
      </w:r>
      <w:r w:rsidR="00C676BC" w:rsidRPr="00931C08">
        <w:t>a</w:t>
      </w:r>
      <w:r w:rsidR="003941E9" w:rsidRPr="00931C08">
        <w:t xml:space="preserve">. Kompilator wykonuje również wiele optymalizacji dla wdrożeń mobilnych, takich jak </w:t>
      </w:r>
      <w:r w:rsidR="00F07DC8">
        <w:t>usuwanie</w:t>
      </w:r>
      <w:r w:rsidR="003941E9" w:rsidRPr="00931C08">
        <w:t xml:space="preserve"> nieużywanego kodu. </w:t>
      </w:r>
    </w:p>
    <w:p w14:paraId="17FD3343" w14:textId="0883A8DF" w:rsidR="00810953" w:rsidRPr="00931C08" w:rsidRDefault="00810953" w:rsidP="005357A4">
      <w:pPr>
        <w:pStyle w:val="ListParagraph"/>
        <w:numPr>
          <w:ilvl w:val="0"/>
          <w:numId w:val="7"/>
        </w:numPr>
        <w:spacing w:after="160" w:line="259" w:lineRule="auto"/>
      </w:pPr>
      <w:r w:rsidRPr="00931C08">
        <w:t xml:space="preserve">Narzędzia IDE - Visual Studio na Mac i Windows pozwala na tworzenie, budowanie i wdrażanie projektów </w:t>
      </w:r>
      <w:proofErr w:type="spellStart"/>
      <w:r w:rsidRPr="00931C08">
        <w:t>Xamarin</w:t>
      </w:r>
      <w:proofErr w:type="spellEnd"/>
      <w:r w:rsidRPr="00931C08">
        <w:t>.</w:t>
      </w:r>
    </w:p>
    <w:p w14:paraId="1DE997A7" w14:textId="4AAF1516" w:rsidR="002800E9" w:rsidRPr="00931C08" w:rsidRDefault="008D39C1" w:rsidP="00E63E40">
      <w:pPr>
        <w:spacing w:after="160" w:line="259" w:lineRule="auto"/>
      </w:pPr>
      <w:r w:rsidRPr="00931C08">
        <w:t xml:space="preserve">Chociaż </w:t>
      </w:r>
      <w:proofErr w:type="spellStart"/>
      <w:r w:rsidRPr="00931C08">
        <w:t>Xamarin</w:t>
      </w:r>
      <w:proofErr w:type="spellEnd"/>
      <w:r w:rsidRPr="00931C08">
        <w:t xml:space="preserve"> pozwala na tworzenie aplikacji w C# i współdzielenie tego samego kodu na wielu platformach</w:t>
      </w:r>
      <w:r w:rsidR="00917228">
        <w:t xml:space="preserve"> ale </w:t>
      </w:r>
      <w:r w:rsidRPr="00931C08">
        <w:t xml:space="preserve">konfiguracja różnych ustawień, takich jak </w:t>
      </w:r>
      <w:r w:rsidR="00CC46CD" w:rsidRPr="00931C08">
        <w:t xml:space="preserve">tytuł </w:t>
      </w:r>
      <w:r w:rsidRPr="00931C08">
        <w:t>wyświetlan</w:t>
      </w:r>
      <w:r w:rsidR="00CC46CD" w:rsidRPr="00931C08">
        <w:t>ej nazwa aplikacji</w:t>
      </w:r>
      <w:r w:rsidRPr="00931C08">
        <w:t>, ikona, numery wersji i wszelkie kody, które są potrzebne dla</w:t>
      </w:r>
      <w:r w:rsidR="001C6B6E" w:rsidRPr="00931C08">
        <w:t xml:space="preserve"> iOS </w:t>
      </w:r>
      <w:r w:rsidRPr="00931C08">
        <w:t>lub Android</w:t>
      </w:r>
      <w:r w:rsidR="008E6F29" w:rsidRPr="00931C08">
        <w:t xml:space="preserve"> i </w:t>
      </w:r>
      <w:r w:rsidR="00CC46CD" w:rsidRPr="00931C08">
        <w:t xml:space="preserve">inne </w:t>
      </w:r>
      <w:r w:rsidRPr="00931C08">
        <w:t>specyficzne rzeczy, które nie są dostępne z cross-platform</w:t>
      </w:r>
      <w:r w:rsidR="003735D1" w:rsidRPr="00931C08">
        <w:t>owego</w:t>
      </w:r>
      <w:r w:rsidRPr="00931C08">
        <w:t xml:space="preserve"> wdrożenia</w:t>
      </w:r>
      <w:r w:rsidR="00396777" w:rsidRPr="00931C08">
        <w:t>,</w:t>
      </w:r>
      <w:r w:rsidRPr="00931C08">
        <w:t xml:space="preserve"> są różne na każdym systemie</w:t>
      </w:r>
      <w:r w:rsidR="002800E9" w:rsidRPr="00931C08">
        <w:t>.</w:t>
      </w:r>
    </w:p>
    <w:p w14:paraId="6D7862F7" w14:textId="79DA00A4" w:rsidR="003A303B" w:rsidRPr="00931C08" w:rsidRDefault="00FE4419" w:rsidP="009F4AB4">
      <w:pPr>
        <w:pStyle w:val="Heading4"/>
        <w:ind w:left="540" w:hanging="540"/>
      </w:pPr>
      <w:r>
        <w:t xml:space="preserve"> </w:t>
      </w:r>
      <w:r w:rsidR="001717BE" w:rsidRPr="00931C08">
        <w:t>Wady</w:t>
      </w:r>
      <w:r w:rsidR="008E6F29" w:rsidRPr="00931C08">
        <w:t xml:space="preserve"> i </w:t>
      </w:r>
      <w:r w:rsidR="001717BE" w:rsidRPr="00931C08">
        <w:t>zalety</w:t>
      </w:r>
    </w:p>
    <w:p w14:paraId="510709ED" w14:textId="5706425E" w:rsidR="001717BE" w:rsidRPr="00931C08" w:rsidRDefault="001717BE" w:rsidP="003C474E">
      <w:r w:rsidRPr="00931C08">
        <w:t xml:space="preserve">Istnieje kilka powodów, </w:t>
      </w:r>
      <w:r w:rsidR="00FB5B57">
        <w:t xml:space="preserve">korzystania z </w:t>
      </w:r>
      <w:proofErr w:type="spellStart"/>
      <w:r w:rsidRPr="00931C08">
        <w:t>Xamarin</w:t>
      </w:r>
      <w:proofErr w:type="spellEnd"/>
      <w:r w:rsidR="007D7FC4">
        <w:t>:</w:t>
      </w:r>
    </w:p>
    <w:p w14:paraId="14356CC7" w14:textId="223035CA" w:rsidR="001717BE" w:rsidRPr="00931C08" w:rsidRDefault="001717BE" w:rsidP="005357A4">
      <w:pPr>
        <w:pStyle w:val="ListParagraph"/>
        <w:numPr>
          <w:ilvl w:val="0"/>
          <w:numId w:val="14"/>
        </w:numPr>
        <w:ind w:hanging="360"/>
      </w:pPr>
      <w:r w:rsidRPr="00931C08">
        <w:t>Jeden stos technologiczny dla rozwoju na wszystkich platformach</w:t>
      </w:r>
      <w:r w:rsidR="0043642C">
        <w:t xml:space="preserve">. </w:t>
      </w:r>
      <w:proofErr w:type="spellStart"/>
      <w:r w:rsidRPr="00931C08">
        <w:t>Xamarin</w:t>
      </w:r>
      <w:proofErr w:type="spellEnd"/>
      <w:r w:rsidRPr="00931C08">
        <w:t xml:space="preserve"> wykorzystuje język C# oraz .NET Framework do tworzenia aplikacji na dowolną platformę mobilną. Moż</w:t>
      </w:r>
      <w:r w:rsidR="005E1EB4" w:rsidRPr="00931C08">
        <w:t>na</w:t>
      </w:r>
      <w:r w:rsidRPr="00931C08">
        <w:t xml:space="preserve"> ponownie wykorzystać </w:t>
      </w:r>
      <w:r w:rsidR="00753C0A" w:rsidRPr="00931C08">
        <w:t>około</w:t>
      </w:r>
      <w:r w:rsidRPr="00931C08">
        <w:t xml:space="preserve"> 30% swojego kodu źródłowego, przyspieszając tym samym proces tworzenia oprogramowania. </w:t>
      </w:r>
      <w:proofErr w:type="spellStart"/>
      <w:r w:rsidRPr="00931C08">
        <w:t>Xamarin</w:t>
      </w:r>
      <w:proofErr w:type="spellEnd"/>
      <w:r w:rsidRPr="00931C08">
        <w:t xml:space="preserve"> nie wymaga również przełączania się pomiędzy środowiskami </w:t>
      </w:r>
      <w:r w:rsidRPr="00931C08">
        <w:lastRenderedPageBreak/>
        <w:t xml:space="preserve">programistycznymi: wszystkie aplikacje </w:t>
      </w:r>
      <w:proofErr w:type="spellStart"/>
      <w:r w:rsidRPr="00931C08">
        <w:t>Xamarin</w:t>
      </w:r>
      <w:proofErr w:type="spellEnd"/>
      <w:r w:rsidRPr="00931C08">
        <w:t xml:space="preserve"> mogą być tworzone przy użyciu narzędzi Visual Studio. Narzędzia do programowania wieloplatformowego są dostarczane jako wbudowana część IDE bez dodatkowych kosztów.</w:t>
      </w:r>
    </w:p>
    <w:p w14:paraId="451278A0" w14:textId="77777777" w:rsidR="00072D35" w:rsidRDefault="00F81E7D">
      <w:pPr>
        <w:keepNext/>
        <w:spacing w:before="240"/>
        <w:jc w:val="center"/>
      </w:pPr>
      <w:r w:rsidRPr="00931C08">
        <w:rPr>
          <w:noProof/>
        </w:rPr>
        <w:drawing>
          <wp:inline distT="0" distB="0" distL="0" distR="0" wp14:anchorId="0809908B" wp14:editId="4F5FDB1A">
            <wp:extent cx="5943600" cy="2867660"/>
            <wp:effectExtent l="0" t="0" r="0" b="0"/>
            <wp:docPr id="4" name="Picture 4" descr="Xamarin form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amarin forms archite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2246" w14:textId="11CAFC4C" w:rsidR="00F81E7D" w:rsidRPr="004F5EF0" w:rsidRDefault="00072D35" w:rsidP="0023145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770F1" w:rsidRPr="004F5EF0">
        <w:rPr>
          <w:i w:val="0"/>
          <w:iCs w:val="0"/>
          <w:sz w:val="20"/>
          <w:szCs w:val="20"/>
        </w:rPr>
        <w:t xml:space="preserve"> Działanie aplikacji </w:t>
      </w:r>
      <w:proofErr w:type="spellStart"/>
      <w:r w:rsidR="002770F1" w:rsidRPr="004F5EF0">
        <w:rPr>
          <w:i w:val="0"/>
          <w:iCs w:val="0"/>
          <w:sz w:val="20"/>
          <w:szCs w:val="20"/>
        </w:rPr>
        <w:t>krosplatformowe</w:t>
      </w:r>
      <w:r w:rsidR="00BE52EB" w:rsidRPr="004F5EF0">
        <w:rPr>
          <w:i w:val="0"/>
          <w:iCs w:val="0"/>
          <w:sz w:val="20"/>
          <w:szCs w:val="20"/>
        </w:rPr>
        <w:t>j</w:t>
      </w:r>
      <w:proofErr w:type="spellEnd"/>
      <w:r w:rsidR="002770F1" w:rsidRPr="004F5EF0">
        <w:rPr>
          <w:i w:val="0"/>
          <w:iCs w:val="0"/>
          <w:sz w:val="20"/>
          <w:szCs w:val="20"/>
        </w:rPr>
        <w:t xml:space="preserve"> na bazie .NET</w:t>
      </w:r>
      <w:r w:rsidR="002770F1" w:rsidRPr="004F5EF0">
        <w:rPr>
          <w:i w:val="0"/>
          <w:iCs w:val="0"/>
          <w:sz w:val="20"/>
          <w:szCs w:val="20"/>
        </w:rPr>
        <w:br/>
        <w:t>Źródło</w:t>
      </w:r>
      <w:r w:rsidR="006353F2" w:rsidRPr="004F5EF0">
        <w:rPr>
          <w:i w:val="0"/>
          <w:iCs w:val="0"/>
          <w:sz w:val="20"/>
          <w:szCs w:val="20"/>
        </w:rPr>
        <w:t xml:space="preserve">: </w:t>
      </w:r>
      <w:hyperlink r:id="rId14" w:history="1">
        <w:r w:rsidR="002770F1" w:rsidRPr="004F5EF0">
          <w:rPr>
            <w:rStyle w:val="Hyperlink"/>
            <w:i w:val="0"/>
            <w:iCs w:val="0"/>
            <w:sz w:val="20"/>
            <w:szCs w:val="20"/>
          </w:rPr>
          <w:t>https://www.nexgendesign.com/xamarin-troubles</w:t>
        </w:r>
      </w:hyperlink>
      <w:r w:rsidR="006353F2" w:rsidRPr="004F5EF0">
        <w:rPr>
          <w:sz w:val="20"/>
          <w:szCs w:val="20"/>
        </w:rPr>
        <w:t xml:space="preserve">, </w:t>
      </w:r>
      <w:r w:rsidR="006353F2" w:rsidRPr="003D3518">
        <w:rPr>
          <w:sz w:val="20"/>
          <w:szCs w:val="20"/>
        </w:rPr>
        <w:t>z</w:t>
      </w:r>
      <w:r w:rsidR="006353F2" w:rsidRPr="00523423">
        <w:rPr>
          <w:i w:val="0"/>
          <w:iCs w:val="0"/>
          <w:sz w:val="20"/>
          <w:szCs w:val="20"/>
        </w:rPr>
        <w:t xml:space="preserve"> dnia 15.12.2021</w:t>
      </w:r>
    </w:p>
    <w:p w14:paraId="2D78A735" w14:textId="616AFB72" w:rsidR="00FB5B57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Wydajność jest zbliżona do natywnej</w:t>
      </w:r>
      <w:r w:rsidR="00917228">
        <w:t xml:space="preserve">. </w:t>
      </w:r>
      <w:r w:rsidRPr="00931C08">
        <w:t xml:space="preserve">Aplikacje wieloplatformowe tworzone za pomocą </w:t>
      </w:r>
      <w:proofErr w:type="spellStart"/>
      <w:r w:rsidRPr="00931C08">
        <w:t>Xamarin</w:t>
      </w:r>
      <w:proofErr w:type="spellEnd"/>
      <w:r w:rsidRPr="00931C08">
        <w:t xml:space="preserve"> można zakwalifikować jako natywne, w przeciwieństwie do tradycyjnych hybrydowych rozwiązań webowych. Metryki wydajności są porównywalne z Javą dla Androida i </w:t>
      </w:r>
      <w:proofErr w:type="spellStart"/>
      <w:r w:rsidRPr="00931C08">
        <w:t>Objective</w:t>
      </w:r>
      <w:proofErr w:type="spellEnd"/>
      <w:r w:rsidRPr="00931C08">
        <w:t xml:space="preserve">-C </w:t>
      </w:r>
      <w:r w:rsidR="00EB408B" w:rsidRPr="00931C08">
        <w:t>oraz</w:t>
      </w:r>
      <w:r w:rsidRPr="00931C08">
        <w:t xml:space="preserve"> Swift dla rozwoju aplikacji iOS. Co więcej metryki wydajności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98659F" w:rsidRPr="00931C08">
        <w:t xml:space="preserve">były </w:t>
      </w:r>
      <w:r w:rsidRPr="00931C08">
        <w:t xml:space="preserve">stale poprawiane i </w:t>
      </w:r>
      <w:r w:rsidR="001D738B" w:rsidRPr="00931C08">
        <w:t>udoskonalane,</w:t>
      </w:r>
      <w:r w:rsidRPr="00931C08">
        <w:t xml:space="preserve"> aby w pełni </w:t>
      </w:r>
      <w:r w:rsidR="00917228">
        <w:t>zgodnym</w:t>
      </w:r>
      <w:r w:rsidRPr="00931C08">
        <w:t xml:space="preserve"> standardom natywnego rozwoju. Platforma </w:t>
      </w:r>
      <w:proofErr w:type="spellStart"/>
      <w:r w:rsidRPr="00931C08">
        <w:t>Xamarin</w:t>
      </w:r>
      <w:proofErr w:type="spellEnd"/>
      <w:r w:rsidRPr="00931C08">
        <w:t xml:space="preserve"> oferuje kompleksowe rozwiązanie do testowania i śledzenia wydajności aplikacji: </w:t>
      </w:r>
      <w:r w:rsidR="003A019C">
        <w:t>„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="003A019C">
        <w:t>”</w:t>
      </w:r>
      <w:r w:rsidRPr="00931C08">
        <w:t xml:space="preserve"> w połączeniu z narzędziem </w:t>
      </w:r>
      <w:proofErr w:type="spellStart"/>
      <w:r w:rsidRPr="00931C08">
        <w:t>Xamarin</w:t>
      </w:r>
      <w:proofErr w:type="spellEnd"/>
      <w:r w:rsidRPr="00931C08">
        <w:t xml:space="preserve"> Test Recorder pozwala na przeprowadzanie zautomatyzowanych testów UI i wyszukiwanie problemów z wydajnością jeszcze przed wydaniem aplikacji. Usługa ta jest dostępna za dodatkową opłatą.</w:t>
      </w:r>
    </w:p>
    <w:p w14:paraId="72DEDA67" w14:textId="0F5C1A06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Native UI</w:t>
      </w:r>
      <w:r w:rsidR="00FB5B57">
        <w:t xml:space="preserve">. </w:t>
      </w:r>
      <w:r w:rsidRPr="00931C08">
        <w:t xml:space="preserve">Używając elementów UI zależnych od platformy </w:t>
      </w:r>
      <w:proofErr w:type="spellStart"/>
      <w:r w:rsidRPr="00931C08">
        <w:t>Xamarin</w:t>
      </w:r>
      <w:proofErr w:type="spellEnd"/>
      <w:r w:rsidRPr="00931C08">
        <w:t xml:space="preserve"> pozwala na stworzenie interfejsu. Zalecane jest używanie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 xml:space="preserve"> osobno dla lepszego rozwoju UI aplikacji. Zapewnia to lepsze wyniki.</w:t>
      </w:r>
    </w:p>
    <w:p w14:paraId="0AB8C445" w14:textId="75B4F719" w:rsidR="00C04939" w:rsidRPr="00931C08" w:rsidRDefault="00F873C9" w:rsidP="008B64A2">
      <w:pPr>
        <w:pStyle w:val="ListParagraph"/>
        <w:numPr>
          <w:ilvl w:val="0"/>
          <w:numId w:val="14"/>
        </w:numPr>
        <w:ind w:hanging="360"/>
      </w:pPr>
      <w:r w:rsidRPr="00931C08">
        <w:t>Kompatybilność sprzętu</w:t>
      </w:r>
      <w:r w:rsidR="00FB5B57">
        <w:t xml:space="preserve">. </w:t>
      </w:r>
      <w:proofErr w:type="spellStart"/>
      <w:r w:rsidR="001717BE" w:rsidRPr="00931C08">
        <w:t>Xamarin</w:t>
      </w:r>
      <w:proofErr w:type="spellEnd"/>
      <w:r w:rsidR="001717BE" w:rsidRPr="00931C08">
        <w:t xml:space="preserve"> eliminuje problemy związane z kompatybilnością sprzętową poprzez wykorzystanie </w:t>
      </w:r>
      <w:proofErr w:type="spellStart"/>
      <w:r w:rsidR="00FB5B57">
        <w:t>plaginów</w:t>
      </w:r>
      <w:proofErr w:type="spellEnd"/>
      <w:r w:rsidR="001717BE" w:rsidRPr="00931C08">
        <w:t xml:space="preserve"> i różnych API do obsługi wspólnych funkcji urządzeń na wszystkich platformach. Wraz z dostępem do API specyficznych dla danej platformy </w:t>
      </w:r>
      <w:proofErr w:type="spellStart"/>
      <w:r w:rsidR="001717BE" w:rsidRPr="00931C08">
        <w:t>Xamarin</w:t>
      </w:r>
      <w:proofErr w:type="spellEnd"/>
      <w:r w:rsidR="001717BE" w:rsidRPr="00931C08">
        <w:t xml:space="preserve"> może być połączony z bibliotekami specyficznymi dla tej platformy. Pozwala to na lepsz</w:t>
      </w:r>
      <w:r w:rsidR="00282832" w:rsidRPr="00931C08">
        <w:t>ą</w:t>
      </w:r>
      <w:r w:rsidR="001717BE" w:rsidRPr="00931C08">
        <w:t xml:space="preserve"> </w:t>
      </w:r>
      <w:r w:rsidR="00282832" w:rsidRPr="00931C08">
        <w:t>konfigurację</w:t>
      </w:r>
      <w:r w:rsidR="001717BE" w:rsidRPr="00931C08">
        <w:t xml:space="preserve"> i wsparcie dla specyficznych dla danej platformy funkcji warstwy natywnej</w:t>
      </w:r>
      <w:r w:rsidR="00282832" w:rsidRPr="00931C08">
        <w:t>.</w:t>
      </w:r>
    </w:p>
    <w:p w14:paraId="6C4F5CD9" w14:textId="0FEE6E1F" w:rsidR="00C04939" w:rsidRPr="00931C08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Łatwe wsparcie</w:t>
      </w:r>
      <w:r w:rsidR="00FB5B57">
        <w:t xml:space="preserve">. </w:t>
      </w:r>
      <w:r w:rsidRPr="00931C08">
        <w:t xml:space="preserve">Dzięki swojej międzyplatformowej naturze, </w:t>
      </w:r>
      <w:proofErr w:type="spellStart"/>
      <w:r w:rsidRPr="00931C08">
        <w:t>Xamarin</w:t>
      </w:r>
      <w:proofErr w:type="spellEnd"/>
      <w:r w:rsidRPr="00931C08">
        <w:t xml:space="preserve"> ułatwia </w:t>
      </w:r>
      <w:r w:rsidR="00E46362" w:rsidRPr="00931C08">
        <w:t xml:space="preserve">właśnie </w:t>
      </w:r>
      <w:r w:rsidRPr="00931C08">
        <w:t>wsparcie i</w:t>
      </w:r>
      <w:ins w:id="12" w:author="Yurii Shchehliuk" w:date="2022-04-28T10:13:00Z">
        <w:r w:rsidR="00FB1CD0">
          <w:t> </w:t>
        </w:r>
      </w:ins>
      <w:del w:id="13" w:author="Yurii Shchehliuk" w:date="2022-04-28T10:13:00Z">
        <w:r w:rsidRPr="00931C08" w:rsidDel="00FB1CD0">
          <w:delText xml:space="preserve"> </w:delText>
        </w:r>
      </w:del>
      <w:r w:rsidR="00E46362" w:rsidRPr="00931C08">
        <w:t>rozwój</w:t>
      </w:r>
      <w:r w:rsidRPr="00931C08">
        <w:t xml:space="preserve"> oprogramowania. Moż</w:t>
      </w:r>
      <w:r w:rsidR="007D4459" w:rsidRPr="00931C08">
        <w:t>na</w:t>
      </w:r>
      <w:r w:rsidRPr="00931C08">
        <w:t xml:space="preserve"> wprowadzić zmiany w jednym pliku źródłowym i będą one stosowane zarówno w aplikacjach na iOS, jak i na Androida. Dotyczy to jednak tylko aplikacji korzystających ze wspólnej logiki </w:t>
      </w:r>
      <w:r w:rsidR="00FB0E56" w:rsidRPr="00931C08">
        <w:t>biznesowej</w:t>
      </w:r>
      <w:r w:rsidR="008E6F29" w:rsidRPr="00931C08">
        <w:t xml:space="preserve"> i </w:t>
      </w:r>
      <w:r w:rsidRPr="00931C08">
        <w:t xml:space="preserve">także wspólnego kodu dla aplikacji </w:t>
      </w:r>
      <w:proofErr w:type="spellStart"/>
      <w:r w:rsidRPr="00931C08">
        <w:t>Xamarin.iOS</w:t>
      </w:r>
      <w:proofErr w:type="spellEnd"/>
      <w:r w:rsidRPr="00931C08">
        <w:t xml:space="preserve"> i </w:t>
      </w:r>
      <w:proofErr w:type="spellStart"/>
      <w:r w:rsidRPr="00931C08">
        <w:t>Xamarin.Android</w:t>
      </w:r>
      <w:proofErr w:type="spellEnd"/>
      <w:r w:rsidRPr="00931C08">
        <w:t>. Pomoże to zaoszczędzić czas i pieniądze podczas utrzymywania aplikacji w ruchu.</w:t>
      </w:r>
    </w:p>
    <w:p w14:paraId="507C7505" w14:textId="642E0B12" w:rsidR="001717BE" w:rsidRDefault="001717BE" w:rsidP="008B64A2">
      <w:pPr>
        <w:pStyle w:val="ListParagraph"/>
        <w:numPr>
          <w:ilvl w:val="0"/>
          <w:numId w:val="14"/>
        </w:numPr>
        <w:ind w:hanging="360"/>
      </w:pPr>
      <w:r w:rsidRPr="00931C08">
        <w:t>Pełny zestaw narzędzi programistycznych</w:t>
      </w:r>
      <w:r w:rsidR="00FB5B57">
        <w:t xml:space="preserve">. </w:t>
      </w:r>
      <w:proofErr w:type="spellStart"/>
      <w:r w:rsidRPr="00931C08">
        <w:t>Xamarin</w:t>
      </w:r>
      <w:proofErr w:type="spellEnd"/>
      <w:r w:rsidRPr="00931C08">
        <w:t xml:space="preserve"> w jednym pakiecie zawiera pełen zestaw narzędzi deweloperskich: natywne IDE (Visual Studio), </w:t>
      </w:r>
      <w:proofErr w:type="spellStart"/>
      <w:r w:rsidRPr="00931C08">
        <w:t>Xamarin</w:t>
      </w:r>
      <w:proofErr w:type="spellEnd"/>
      <w:r w:rsidRPr="00931C08">
        <w:t xml:space="preserve"> SDK, testowanie (</w:t>
      </w:r>
      <w:proofErr w:type="spellStart"/>
      <w:r w:rsidRPr="00931C08">
        <w:t>Xamarin</w:t>
      </w:r>
      <w:proofErr w:type="spellEnd"/>
      <w:r w:rsidRPr="00931C08">
        <w:t xml:space="preserve"> Test </w:t>
      </w:r>
      <w:proofErr w:type="spellStart"/>
      <w:r w:rsidRPr="00931C08">
        <w:t>Cloud</w:t>
      </w:r>
      <w:proofErr w:type="spellEnd"/>
      <w:r w:rsidRPr="00931C08">
        <w:t>), dystrybucję i analitykę (</w:t>
      </w:r>
      <w:proofErr w:type="spellStart"/>
      <w:r w:rsidRPr="00931C08">
        <w:t>Hockeyapp</w:t>
      </w:r>
      <w:proofErr w:type="spellEnd"/>
      <w:r w:rsidRPr="00931C08">
        <w:t xml:space="preserve"> i </w:t>
      </w:r>
      <w:proofErr w:type="spellStart"/>
      <w:r w:rsidRPr="00931C08">
        <w:t>Xamarin.Insights</w:t>
      </w:r>
      <w:proofErr w:type="spellEnd"/>
      <w:r w:rsidRPr="00931C08">
        <w:t xml:space="preserve">). Nie ma więc potrzeby inwestowania w dodatkowe narzędzia lub integrowania innych aplikacji do tworzenia, testowania i wdrażania aplikacji </w:t>
      </w:r>
      <w:proofErr w:type="spellStart"/>
      <w:r w:rsidRPr="00931C08">
        <w:t>Xamarin</w:t>
      </w:r>
      <w:proofErr w:type="spellEnd"/>
      <w:r w:rsidRPr="00931C08">
        <w:t>.</w:t>
      </w:r>
    </w:p>
    <w:p w14:paraId="556BAC7F" w14:textId="77777777" w:rsidR="0043642C" w:rsidRPr="00931C08" w:rsidRDefault="0043642C" w:rsidP="0043642C">
      <w:pPr>
        <w:pStyle w:val="ListParagraph"/>
        <w:ind w:left="360"/>
      </w:pPr>
    </w:p>
    <w:p w14:paraId="250CCF1E" w14:textId="49034BF7" w:rsidR="00F873C9" w:rsidRPr="00931C08" w:rsidRDefault="00F873C9" w:rsidP="00E63E40">
      <w:r w:rsidRPr="00931C08">
        <w:lastRenderedPageBreak/>
        <w:t>Mimo swoich zalet</w:t>
      </w:r>
      <w:r w:rsidR="00FB5B57">
        <w:t>,</w:t>
      </w:r>
      <w:r w:rsidRPr="00931C08">
        <w:t xml:space="preserve"> </w:t>
      </w:r>
      <w:r w:rsidR="004A3BF7">
        <w:t>utrudniają</w:t>
      </w:r>
      <w:r w:rsidR="001717BE" w:rsidRPr="00931C08">
        <w:t xml:space="preserve"> tworzeni</w:t>
      </w:r>
      <w:r w:rsidR="00FB5B57">
        <w:t>e</w:t>
      </w:r>
      <w:r w:rsidR="001717BE" w:rsidRPr="00931C08">
        <w:t xml:space="preserve"> </w:t>
      </w:r>
      <w:r w:rsidR="00F23CE1">
        <w:t xml:space="preserve">aplikacji </w:t>
      </w:r>
      <w:r w:rsidR="004A3BF7">
        <w:t xml:space="preserve">na </w:t>
      </w:r>
      <w:proofErr w:type="spellStart"/>
      <w:r w:rsidR="001717BE" w:rsidRPr="00931C08">
        <w:t>Xamarin</w:t>
      </w:r>
      <w:r w:rsidR="008B64A2">
        <w:t>ie</w:t>
      </w:r>
      <w:proofErr w:type="spellEnd"/>
      <w:r w:rsidRPr="00931C08">
        <w:t xml:space="preserve"> </w:t>
      </w:r>
      <w:r w:rsidR="004A3BF7">
        <w:t>niektóre wady platformy</w:t>
      </w:r>
      <w:r w:rsidR="003D0C1E">
        <w:t>. O</w:t>
      </w:r>
      <w:r w:rsidR="00D92A2B" w:rsidRPr="00931C08">
        <w:t>to gł</w:t>
      </w:r>
      <w:r w:rsidR="00163CED" w:rsidRPr="00931C08">
        <w:t>ó</w:t>
      </w:r>
      <w:r w:rsidR="00D92A2B" w:rsidRPr="00931C08">
        <w:t>wne</w:t>
      </w:r>
      <w:r w:rsidR="004A3BF7">
        <w:t xml:space="preserve"> z</w:t>
      </w:r>
      <w:ins w:id="14" w:author="Yurii Shchehliuk" w:date="2022-04-28T10:13:00Z">
        <w:r w:rsidR="00FB1CD0">
          <w:t> </w:t>
        </w:r>
      </w:ins>
      <w:del w:id="15" w:author="Yurii Shchehliuk" w:date="2022-04-28T10:13:00Z">
        <w:r w:rsidR="004A3BF7" w:rsidDel="00FB1CD0">
          <w:delText xml:space="preserve"> </w:delText>
        </w:r>
      </w:del>
      <w:r w:rsidR="004A3BF7">
        <w:t>nich</w:t>
      </w:r>
      <w:r w:rsidRPr="00931C08">
        <w:t>:</w:t>
      </w:r>
    </w:p>
    <w:p w14:paraId="1778C42E" w14:textId="21F55739" w:rsidR="00DA67B1" w:rsidRPr="00931C08" w:rsidRDefault="001717BE" w:rsidP="00696DE3">
      <w:pPr>
        <w:pStyle w:val="ListParagraph"/>
        <w:numPr>
          <w:ilvl w:val="0"/>
          <w:numId w:val="15"/>
        </w:numPr>
        <w:ind w:hanging="360"/>
      </w:pPr>
      <w:r w:rsidRPr="00931C08">
        <w:t>Ograniczony dostęp do bibliotek typu open-</w:t>
      </w:r>
      <w:proofErr w:type="spellStart"/>
      <w:r w:rsidRPr="00931C08">
        <w:t>source</w:t>
      </w:r>
      <w:proofErr w:type="spellEnd"/>
      <w:r w:rsidR="002166FE">
        <w:t xml:space="preserve">. </w:t>
      </w:r>
      <w:r w:rsidR="00182FB7" w:rsidRPr="00931C08">
        <w:t xml:space="preserve">Natywny rozwój szeroko wykorzystuje technologie open </w:t>
      </w:r>
      <w:proofErr w:type="spellStart"/>
      <w:r w:rsidR="00182FB7" w:rsidRPr="00931C08">
        <w:t>source</w:t>
      </w:r>
      <w:proofErr w:type="spellEnd"/>
      <w:r w:rsidR="00182FB7" w:rsidRPr="00931C08">
        <w:t xml:space="preserve">. </w:t>
      </w:r>
      <w:r w:rsidR="0062469B" w:rsidRPr="00931C08">
        <w:t>Z</w:t>
      </w:r>
      <w:r w:rsidR="00182FB7" w:rsidRPr="00931C08">
        <w:t xml:space="preserve"> </w:t>
      </w:r>
      <w:proofErr w:type="spellStart"/>
      <w:r w:rsidR="00182FB7" w:rsidRPr="00931C08">
        <w:t>Xamarin</w:t>
      </w:r>
      <w:r w:rsidR="0062469B" w:rsidRPr="00931C08">
        <w:t>em</w:t>
      </w:r>
      <w:proofErr w:type="spellEnd"/>
      <w:r w:rsidR="00182FB7" w:rsidRPr="00931C08">
        <w:t xml:space="preserve"> </w:t>
      </w:r>
      <w:r w:rsidR="0062469B" w:rsidRPr="00931C08">
        <w:t xml:space="preserve">jest konieczne </w:t>
      </w:r>
      <w:r w:rsidR="00182FB7" w:rsidRPr="00931C08">
        <w:t>korzysta</w:t>
      </w:r>
      <w:r w:rsidR="0062469B" w:rsidRPr="00931C08">
        <w:t>nie</w:t>
      </w:r>
      <w:r w:rsidR="00182FB7" w:rsidRPr="00931C08">
        <w:t xml:space="preserve"> z komponentów dostarczanych przez platformę i niektór</w:t>
      </w:r>
      <w:r w:rsidR="00DA67B1">
        <w:t>e</w:t>
      </w:r>
      <w:r w:rsidR="00182FB7" w:rsidRPr="00931C08">
        <w:t xml:space="preserve"> zasob</w:t>
      </w:r>
      <w:r w:rsidR="00DA67B1">
        <w:t>y</w:t>
      </w:r>
      <w:r w:rsidR="00970932" w:rsidRPr="00931C08">
        <w:t xml:space="preserve"> </w:t>
      </w:r>
      <w:r w:rsidR="00182FB7" w:rsidRPr="00931C08">
        <w:t xml:space="preserve">.NET, z których korzystają </w:t>
      </w:r>
      <w:r w:rsidR="00970932" w:rsidRPr="00931C08">
        <w:t>p</w:t>
      </w:r>
      <w:r w:rsidR="00182FB7" w:rsidRPr="00931C08">
        <w:t xml:space="preserve">rogramiści i konsumenci. Wybór z pewnością nie jest tak duży, jak w przypadku tworzenia </w:t>
      </w:r>
      <w:r w:rsidR="00DA67B1">
        <w:t xml:space="preserve">natywnych </w:t>
      </w:r>
      <w:r w:rsidR="00182FB7" w:rsidRPr="00931C08">
        <w:t xml:space="preserve">aplikacji mobilnych na iOS i </w:t>
      </w:r>
      <w:r w:rsidR="0048605C" w:rsidRPr="00931C08">
        <w:t xml:space="preserve">Android, ale komponenty </w:t>
      </w:r>
      <w:proofErr w:type="spellStart"/>
      <w:r w:rsidR="0048605C" w:rsidRPr="00931C08">
        <w:t>Xamarin</w:t>
      </w:r>
      <w:proofErr w:type="spellEnd"/>
      <w:r w:rsidR="0048605C" w:rsidRPr="00931C08">
        <w:t xml:space="preserve"> zapewniają tysiące różnych elementów interfejsu: diagramy i grafiki, motywy i inne przydatne funkcje, które można dodać do każdej aplikacji za pomocą kilku kliknięć</w:t>
      </w:r>
      <w:r w:rsidR="00182FB7" w:rsidRPr="00931C08">
        <w:t xml:space="preserve">. Platforma ta obejmuje wbudowane funkcje przetwarzania płatności </w:t>
      </w:r>
      <w:r w:rsidR="00DA67B1">
        <w:t xml:space="preserve">pod nazwą </w:t>
      </w:r>
      <w:proofErr w:type="spellStart"/>
      <w:r w:rsidR="00182FB7" w:rsidRPr="00931C08">
        <w:t>Stripe</w:t>
      </w:r>
      <w:proofErr w:type="spellEnd"/>
      <w:r w:rsidR="00182FB7" w:rsidRPr="00931C08">
        <w:t>, obsługę sygnałów nawigacyjnych</w:t>
      </w:r>
      <w:r w:rsidR="00DA67B1">
        <w:t>,</w:t>
      </w:r>
      <w:r w:rsidR="00182FB7" w:rsidRPr="00931C08">
        <w:t xml:space="preserve"> usługi powiadomień </w:t>
      </w:r>
      <w:proofErr w:type="spellStart"/>
      <w:r w:rsidR="00182FB7" w:rsidRPr="00931C08">
        <w:t>Push</w:t>
      </w:r>
      <w:proofErr w:type="spellEnd"/>
      <w:r w:rsidR="00182FB7" w:rsidRPr="00931C08">
        <w:t>, rozwiązania do przechowywania w chmurze, możliwości multimedialne, streaming i wiele innych.</w:t>
      </w:r>
    </w:p>
    <w:p w14:paraId="266A0664" w14:textId="35A55783" w:rsidR="004A4C5C" w:rsidRPr="0053771D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Opóźnienia w aktualizacjach platformy</w:t>
      </w:r>
      <w:r w:rsidR="00DA67B1">
        <w:t xml:space="preserve">. </w:t>
      </w:r>
      <w:r w:rsidRPr="00931C08">
        <w:t xml:space="preserve">To zależy wyłącznie od zespołu </w:t>
      </w:r>
      <w:r w:rsidR="00CF6122" w:rsidRPr="00931C08">
        <w:t xml:space="preserve">developerów </w:t>
      </w:r>
      <w:proofErr w:type="spellStart"/>
      <w:r w:rsidRPr="00931C08">
        <w:t>Xamarin</w:t>
      </w:r>
      <w:r w:rsidR="00CF6122" w:rsidRPr="00931C08">
        <w:t>a</w:t>
      </w:r>
      <w:proofErr w:type="spellEnd"/>
      <w:r w:rsidRPr="00931C08">
        <w:t>. Mimo</w:t>
      </w:r>
      <w:r w:rsidR="00F55E15" w:rsidRPr="00931C08">
        <w:t xml:space="preserve"> to</w:t>
      </w:r>
      <w:r w:rsidRPr="00931C08">
        <w:t xml:space="preserve">, że </w:t>
      </w:r>
      <w:proofErr w:type="spellStart"/>
      <w:r w:rsidRPr="00931C08">
        <w:t>Xamarin</w:t>
      </w:r>
      <w:proofErr w:type="spellEnd"/>
      <w:r w:rsidRPr="00931C08">
        <w:t xml:space="preserve"> twierdzi, że zapewnia wsparcie tego samego dnia, nadal może wystąpić opóźnienie.</w:t>
      </w:r>
      <w:r w:rsidR="006C0F69">
        <w:t xml:space="preserve"> </w:t>
      </w:r>
      <w:r w:rsidR="00E133E7">
        <w:t>Też n</w:t>
      </w:r>
      <w:r w:rsidR="006C0F69" w:rsidRPr="00931C08">
        <w:t>ie</w:t>
      </w:r>
      <w:r w:rsidR="00E133E7">
        <w:t xml:space="preserve"> jest </w:t>
      </w:r>
      <w:r w:rsidR="006C0F69" w:rsidRPr="00931C08">
        <w:t>możliwe, aby narzędzia "firm trzecich" zapewniały natychmiastowe wsparcie dla wydania najnowszych aktualizacji iOS i Android: wprowadzenie nowych zmian, nowych wtyczek itp. zajmuje trochę czasu</w:t>
      </w:r>
      <w:r w:rsidR="002834B3">
        <w:t>.</w:t>
      </w:r>
    </w:p>
    <w:p w14:paraId="484F422C" w14:textId="2B362EB6" w:rsidR="00F523B0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>Ograniczenia ekosystemu</w:t>
      </w:r>
      <w:r w:rsidR="006C0F69">
        <w:t xml:space="preserve">. </w:t>
      </w:r>
      <w:r w:rsidR="00632DF7" w:rsidRPr="00931C08">
        <w:t>Choć</w:t>
      </w:r>
      <w:r w:rsidRPr="00931C08">
        <w:t xml:space="preserve"> platforma </w:t>
      </w:r>
      <w:proofErr w:type="spellStart"/>
      <w:r w:rsidRPr="00931C08">
        <w:t>Xamarin</w:t>
      </w:r>
      <w:proofErr w:type="spellEnd"/>
      <w:r w:rsidRPr="00931C08">
        <w:t xml:space="preserve"> </w:t>
      </w:r>
      <w:r w:rsidR="00D546AC" w:rsidRPr="00931C08">
        <w:t xml:space="preserve">jest </w:t>
      </w:r>
      <w:r w:rsidRPr="00931C08">
        <w:t>wspierana</w:t>
      </w:r>
      <w:r w:rsidR="00DA668F" w:rsidRPr="00931C08">
        <w:t xml:space="preserve"> </w:t>
      </w:r>
      <w:r w:rsidRPr="00931C08">
        <w:t xml:space="preserve">przez Microsoft </w:t>
      </w:r>
      <w:r w:rsidR="00D546AC">
        <w:t>ale</w:t>
      </w:r>
      <w:r w:rsidRPr="00931C08">
        <w:t xml:space="preserve"> społeczność związan</w:t>
      </w:r>
      <w:r w:rsidR="00ED4F69" w:rsidRPr="00931C08">
        <w:t>e</w:t>
      </w:r>
      <w:r w:rsidRPr="00931C08">
        <w:t xml:space="preserve"> z </w:t>
      </w:r>
      <w:proofErr w:type="spellStart"/>
      <w:r w:rsidRPr="00931C08">
        <w:t>Xamarin</w:t>
      </w:r>
      <w:proofErr w:type="spellEnd"/>
      <w:r w:rsidRPr="00931C08">
        <w:t xml:space="preserve"> jest znacznie mniejsza niż </w:t>
      </w:r>
      <w:r w:rsidR="00D546AC">
        <w:t>innych grup programistów</w:t>
      </w:r>
      <w:r w:rsidRPr="00931C08">
        <w:t xml:space="preserve">, więc znalezienie doświadczonego programisty może być trudne. </w:t>
      </w:r>
      <w:r w:rsidR="002A73C0" w:rsidRPr="00931C08">
        <w:t>Na podstawie</w:t>
      </w:r>
      <w:r w:rsidRPr="00931C08">
        <w:t xml:space="preserve"> informacj</w:t>
      </w:r>
      <w:r w:rsidR="002A73C0" w:rsidRPr="00931C08">
        <w:t>i</w:t>
      </w:r>
      <w:r w:rsidRPr="00931C08">
        <w:t xml:space="preserve"> z różnych źródeł społeczność </w:t>
      </w:r>
      <w:proofErr w:type="spellStart"/>
      <w:r w:rsidRPr="00931C08">
        <w:t>Xamarin</w:t>
      </w:r>
      <w:proofErr w:type="spellEnd"/>
      <w:r w:rsidRPr="00931C08">
        <w:t xml:space="preserve"> stanowi 10% całej społeczności programistów mobilnych. Choć liczba inżynierów </w:t>
      </w:r>
      <w:proofErr w:type="spellStart"/>
      <w:r w:rsidRPr="00931C08">
        <w:t>Xamarin</w:t>
      </w:r>
      <w:proofErr w:type="spellEnd"/>
      <w:r w:rsidRPr="00931C08">
        <w:t xml:space="preserve"> nie jest porównywalna z liczbą specjalistów</w:t>
      </w:r>
      <w:r w:rsidR="001C6B6E" w:rsidRPr="00931C08">
        <w:t xml:space="preserve"> iOS </w:t>
      </w:r>
      <w:r w:rsidRPr="00931C08">
        <w:t xml:space="preserve">czy Android, twórcy platformy zapewniają wsparcie dla swoich specjalistów. Na przykład istnieje dedykowana instytucja edukacyjna </w:t>
      </w:r>
      <w:proofErr w:type="spellStart"/>
      <w:r w:rsidRPr="00931C08">
        <w:t>Xamarin</w:t>
      </w:r>
      <w:proofErr w:type="spellEnd"/>
      <w:r w:rsidRPr="00931C08">
        <w:t xml:space="preserve"> University, która zapewnia wiele zasobów i możliwości praktycznych szkoleń dla profesjonalistów z branży. Dzięki takiemu wsparciu, krzywa uczenia się jest minimalna dla doświadczonych programistów C#.</w:t>
      </w:r>
    </w:p>
    <w:p w14:paraId="1AD316EB" w14:textId="15D5BEA7" w:rsidR="00F873C9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proofErr w:type="spellStart"/>
      <w:r w:rsidRPr="00931C08">
        <w:t>Xamarin</w:t>
      </w:r>
      <w:proofErr w:type="spellEnd"/>
      <w:r w:rsidRPr="00931C08">
        <w:t xml:space="preserve"> nie nadaje się do aplikacji z wysokowydajną grafiką</w:t>
      </w:r>
      <w:r w:rsidR="00584439">
        <w:t xml:space="preserve">. </w:t>
      </w:r>
      <w:r w:rsidRPr="00931C08">
        <w:t xml:space="preserve">Główną zaletą </w:t>
      </w:r>
      <w:proofErr w:type="spellStart"/>
      <w:r w:rsidRPr="00931C08">
        <w:t>Xamarin</w:t>
      </w:r>
      <w:proofErr w:type="spellEnd"/>
      <w:r w:rsidRPr="00931C08">
        <w:t xml:space="preserve"> jest możliwość wykorzystania kodu na różnych platformach. Chodzi tu </w:t>
      </w:r>
      <w:r w:rsidR="001D738B" w:rsidRPr="00931C08">
        <w:t>o logikę</w:t>
      </w:r>
      <w:r w:rsidRPr="00931C08">
        <w:t>, kod UI będzie w większości unikalny dla danej platformy. Pozw</w:t>
      </w:r>
      <w:r w:rsidR="00153423" w:rsidRPr="00931C08">
        <w:t>a</w:t>
      </w:r>
      <w:r w:rsidRPr="00931C08">
        <w:t>l</w:t>
      </w:r>
      <w:r w:rsidR="00867354" w:rsidRPr="00931C08">
        <w:t>a</w:t>
      </w:r>
      <w:r w:rsidR="00DA668F" w:rsidRPr="00931C08">
        <w:t xml:space="preserve"> to</w:t>
      </w:r>
      <w:r w:rsidRPr="00931C08">
        <w:t xml:space="preserve"> na tworzenie gier w </w:t>
      </w:r>
      <w:proofErr w:type="spellStart"/>
      <w:r w:rsidRPr="00931C08">
        <w:t>Xamarin</w:t>
      </w:r>
      <w:proofErr w:type="spellEnd"/>
      <w:r w:rsidRPr="00931C08">
        <w:t xml:space="preserve">, ale bogate UI lub złożone animacje z niewielką ilością kodu generycznego sprawiają, że </w:t>
      </w:r>
      <w:proofErr w:type="spellStart"/>
      <w:r w:rsidRPr="00931C08">
        <w:t>Xamarin</w:t>
      </w:r>
      <w:proofErr w:type="spellEnd"/>
      <w:r w:rsidRPr="00931C08">
        <w:t xml:space="preserve"> nie nadaje się do tego.</w:t>
      </w:r>
    </w:p>
    <w:p w14:paraId="3BC564BC" w14:textId="43CCA1BA" w:rsidR="005C3DAB" w:rsidRPr="00931C08" w:rsidRDefault="00F873C9" w:rsidP="00696DE3">
      <w:pPr>
        <w:pStyle w:val="ListParagraph"/>
        <w:numPr>
          <w:ilvl w:val="0"/>
          <w:numId w:val="15"/>
        </w:numPr>
        <w:ind w:hanging="360"/>
      </w:pPr>
      <w:r w:rsidRPr="00931C08">
        <w:t xml:space="preserve">Większe </w:t>
      </w:r>
      <w:r w:rsidR="004254C3">
        <w:t>zasoby</w:t>
      </w:r>
      <w:r w:rsidR="0099613A">
        <w:t xml:space="preserve">. </w:t>
      </w:r>
      <w:r w:rsidRPr="00931C08">
        <w:t xml:space="preserve">W zależności od rodzaju i złożoności, aplikacje </w:t>
      </w:r>
      <w:proofErr w:type="spellStart"/>
      <w:r w:rsidRPr="00931C08">
        <w:t>Xamarin</w:t>
      </w:r>
      <w:proofErr w:type="spellEnd"/>
      <w:r w:rsidRPr="00931C08">
        <w:t xml:space="preserve"> są zazwyczaj większe od aplikacji natywnych, czasami nawet dwukrotnie większe. Na Androidzie, proste </w:t>
      </w:r>
      <w:r w:rsidR="00696DE3">
        <w:t>„</w:t>
      </w:r>
      <w:r w:rsidRPr="00931C08">
        <w:t>Hello, World</w:t>
      </w:r>
      <w:r w:rsidR="00696DE3">
        <w:t>”</w:t>
      </w:r>
      <w:r w:rsidRPr="00931C08">
        <w:t xml:space="preserve"> może zająć do 16 MB, z czego większość jest wykorzystywana przez powiązane biblioteki, środowisko Mono i bibliotekę klas bazowych (</w:t>
      </w:r>
      <w:r w:rsidR="00460AEE" w:rsidRPr="0043642C">
        <w:rPr>
          <w:i/>
          <w:iCs/>
        </w:rPr>
        <w:t>ang. Base Class Library</w:t>
      </w:r>
      <w:r w:rsidRPr="00931C08">
        <w:t>). W związku z tym aplikacja zazwyczaj wymaga dodatkowej optymalizacji, aby utrzymać jej rozmiar pliku na niskim poziomie.</w:t>
      </w:r>
    </w:p>
    <w:p w14:paraId="2284BB15" w14:textId="3B577D01" w:rsidR="00216CA7" w:rsidRPr="00931C08" w:rsidRDefault="00FE4419" w:rsidP="009F4AB4">
      <w:pPr>
        <w:pStyle w:val="Heading4"/>
        <w:ind w:left="540" w:hanging="540"/>
      </w:pPr>
      <w:r>
        <w:t xml:space="preserve"> </w:t>
      </w:r>
      <w:r w:rsidR="002800E9" w:rsidRPr="00931C08">
        <w:t>Kompilacja</w:t>
      </w:r>
      <w:r w:rsidR="00AC485F" w:rsidRPr="00931C08">
        <w:t xml:space="preserve"> </w:t>
      </w:r>
    </w:p>
    <w:p w14:paraId="2FCEC9DE" w14:textId="505694FE" w:rsidR="002800E9" w:rsidRPr="00931C08" w:rsidRDefault="00720316" w:rsidP="00E63E40">
      <w:pPr>
        <w:spacing w:after="160" w:line="259" w:lineRule="auto"/>
      </w:pPr>
      <w:r w:rsidRPr="00931C08">
        <w:t>Kod ź</w:t>
      </w:r>
      <w:r w:rsidR="002800E9" w:rsidRPr="00931C08">
        <w:t>ródło</w:t>
      </w:r>
      <w:r w:rsidRPr="00931C08">
        <w:t>wy</w:t>
      </w:r>
      <w:r w:rsidR="002800E9" w:rsidRPr="00931C08">
        <w:t xml:space="preserve"> C# trafia do natywnej aplikacji w różny sposób na każdej platformie:</w:t>
      </w:r>
    </w:p>
    <w:p w14:paraId="1BBA9CF0" w14:textId="127EF3C8" w:rsidR="00847AB0" w:rsidRPr="00931C08" w:rsidRDefault="00847AB0" w:rsidP="009F4AB4">
      <w:pPr>
        <w:pStyle w:val="ListParagraph"/>
        <w:numPr>
          <w:ilvl w:val="0"/>
          <w:numId w:val="8"/>
        </w:numPr>
        <w:spacing w:line="259" w:lineRule="auto"/>
      </w:pPr>
      <w:r w:rsidRPr="00931C08">
        <w:t>Android - aplikacja działa równolegle z Java/ART (</w:t>
      </w:r>
      <w:r w:rsidR="00E81C9F" w:rsidRPr="00E81C9F">
        <w:rPr>
          <w:i/>
          <w:iCs/>
        </w:rPr>
        <w:t xml:space="preserve">ang. </w:t>
      </w:r>
      <w:r w:rsidRPr="00E81C9F">
        <w:rPr>
          <w:i/>
          <w:iCs/>
        </w:rPr>
        <w:t xml:space="preserve">Android </w:t>
      </w:r>
      <w:r w:rsidR="00E81C9F" w:rsidRPr="00E81C9F">
        <w:rPr>
          <w:i/>
          <w:iCs/>
        </w:rPr>
        <w:t>R</w:t>
      </w:r>
      <w:r w:rsidRPr="00E81C9F">
        <w:rPr>
          <w:i/>
          <w:iCs/>
        </w:rPr>
        <w:t>untime</w:t>
      </w:r>
      <w:r w:rsidRPr="00931C08">
        <w:t>) i współdziała z natywnymi typami poprzez JNI</w:t>
      </w:r>
      <w:r w:rsidR="00E81C9F">
        <w:t xml:space="preserve"> (</w:t>
      </w:r>
      <w:r w:rsidR="00E81C9F" w:rsidRPr="00E81C9F">
        <w:rPr>
          <w:i/>
          <w:iCs/>
        </w:rPr>
        <w:t xml:space="preserve">ang. </w:t>
      </w:r>
      <w:r w:rsidR="00E81C9F" w:rsidRPr="0053771D">
        <w:rPr>
          <w:i/>
          <w:iCs/>
        </w:rPr>
        <w:t>Java Native Interface</w:t>
      </w:r>
      <w:r w:rsidR="00E81C9F" w:rsidRPr="0053771D">
        <w:t>)</w:t>
      </w:r>
      <w:r w:rsidRPr="0053771D">
        <w:t xml:space="preserve">. </w:t>
      </w:r>
      <w:r w:rsidRPr="00037476">
        <w:t xml:space="preserve">C# jest kompilowany do </w:t>
      </w:r>
      <w:proofErr w:type="spellStart"/>
      <w:r w:rsidRPr="00037476">
        <w:t>Intermediate</w:t>
      </w:r>
      <w:proofErr w:type="spellEnd"/>
      <w:r w:rsidRPr="00037476">
        <w:t xml:space="preserve"> Language i budowany z </w:t>
      </w:r>
      <w:proofErr w:type="spellStart"/>
      <w:r w:rsidRPr="00037476">
        <w:t>MonoVM</w:t>
      </w:r>
      <w:proofErr w:type="spellEnd"/>
      <w:r w:rsidRPr="00037476">
        <w:t xml:space="preserve"> </w:t>
      </w:r>
      <w:r w:rsidR="00E81C9F" w:rsidRPr="00037476">
        <w:t>plus</w:t>
      </w:r>
      <w:r w:rsidRPr="00037476">
        <w:t xml:space="preserve"> </w:t>
      </w:r>
      <w:r w:rsidR="00037476" w:rsidRPr="00037476">
        <w:t>JI</w:t>
      </w:r>
      <w:r w:rsidR="00037476">
        <w:t>T</w:t>
      </w:r>
      <w:r w:rsidRPr="00037476">
        <w:t xml:space="preserve">. </w:t>
      </w:r>
      <w:r w:rsidR="00A26FD0">
        <w:t>Popiera się przez</w:t>
      </w:r>
      <w:r w:rsidRPr="00931C08">
        <w:t xml:space="preserve"> interfejsy </w:t>
      </w:r>
      <w:r w:rsidR="00035500">
        <w:t>oraz</w:t>
      </w:r>
      <w:r w:rsidRPr="00931C08">
        <w:t xml:space="preserve"> biblioteki Android SDK </w:t>
      </w:r>
      <w:r w:rsidR="00450D59" w:rsidRPr="00931C08">
        <w:t>od G</w:t>
      </w:r>
      <w:r w:rsidRPr="00931C08">
        <w:t>oogle. Nieużywane klasy w platformie są usuwane podczas przetwarzania</w:t>
      </w:r>
      <w:r w:rsidR="00EA0817">
        <w:t>;</w:t>
      </w:r>
    </w:p>
    <w:p w14:paraId="2B2313C1" w14:textId="5D561831" w:rsidR="002800E9" w:rsidRPr="00931C08" w:rsidRDefault="002800E9" w:rsidP="003D6E33">
      <w:pPr>
        <w:pStyle w:val="ListParagraph"/>
        <w:numPr>
          <w:ilvl w:val="0"/>
          <w:numId w:val="8"/>
        </w:numPr>
        <w:spacing w:after="160" w:line="259" w:lineRule="auto"/>
      </w:pPr>
      <w:r w:rsidRPr="00931C08">
        <w:t xml:space="preserve">iOS - C# używa </w:t>
      </w:r>
      <w:r w:rsidR="009F5857" w:rsidRPr="00931C08">
        <w:t>wstępn</w:t>
      </w:r>
      <w:r w:rsidR="00044BC8" w:rsidRPr="00931C08">
        <w:t>ej</w:t>
      </w:r>
      <w:r w:rsidR="005E3F88" w:rsidRPr="00931C08">
        <w:t xml:space="preserve"> kompilacj</w:t>
      </w:r>
      <w:r w:rsidR="00D400B9" w:rsidRPr="00931C08">
        <w:t>ę</w:t>
      </w:r>
      <w:r w:rsidRPr="00931C08">
        <w:t xml:space="preserve"> (</w:t>
      </w:r>
      <w:r w:rsidR="00BC53A7" w:rsidRPr="00931C08">
        <w:rPr>
          <w:i/>
          <w:iCs/>
        </w:rPr>
        <w:t xml:space="preserve">ang. </w:t>
      </w:r>
      <w:r w:rsidR="005E3F88" w:rsidRPr="003A53F8">
        <w:rPr>
          <w:i/>
          <w:iCs/>
          <w:lang w:val="en-US"/>
        </w:rPr>
        <w:t>Ahead of Time</w:t>
      </w:r>
      <w:r w:rsidR="00BC53A7" w:rsidRPr="003A53F8">
        <w:rPr>
          <w:i/>
          <w:iCs/>
          <w:lang w:val="en-US"/>
        </w:rPr>
        <w:t xml:space="preserve"> Compilation</w:t>
      </w:r>
      <w:r w:rsidRPr="003A53F8">
        <w:rPr>
          <w:lang w:val="en-US"/>
        </w:rPr>
        <w:t xml:space="preserve">) do </w:t>
      </w:r>
      <w:proofErr w:type="spellStart"/>
      <w:r w:rsidRPr="00502B30">
        <w:rPr>
          <w:lang w:val="en-US"/>
        </w:rPr>
        <w:t>języka</w:t>
      </w:r>
      <w:proofErr w:type="spellEnd"/>
      <w:r w:rsidRPr="003A53F8">
        <w:rPr>
          <w:lang w:val="en-US"/>
        </w:rPr>
        <w:t xml:space="preserve"> </w:t>
      </w:r>
      <w:r w:rsidR="00931C08" w:rsidRPr="003A53F8">
        <w:rPr>
          <w:lang w:val="en-US"/>
        </w:rPr>
        <w:t>assembler</w:t>
      </w:r>
      <w:r w:rsidRPr="003A53F8">
        <w:rPr>
          <w:lang w:val="en-US"/>
        </w:rPr>
        <w:t xml:space="preserve">. </w:t>
      </w:r>
      <w:r w:rsidRPr="00931C08">
        <w:t>Framework włącz</w:t>
      </w:r>
      <w:r w:rsidR="0081022E" w:rsidRPr="00931C08">
        <w:t xml:space="preserve">a się </w:t>
      </w:r>
      <w:r w:rsidR="008E6F29" w:rsidRPr="00931C08">
        <w:t xml:space="preserve">i </w:t>
      </w:r>
      <w:r w:rsidRPr="00931C08">
        <w:t xml:space="preserve">nieużywane klasy są usuwane podczas </w:t>
      </w:r>
      <w:r w:rsidR="0081022E" w:rsidRPr="00931C08">
        <w:t xml:space="preserve">przetwarzania </w:t>
      </w:r>
      <w:r w:rsidRPr="00931C08">
        <w:t>w celu zmniejszenia rozmiaru aplikacji</w:t>
      </w:r>
      <w:r w:rsidR="00D306E4" w:rsidRPr="00931C08">
        <w:t xml:space="preserve">, </w:t>
      </w:r>
      <w:r w:rsidR="00657715" w:rsidRPr="00931C08">
        <w:t xml:space="preserve">czyli </w:t>
      </w:r>
      <w:r w:rsidR="00D306E4" w:rsidRPr="00931C08">
        <w:t>tak samo, jak na Androidzie</w:t>
      </w:r>
      <w:r w:rsidRPr="00931C08">
        <w:t>.</w:t>
      </w:r>
      <w:r w:rsidR="00434CBA" w:rsidRPr="00931C08">
        <w:t xml:space="preserve"> Mono</w:t>
      </w:r>
      <w:r w:rsidR="00B43A57" w:rsidRPr="00931C08">
        <w:t xml:space="preserve"> u</w:t>
      </w:r>
      <w:r w:rsidR="00CE1141" w:rsidRPr="00931C08">
        <w:t xml:space="preserve">widacznia struktury zestawu SDK </w:t>
      </w:r>
      <w:proofErr w:type="spellStart"/>
      <w:r w:rsidR="00CE1141" w:rsidRPr="00931C08">
        <w:t>CocoaTouch</w:t>
      </w:r>
      <w:proofErr w:type="spellEnd"/>
      <w:r w:rsidR="00CE1141" w:rsidRPr="00931C08">
        <w:t xml:space="preserve"> </w:t>
      </w:r>
      <w:r w:rsidR="00434CBA" w:rsidRPr="00931C08">
        <w:t xml:space="preserve">od </w:t>
      </w:r>
      <w:r w:rsidR="00CE1141" w:rsidRPr="00931C08">
        <w:t>Apple</w:t>
      </w:r>
      <w:r w:rsidR="00B43A57" w:rsidRPr="00931C08">
        <w:t xml:space="preserve">, do których można się odwoływać w </w:t>
      </w:r>
      <w:proofErr w:type="spellStart"/>
      <w:r w:rsidR="00434CBA" w:rsidRPr="00931C08">
        <w:t>Xamarin</w:t>
      </w:r>
      <w:proofErr w:type="spellEnd"/>
      <w:r w:rsidR="008A421F" w:rsidRPr="00931C08">
        <w:t>,</w:t>
      </w:r>
      <w:r w:rsidR="006517FD" w:rsidRPr="00931C08">
        <w:t xml:space="preserve"> ale </w:t>
      </w:r>
      <w:r w:rsidR="00DC6FCD" w:rsidRPr="00931C08">
        <w:t xml:space="preserve">niektóre funkcje </w:t>
      </w:r>
      <w:r w:rsidRPr="00931C08">
        <w:t xml:space="preserve">Apple nie pozwala </w:t>
      </w:r>
      <w:r w:rsidR="00515F2C" w:rsidRPr="00931C08">
        <w:t>do</w:t>
      </w:r>
      <w:r w:rsidRPr="00931C08">
        <w:t xml:space="preserve"> </w:t>
      </w:r>
      <w:r w:rsidR="006517FD" w:rsidRPr="00931C08">
        <w:t>wykorzystani</w:t>
      </w:r>
      <w:r w:rsidR="00515F2C" w:rsidRPr="00931C08">
        <w:t>a</w:t>
      </w:r>
      <w:r w:rsidR="006517FD" w:rsidRPr="00931C08">
        <w:t xml:space="preserve"> </w:t>
      </w:r>
      <w:r w:rsidR="00DC6FCD" w:rsidRPr="00931C08">
        <w:t xml:space="preserve">w tym </w:t>
      </w:r>
      <w:r w:rsidR="00A26FD0" w:rsidRPr="00931C08">
        <w:t>refleksji</w:t>
      </w:r>
      <w:r w:rsidR="00DC6FCD" w:rsidRPr="00931C08">
        <w:t xml:space="preserve"> lub</w:t>
      </w:r>
      <w:r w:rsidR="006517FD" w:rsidRPr="00931C08">
        <w:t xml:space="preserve"> dynamiczne g</w:t>
      </w:r>
      <w:r w:rsidR="0002055A" w:rsidRPr="00931C08">
        <w:t>enerowanie</w:t>
      </w:r>
      <w:r w:rsidRPr="00931C08">
        <w:t xml:space="preserve"> kodu w czasie rzeczywistym w iOS</w:t>
      </w:r>
      <w:r w:rsidR="00AE7B02">
        <w:t xml:space="preserve"> </w:t>
      </w:r>
      <w:r w:rsidR="00AE7B02" w:rsidRPr="00AE7B02">
        <w:t>[WWW-5, 2021]</w:t>
      </w:r>
      <w:r w:rsidR="00DC6FCD" w:rsidRPr="00931C08">
        <w:t>.</w:t>
      </w:r>
    </w:p>
    <w:p w14:paraId="385D1FEA" w14:textId="266358B8" w:rsidR="00C5332D" w:rsidRPr="00931C08" w:rsidRDefault="00FE4419" w:rsidP="009F4AB4">
      <w:pPr>
        <w:pStyle w:val="Heading3"/>
        <w:ind w:left="360" w:hanging="360"/>
      </w:pPr>
      <w:bookmarkStart w:id="16" w:name="_Toc100158849"/>
      <w:r>
        <w:lastRenderedPageBreak/>
        <w:t xml:space="preserve"> </w:t>
      </w:r>
      <w:r w:rsidR="0004362D" w:rsidRPr="00931C08">
        <w:t>API</w:t>
      </w:r>
      <w:r w:rsidR="008E6F29" w:rsidRPr="00931C08">
        <w:t xml:space="preserve"> i </w:t>
      </w:r>
      <w:r w:rsidR="00116690" w:rsidRPr="00931C08">
        <w:t>jego rodzaje</w:t>
      </w:r>
      <w:bookmarkEnd w:id="16"/>
    </w:p>
    <w:p w14:paraId="15ED1A0E" w14:textId="5B7DE4EC" w:rsidR="002B7FF4" w:rsidRPr="00931C08" w:rsidRDefault="0004362D" w:rsidP="00E63E40">
      <w:r w:rsidRPr="00931C08">
        <w:t>API (</w:t>
      </w:r>
      <w:r w:rsidRPr="00931C08">
        <w:rPr>
          <w:i/>
          <w:iCs/>
        </w:rPr>
        <w:t xml:space="preserve">ang. Application </w:t>
      </w:r>
      <w:proofErr w:type="spellStart"/>
      <w:r w:rsidRPr="00931C08">
        <w:rPr>
          <w:i/>
          <w:iCs/>
        </w:rPr>
        <w:t>programming</w:t>
      </w:r>
      <w:proofErr w:type="spellEnd"/>
      <w:r w:rsidRPr="00931C08">
        <w:rPr>
          <w:i/>
          <w:iCs/>
        </w:rPr>
        <w:t xml:space="preserve"> </w:t>
      </w:r>
      <w:proofErr w:type="spellStart"/>
      <w:r w:rsidRPr="00931C08">
        <w:rPr>
          <w:i/>
          <w:iCs/>
        </w:rPr>
        <w:t>interface</w:t>
      </w:r>
      <w:proofErr w:type="spellEnd"/>
      <w:r w:rsidRPr="00931C08">
        <w:t>)</w:t>
      </w:r>
      <w:r w:rsidR="00CA77C2" w:rsidRPr="00931C08">
        <w:t xml:space="preserve"> – opis zachowania się aplikacji i w jaki sposób ona może komunikować się z innym programem</w:t>
      </w:r>
      <w:r w:rsidR="008D577D" w:rsidRPr="00931C08">
        <w:t xml:space="preserve"> i operować danymi lub innymi serwisami.</w:t>
      </w:r>
      <w:r w:rsidR="000844FB" w:rsidRPr="00931C08">
        <w:t xml:space="preserve"> </w:t>
      </w:r>
      <w:r w:rsidR="002B7FF4" w:rsidRPr="00931C08">
        <w:t xml:space="preserve">W miarę standaryzacji komunikacji sieciowej informacje były wymieniane cyfrowo przez linie telefoniczne i przewody sieciowe przy użyciu protokołów ogólnego przeznaczenia, takich jak Telnet, SMTP, FTP i HTTP. Na początku </w:t>
      </w:r>
      <w:r w:rsidR="007F10DD" w:rsidRPr="00931C08">
        <w:t>był stworzony i używany</w:t>
      </w:r>
      <w:r w:rsidR="002B7FF4" w:rsidRPr="00931C08">
        <w:t xml:space="preserve"> XML, który </w:t>
      </w:r>
      <w:r w:rsidR="007F10DD" w:rsidRPr="00931C08">
        <w:t>jest nadal szeroko stosowany</w:t>
      </w:r>
      <w:r w:rsidR="002B7FF4" w:rsidRPr="00931C08">
        <w:t xml:space="preserve">. Jednak </w:t>
      </w:r>
      <w:r w:rsidR="005E45E9" w:rsidRPr="00931C08">
        <w:t xml:space="preserve">teraz </w:t>
      </w:r>
      <w:r w:rsidR="002B7FF4" w:rsidRPr="00931C08">
        <w:t>w większości przypadków</w:t>
      </w:r>
      <w:r w:rsidR="00B63A58" w:rsidRPr="00931C08">
        <w:t xml:space="preserve"> jest wykorzystywany</w:t>
      </w:r>
      <w:r w:rsidR="002B7FF4" w:rsidRPr="00931C08">
        <w:t xml:space="preserve"> JSON</w:t>
      </w:r>
      <w:r w:rsidR="00B63A58" w:rsidRPr="00931C08">
        <w:t>,</w:t>
      </w:r>
      <w:r w:rsidR="002B7FF4" w:rsidRPr="00931C08">
        <w:t xml:space="preserve"> oparty na tekście</w:t>
      </w:r>
      <w:r w:rsidR="00072484" w:rsidRPr="00931C08">
        <w:t>.</w:t>
      </w:r>
      <w:r w:rsidR="002B7FF4" w:rsidRPr="00931C08">
        <w:t xml:space="preserve"> </w:t>
      </w:r>
      <w:r w:rsidR="00072484" w:rsidRPr="00931C08">
        <w:t>Mniej popularne</w:t>
      </w:r>
      <w:r w:rsidR="002B7FF4" w:rsidRPr="00931C08">
        <w:t xml:space="preserve"> format</w:t>
      </w:r>
      <w:r w:rsidR="00072484" w:rsidRPr="00931C08">
        <w:t>y</w:t>
      </w:r>
      <w:r w:rsidR="002B7FF4" w:rsidRPr="00931C08">
        <w:t xml:space="preserve"> binarn</w:t>
      </w:r>
      <w:r w:rsidR="00072484" w:rsidRPr="00931C08">
        <w:t>e</w:t>
      </w:r>
      <w:r w:rsidR="002B7FF4" w:rsidRPr="00931C08">
        <w:t xml:space="preserve">, </w:t>
      </w:r>
      <w:r w:rsidR="002B692E" w:rsidRPr="00931C08">
        <w:t>n</w:t>
      </w:r>
      <w:r w:rsidR="00072484" w:rsidRPr="00931C08">
        <w:t xml:space="preserve">a przykład </w:t>
      </w:r>
      <w:proofErr w:type="spellStart"/>
      <w:r w:rsidR="002B7FF4" w:rsidRPr="00931C08">
        <w:t>Protocol</w:t>
      </w:r>
      <w:proofErr w:type="spellEnd"/>
      <w:r w:rsidR="002B7FF4" w:rsidRPr="00931C08">
        <w:t xml:space="preserve"> </w:t>
      </w:r>
      <w:proofErr w:type="spellStart"/>
      <w:r w:rsidR="002B7FF4" w:rsidRPr="00931C08">
        <w:t>Buffers</w:t>
      </w:r>
      <w:proofErr w:type="spellEnd"/>
      <w:r w:rsidR="002B7FF4" w:rsidRPr="00931C08">
        <w:t xml:space="preserve"> i </w:t>
      </w:r>
      <w:proofErr w:type="spellStart"/>
      <w:r w:rsidR="002B7FF4" w:rsidRPr="00931C08">
        <w:t>Thrift</w:t>
      </w:r>
      <w:proofErr w:type="spellEnd"/>
      <w:r w:rsidR="009052FD">
        <w:t>.</w:t>
      </w:r>
    </w:p>
    <w:p w14:paraId="26C09C8A" w14:textId="4C4F5E04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SOAP</w:t>
      </w:r>
    </w:p>
    <w:p w14:paraId="3592CB2F" w14:textId="1E1CCA90" w:rsidR="00687853" w:rsidRPr="00931C08" w:rsidRDefault="007F10DD" w:rsidP="00E63E40">
      <w:r w:rsidRPr="00931C08">
        <w:t xml:space="preserve">Simple Object Access </w:t>
      </w:r>
      <w:proofErr w:type="spellStart"/>
      <w:r w:rsidRPr="00931C08">
        <w:t>Protocol</w:t>
      </w:r>
      <w:proofErr w:type="spellEnd"/>
      <w:r w:rsidRPr="00931C08">
        <w:t xml:space="preserve"> (SOAP) - jest protokołem wymiany informacji zakodowan</w:t>
      </w:r>
      <w:r w:rsidR="003944A0" w:rsidRPr="00931C08">
        <w:t>ej</w:t>
      </w:r>
      <w:r w:rsidRPr="00931C08">
        <w:t xml:space="preserve"> w XML</w:t>
      </w:r>
      <w:r w:rsidR="007327C3" w:rsidRPr="00931C08">
        <w:t xml:space="preserve"> (</w:t>
      </w:r>
      <w:r w:rsidR="007327C3" w:rsidRPr="00931C08">
        <w:rPr>
          <w:i/>
          <w:iCs/>
        </w:rPr>
        <w:t xml:space="preserve">ang. </w:t>
      </w:r>
      <w:proofErr w:type="spellStart"/>
      <w:r w:rsidR="007327C3" w:rsidRPr="00931C08">
        <w:rPr>
          <w:i/>
          <w:iCs/>
        </w:rPr>
        <w:t>Extensible</w:t>
      </w:r>
      <w:proofErr w:type="spellEnd"/>
      <w:r w:rsidR="007327C3" w:rsidRPr="00931C08">
        <w:rPr>
          <w:i/>
          <w:iCs/>
        </w:rPr>
        <w:t xml:space="preserve"> </w:t>
      </w:r>
      <w:proofErr w:type="spellStart"/>
      <w:r w:rsidR="007327C3" w:rsidRPr="00931C08">
        <w:rPr>
          <w:i/>
          <w:iCs/>
        </w:rPr>
        <w:t>Markup</w:t>
      </w:r>
      <w:proofErr w:type="spellEnd"/>
      <w:r w:rsidR="007327C3" w:rsidRPr="00931C08">
        <w:rPr>
          <w:i/>
          <w:iCs/>
        </w:rPr>
        <w:t xml:space="preserve"> Language</w:t>
      </w:r>
      <w:r w:rsidRPr="00931C08">
        <w:t>) pomiędzy klientem</w:t>
      </w:r>
      <w:r w:rsidR="008E6F29" w:rsidRPr="00931C08">
        <w:t xml:space="preserve"> i </w:t>
      </w:r>
      <w:r w:rsidRPr="00931C08">
        <w:t xml:space="preserve">procedurą lub usługą, która znajduje się w Internecie. </w:t>
      </w:r>
      <w:r w:rsidR="007327C3" w:rsidRPr="00931C08">
        <w:t>Z</w:t>
      </w:r>
      <w:r w:rsidRPr="00931C08">
        <w:t xml:space="preserve">ostał </w:t>
      </w:r>
      <w:r w:rsidR="00C22CC7" w:rsidRPr="00931C08">
        <w:t>wydan</w:t>
      </w:r>
      <w:r w:rsidR="007327C3" w:rsidRPr="00931C08">
        <w:t>y</w:t>
      </w:r>
      <w:r w:rsidR="00C22CC7" w:rsidRPr="00931C08">
        <w:t xml:space="preserve"> w świat</w:t>
      </w:r>
      <w:r w:rsidRPr="00931C08">
        <w:t xml:space="preserve"> w 1999 roku i jest publikowan</w:t>
      </w:r>
      <w:r w:rsidR="0053771D">
        <w:t>y</w:t>
      </w:r>
      <w:r w:rsidRPr="00931C08">
        <w:t xml:space="preserve"> przez W3C jako otwarty standard.</w:t>
      </w:r>
    </w:p>
    <w:p w14:paraId="2AEA7284" w14:textId="466DECB3" w:rsidR="00687853" w:rsidRPr="00931C08" w:rsidRDefault="007F10DD" w:rsidP="006559FB">
      <w:pPr>
        <w:ind w:firstLine="360"/>
      </w:pPr>
      <w:r w:rsidRPr="00931C08">
        <w:t>SOAP może być używany przez różne protokoły transportowe oprócz HTTP, na przykład FTP i SMTP. (</w:t>
      </w:r>
      <w:r w:rsidR="00152C41">
        <w:t>Klasycznym</w:t>
      </w:r>
      <w:r w:rsidRPr="00931C08">
        <w:t xml:space="preserve"> wzorcem jest użycie HTTP do synchronicznej wymiany danych i SMTP lub FTP do interakcji asynchronicznych).</w:t>
      </w:r>
    </w:p>
    <w:p w14:paraId="161955FA" w14:textId="56CCA123" w:rsidR="00687853" w:rsidRPr="00931C08" w:rsidRDefault="007F10DD" w:rsidP="00CC7E24">
      <w:pPr>
        <w:ind w:firstLine="360"/>
      </w:pPr>
      <w:r w:rsidRPr="00931C08">
        <w:t>W celu zapewnienia spójności podczas strukturyzacji danych SOAP wykorzystuje standardowy schemat XML (XSL) do kodowania XML. Dodatkowo programiści mogą tworzyć własne schematy XML, aby dodać niestandardowe elementy XML do wiadomości SOAP.</w:t>
      </w:r>
    </w:p>
    <w:p w14:paraId="6D81CBED" w14:textId="77777777" w:rsidR="00BE2552" w:rsidRDefault="007F10DD" w:rsidP="006559FB">
      <w:pPr>
        <w:ind w:firstLine="360"/>
      </w:pPr>
      <w:r w:rsidRPr="00931C08">
        <w:t>SOAP jest zwykle używany z językiem opisu usług sieciowych WSDL</w:t>
      </w:r>
      <w:r w:rsidR="00584697" w:rsidRPr="00931C08">
        <w:t xml:space="preserve"> (</w:t>
      </w:r>
      <w:proofErr w:type="spellStart"/>
      <w:r w:rsidR="00584697" w:rsidRPr="00931C08">
        <w:rPr>
          <w:i/>
          <w:iCs/>
        </w:rPr>
        <w:t>angl</w:t>
      </w:r>
      <w:proofErr w:type="spellEnd"/>
      <w:r w:rsidR="00584697" w:rsidRPr="00931C08">
        <w:rPr>
          <w:i/>
          <w:iCs/>
        </w:rPr>
        <w:t xml:space="preserve">. Web Services </w:t>
      </w:r>
      <w:proofErr w:type="spellStart"/>
      <w:r w:rsidR="00584697" w:rsidRPr="00931C08">
        <w:rPr>
          <w:i/>
          <w:iCs/>
        </w:rPr>
        <w:t>Description</w:t>
      </w:r>
      <w:proofErr w:type="spellEnd"/>
      <w:r w:rsidR="00584697" w:rsidRPr="00931C08">
        <w:rPr>
          <w:i/>
          <w:iCs/>
        </w:rPr>
        <w:t xml:space="preserve"> Language</w:t>
      </w:r>
      <w:r w:rsidRPr="00931C08">
        <w:t xml:space="preserve">). </w:t>
      </w:r>
      <w:r w:rsidR="00D10056">
        <w:t>Ważność</w:t>
      </w:r>
      <w:r w:rsidRPr="00931C08">
        <w:t xml:space="preserve"> użycia WSDL polega na tym, że programiści i maszyny mogą sprawdzić usługę sieciową, która obsługuje SOAP, aby odkryć specyfikę wymiany informacji przez sieć. Ponadto WSDL opisuje, w jaki sposób strukturyzować komunikaty żądania i odpowiedzi SOAP, które dana usługa obsługuje. Odkrywanie poprzez WSDL upraszcza programowanie usług sieciowych wykorzystujących SOAP.</w:t>
      </w:r>
      <w:r w:rsidR="003D6E33">
        <w:t xml:space="preserve"> </w:t>
      </w:r>
    </w:p>
    <w:p w14:paraId="3F8793D0" w14:textId="1F7F7A59" w:rsidR="00E84051" w:rsidRPr="00B9582D" w:rsidRDefault="00BE2552" w:rsidP="00BE2552">
      <w:r>
        <w:t>Z</w:t>
      </w:r>
      <w:r w:rsidR="00E84051" w:rsidRPr="00931C08">
        <w:t>alety</w:t>
      </w:r>
      <w:r w:rsidR="003D6E33">
        <w:t>:</w:t>
      </w:r>
    </w:p>
    <w:p w14:paraId="168BCCC2" w14:textId="0B41C4D9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SOAP </w:t>
      </w:r>
      <w:r w:rsidR="00AB6362" w:rsidRPr="00931C08">
        <w:t xml:space="preserve">pozwala na generowanie </w:t>
      </w:r>
      <w:r w:rsidRPr="00931C08">
        <w:t xml:space="preserve">kodu </w:t>
      </w:r>
      <w:r w:rsidR="00AB6362" w:rsidRPr="00931C08">
        <w:t xml:space="preserve">opierając się </w:t>
      </w:r>
      <w:r w:rsidRPr="00931C08">
        <w:t>na XML</w:t>
      </w:r>
      <w:r w:rsidR="00AB6362" w:rsidRPr="00931C08">
        <w:t>.</w:t>
      </w:r>
      <w:r w:rsidRPr="00931C08">
        <w:t xml:space="preserve"> XML jest dobrze znany i wszechobecny z dużą elastycznością (na przykład, przestrzenie nazw).</w:t>
      </w:r>
    </w:p>
    <w:p w14:paraId="0C3AFA3C" w14:textId="56E71F7E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Ponieważ jest oparty na tekście, debugowanie jest wygodne i nie ma ograniczeń dotyczących transportu. </w:t>
      </w:r>
      <w:r w:rsidR="00160B8A">
        <w:t>P</w:t>
      </w:r>
      <w:r w:rsidRPr="00931C08">
        <w:t>odejścia</w:t>
      </w:r>
      <w:r w:rsidR="00160B8A">
        <w:t xml:space="preserve"> do napisania własnych plików</w:t>
      </w:r>
      <w:r w:rsidRPr="00931C08">
        <w:t xml:space="preserve"> są opisane w WSDL, plik działa jako wiążący kontrakt dla </w:t>
      </w:r>
      <w:r w:rsidR="00160B8A">
        <w:t>przesyłania</w:t>
      </w:r>
      <w:r w:rsidRPr="00931C08">
        <w:t xml:space="preserve"> wiadomości i typów.</w:t>
      </w:r>
    </w:p>
    <w:p w14:paraId="5313DB3B" w14:textId="13939A44" w:rsidR="00EC1E28" w:rsidRDefault="00EC1E28" w:rsidP="003D6E33">
      <w:pPr>
        <w:pStyle w:val="ListParagraph"/>
        <w:numPr>
          <w:ilvl w:val="0"/>
          <w:numId w:val="16"/>
        </w:numPr>
        <w:ind w:hanging="360"/>
      </w:pPr>
      <w:r w:rsidRPr="00931C08">
        <w:t>Dodatkowa warstwa WS-Security zapewniana przez SOAP działa na poziomie wiadomości, aby upewnić się, że nie tylko treść wiadomości może być odczytana przez właściwy serwer, ale także właściwy proces na serwerze.</w:t>
      </w:r>
    </w:p>
    <w:p w14:paraId="2091E6F7" w14:textId="6AF04C4E" w:rsidR="00BE2552" w:rsidRPr="00931C08" w:rsidRDefault="00BE2552" w:rsidP="00AB1E4F"/>
    <w:p w14:paraId="4D9E7569" w14:textId="5CDFFF52" w:rsidR="00E84051" w:rsidRPr="00931C08" w:rsidRDefault="00E84051" w:rsidP="00BE2552">
      <w:r w:rsidRPr="00931C08">
        <w:t>Wady</w:t>
      </w:r>
      <w:r w:rsidR="00273B1B" w:rsidRPr="00931C08">
        <w:t>:</w:t>
      </w:r>
    </w:p>
    <w:p w14:paraId="72211F49" w14:textId="0602D5D1" w:rsidR="0042496F" w:rsidRPr="00931C08" w:rsidRDefault="00974DA7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Działa tylko z XML, a </w:t>
      </w:r>
      <w:r w:rsidR="00E84051" w:rsidRPr="00931C08">
        <w:t xml:space="preserve">XML jest bardzo </w:t>
      </w:r>
      <w:r w:rsidR="001752AA" w:rsidRPr="00931C08">
        <w:t>dosłowny</w:t>
      </w:r>
      <w:r w:rsidR="008E6F29" w:rsidRPr="00931C08">
        <w:t xml:space="preserve"> i </w:t>
      </w:r>
      <w:r w:rsidR="00E84051" w:rsidRPr="00931C08">
        <w:t xml:space="preserve">pomiar wiadomości ma tendencję do wzrostu </w:t>
      </w:r>
      <w:proofErr w:type="spellStart"/>
      <w:r w:rsidR="0042496F" w:rsidRPr="00931C08">
        <w:t>eksponencjalnego</w:t>
      </w:r>
      <w:proofErr w:type="spellEnd"/>
      <w:r w:rsidR="00E84051" w:rsidRPr="00931C08">
        <w:t>.</w:t>
      </w:r>
    </w:p>
    <w:p w14:paraId="530B1E07" w14:textId="010495A9" w:rsidR="00E84051" w:rsidRPr="00931C08" w:rsidRDefault="009B5ECF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Pliki są </w:t>
      </w:r>
      <w:r w:rsidR="00DE6D96" w:rsidRPr="00931C08">
        <w:t>ciężki</w:t>
      </w:r>
      <w:r w:rsidRPr="00931C08">
        <w:t>e ze względu na duży rozmiar XML</w:t>
      </w:r>
      <w:r w:rsidR="00974DA7" w:rsidRPr="00931C08">
        <w:t xml:space="preserve"> tekstu</w:t>
      </w:r>
      <w:r w:rsidR="00E84051" w:rsidRPr="00931C08">
        <w:t>.</w:t>
      </w:r>
    </w:p>
    <w:p w14:paraId="6C8BC70F" w14:textId="75316797" w:rsidR="00E84051" w:rsidRPr="00931C08" w:rsidRDefault="00E84051" w:rsidP="003D6E33">
      <w:pPr>
        <w:pStyle w:val="ListParagraph"/>
        <w:numPr>
          <w:ilvl w:val="0"/>
          <w:numId w:val="16"/>
        </w:numPr>
        <w:ind w:hanging="360"/>
      </w:pPr>
      <w:r w:rsidRPr="00931C08">
        <w:t xml:space="preserve">Wsparcie dla technologii kodu w obecnych językach jest </w:t>
      </w:r>
      <w:r w:rsidR="00DE6D96" w:rsidRPr="00931C08">
        <w:t>ograniczone do niedużej ilości języków, na przykład to</w:t>
      </w:r>
      <w:r w:rsidRPr="00931C08">
        <w:t xml:space="preserve"> Java, </w:t>
      </w:r>
      <w:proofErr w:type="spellStart"/>
      <w:r w:rsidRPr="00931C08">
        <w:t>Python</w:t>
      </w:r>
      <w:proofErr w:type="spellEnd"/>
      <w:r w:rsidRPr="00931C08">
        <w:t xml:space="preserve"> i C#, podczas gdy SOAP </w:t>
      </w:r>
      <w:r w:rsidR="000127C1">
        <w:t>przez</w:t>
      </w:r>
      <w:r w:rsidRPr="00931C08">
        <w:t xml:space="preserve"> Go/</w:t>
      </w:r>
      <w:proofErr w:type="spellStart"/>
      <w:r w:rsidRPr="00931C08">
        <w:t>Rust</w:t>
      </w:r>
      <w:proofErr w:type="spellEnd"/>
      <w:r w:rsidRPr="00931C08">
        <w:t>/PHP/</w:t>
      </w:r>
      <w:proofErr w:type="spellStart"/>
      <w:r w:rsidRPr="00931C08">
        <w:t>Elixir</w:t>
      </w:r>
      <w:proofErr w:type="spellEnd"/>
      <w:r w:rsidRPr="00931C08">
        <w:t xml:space="preserve"> </w:t>
      </w:r>
      <w:r w:rsidR="000127C1">
        <w:t>nie jest obsługiwany,</w:t>
      </w:r>
    </w:p>
    <w:p w14:paraId="1AD25DB0" w14:textId="1BD68AC2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gRPC</w:t>
      </w:r>
      <w:proofErr w:type="spellEnd"/>
    </w:p>
    <w:p w14:paraId="1F63F35D" w14:textId="03D45EC9" w:rsidR="00CE7F4A" w:rsidRPr="00931C08" w:rsidRDefault="001562FD" w:rsidP="0043642C">
      <w:proofErr w:type="spellStart"/>
      <w:r w:rsidRPr="00931C08">
        <w:t>gRPC</w:t>
      </w:r>
      <w:proofErr w:type="spellEnd"/>
      <w:r w:rsidR="00DB62B3">
        <w:t>, czyli</w:t>
      </w:r>
      <w:r w:rsidRPr="00931C08">
        <w:t xml:space="preserve"> Remote </w:t>
      </w:r>
      <w:proofErr w:type="spellStart"/>
      <w:r w:rsidRPr="00931C08">
        <w:t>Procedure</w:t>
      </w:r>
      <w:proofErr w:type="spellEnd"/>
      <w:r w:rsidRPr="00931C08">
        <w:t xml:space="preserve"> Call</w:t>
      </w:r>
      <w:r w:rsidR="00850AFF" w:rsidRPr="00931C08">
        <w:t xml:space="preserve"> od Google</w:t>
      </w:r>
      <w:r w:rsidRPr="00931C08">
        <w:t xml:space="preserve"> jest akronimem </w:t>
      </w:r>
      <w:r w:rsidR="00DB62B3" w:rsidRPr="00931C08">
        <w:t xml:space="preserve">rekurencyjnym </w:t>
      </w:r>
      <w:r w:rsidRPr="00931C08">
        <w:t>dla metody zdefiniowanej wokół wszystkich zalet HTTP/2,</w:t>
      </w:r>
      <w:r w:rsidR="00DB62B3">
        <w:t xml:space="preserve"> ponieważ</w:t>
      </w:r>
      <w:r w:rsidRPr="00931C08">
        <w:t xml:space="preserve"> używa binarnego formatu do transferu, który jest niezwykle wydajny.</w:t>
      </w:r>
      <w:r w:rsidR="0043642C">
        <w:t xml:space="preserve"> </w:t>
      </w:r>
      <w:r w:rsidR="00974DA7" w:rsidRPr="00931C08">
        <w:t>C</w:t>
      </w:r>
      <w:r w:rsidRPr="00931C08">
        <w:t xml:space="preserve">elem </w:t>
      </w:r>
      <w:proofErr w:type="spellStart"/>
      <w:r w:rsidRPr="00931C08">
        <w:t>gRPC</w:t>
      </w:r>
      <w:proofErr w:type="spellEnd"/>
      <w:r w:rsidRPr="00931C08">
        <w:t xml:space="preserve"> jest umożliwienie wywoływania procedur</w:t>
      </w:r>
      <w:r w:rsidR="00035500">
        <w:t>,</w:t>
      </w:r>
      <w:r w:rsidR="008E6F29" w:rsidRPr="00931C08">
        <w:t xml:space="preserve"> </w:t>
      </w:r>
      <w:r w:rsidR="00974DA7" w:rsidRPr="00931C08">
        <w:t>a</w:t>
      </w:r>
      <w:r w:rsidR="008E6F29" w:rsidRPr="00931C08">
        <w:t xml:space="preserve"> </w:t>
      </w:r>
      <w:r w:rsidRPr="00931C08">
        <w:t>nie interakcji danych, co czyni go nieco podobnym do SOAP w koncepcji</w:t>
      </w:r>
      <w:r w:rsidR="00CE7F4A" w:rsidRPr="00931C08">
        <w:t>.</w:t>
      </w:r>
    </w:p>
    <w:p w14:paraId="14EE12B7" w14:textId="0C50AD8E" w:rsidR="005C0002" w:rsidRPr="00931C08" w:rsidRDefault="005C0002" w:rsidP="00E63E40"/>
    <w:p w14:paraId="0E1EE779" w14:textId="0EC475CE" w:rsidR="005C0002" w:rsidRPr="00931C08" w:rsidRDefault="005C0002" w:rsidP="00E63E40">
      <w:r w:rsidRPr="00931C08">
        <w:t>Zalety:</w:t>
      </w:r>
    </w:p>
    <w:p w14:paraId="20569743" w14:textId="7450CCCE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Bardzo wydajny. Wykorzystuje wszystko co HTTP/2 ma do zaoferowania w tym, że można wysyłać rzeczy synchronicznie (czekając na odpowiedź), strumieniować, multipleksować, wszystko przez to samo połączenie. </w:t>
      </w:r>
      <w:r w:rsidR="002E3595" w:rsidRPr="00931C08">
        <w:t>Dodatkowo wiadomości binarne są bardzo małe, które nie obciążają wydajności.</w:t>
      </w:r>
    </w:p>
    <w:p w14:paraId="34F59FA3" w14:textId="4B63C8A5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lastRenderedPageBreak/>
        <w:t>Generowanie kodu ułatwia konfigurację</w:t>
      </w:r>
      <w:r w:rsidR="008E6F29" w:rsidRPr="00931C08">
        <w:t xml:space="preserve"> i </w:t>
      </w:r>
      <w:r w:rsidRPr="00931C08">
        <w:t>HTTP/2 wymaga TLS</w:t>
      </w:r>
      <w:r w:rsidR="00DB62B3">
        <w:t xml:space="preserve"> i </w:t>
      </w:r>
      <w:r w:rsidR="00DB62B3" w:rsidRPr="00DB62B3">
        <w:t xml:space="preserve">pozwala </w:t>
      </w:r>
      <w:r w:rsidR="00DB62B3">
        <w:t xml:space="preserve">na </w:t>
      </w:r>
      <w:r w:rsidR="00DB62B3" w:rsidRPr="00DB62B3">
        <w:t>żądanie wielu plików w tym samym czasie</w:t>
      </w:r>
      <w:r w:rsidR="00DB62B3">
        <w:t>.</w:t>
      </w:r>
    </w:p>
    <w:p w14:paraId="4DF9EFD4" w14:textId="77777777" w:rsidR="005C0002" w:rsidRPr="00931C08" w:rsidRDefault="005C0002" w:rsidP="00E63E40"/>
    <w:p w14:paraId="08727A07" w14:textId="459407CB" w:rsidR="005C0002" w:rsidRPr="00931C08" w:rsidRDefault="005C0002" w:rsidP="00E63E40">
      <w:r w:rsidRPr="00931C08">
        <w:t>Wady</w:t>
      </w:r>
      <w:r w:rsidR="001D093B" w:rsidRPr="00931C08">
        <w:t>:</w:t>
      </w:r>
    </w:p>
    <w:p w14:paraId="2AC00223" w14:textId="6627AA4D" w:rsidR="005C0002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 xml:space="preserve">Trudny do debugowania, ponieważ komunikaty są binarne i nie są czytelne dla człowieka. Chociaż jest obsługiwany we wszystkich językach, niektóre mają ograniczenia (np. nie można mieć serwerów PHP </w:t>
      </w:r>
      <w:proofErr w:type="spellStart"/>
      <w:r w:rsidRPr="00931C08">
        <w:t>gRPC</w:t>
      </w:r>
      <w:proofErr w:type="spellEnd"/>
      <w:r w:rsidRPr="00931C08">
        <w:t>, tylko klientów),</w:t>
      </w:r>
      <w:r w:rsidR="008E6F29" w:rsidRPr="00931C08">
        <w:t xml:space="preserve"> i </w:t>
      </w:r>
      <w:r w:rsidRPr="00931C08">
        <w:t xml:space="preserve">ze względu na naturę HTTP/2 nie ma wsparcia (obecnie) bezpośrednio w aplikacjach </w:t>
      </w:r>
      <w:proofErr w:type="spellStart"/>
      <w:r w:rsidRPr="00931C08">
        <w:t>frontendowych</w:t>
      </w:r>
      <w:proofErr w:type="spellEnd"/>
      <w:r w:rsidRPr="00931C08">
        <w:t>.</w:t>
      </w:r>
    </w:p>
    <w:p w14:paraId="3D094F50" w14:textId="17960100" w:rsidR="006C4196" w:rsidRPr="00931C08" w:rsidRDefault="005C0002" w:rsidP="00CC7E24">
      <w:pPr>
        <w:pStyle w:val="ListParagraph"/>
        <w:numPr>
          <w:ilvl w:val="0"/>
          <w:numId w:val="18"/>
        </w:numPr>
        <w:ind w:hanging="360"/>
      </w:pPr>
      <w:r w:rsidRPr="00931C08">
        <w:t>Ponieważ musi</w:t>
      </w:r>
      <w:r w:rsidR="00AA7C30" w:rsidRPr="00931C08">
        <w:t xml:space="preserve"> być</w:t>
      </w:r>
      <w:r w:rsidRPr="00931C08">
        <w:t xml:space="preserve"> TLS wszędzie, </w:t>
      </w:r>
      <w:r w:rsidR="00AA7C30" w:rsidRPr="00931C08">
        <w:t xml:space="preserve">konieczne jest to, że trzeba </w:t>
      </w:r>
      <w:r w:rsidRPr="00931C08">
        <w:t xml:space="preserve">uwzględnić </w:t>
      </w:r>
      <w:r w:rsidR="00AA7C30" w:rsidRPr="00931C08">
        <w:t>też</w:t>
      </w:r>
      <w:r w:rsidRPr="00931C08">
        <w:t xml:space="preserve"> w wymaganiach konfiguracyjnych </w:t>
      </w:r>
      <w:r w:rsidR="00AA7C30" w:rsidRPr="00931C08">
        <w:t xml:space="preserve">obecność TLS protokołu lub </w:t>
      </w:r>
      <w:r w:rsidRPr="00931C08">
        <w:t>nabywając certyfikaty do użytku wewnętrznego od znanego CA</w:t>
      </w:r>
      <w:r w:rsidR="00AA7C30" w:rsidRPr="00931C08">
        <w:t xml:space="preserve"> (</w:t>
      </w:r>
      <w:r w:rsidR="00AA7C30" w:rsidRPr="00931C08">
        <w:rPr>
          <w:i/>
          <w:iCs/>
        </w:rPr>
        <w:t xml:space="preserve">ang. </w:t>
      </w:r>
      <w:proofErr w:type="spellStart"/>
      <w:r w:rsidR="00AA7C30" w:rsidRPr="00931C08">
        <w:rPr>
          <w:i/>
          <w:iCs/>
        </w:rPr>
        <w:t>Certificate</w:t>
      </w:r>
      <w:proofErr w:type="spellEnd"/>
      <w:r w:rsidR="00AA7C30" w:rsidRPr="00931C08">
        <w:rPr>
          <w:i/>
          <w:iCs/>
        </w:rPr>
        <w:t xml:space="preserve"> Authority</w:t>
      </w:r>
      <w:r w:rsidR="00AA7C30" w:rsidRPr="00931C08">
        <w:t>)</w:t>
      </w:r>
      <w:r w:rsidRPr="00931C08">
        <w:t xml:space="preserve">, </w:t>
      </w:r>
      <w:r w:rsidR="00460984" w:rsidRPr="00931C08">
        <w:t>lub</w:t>
      </w:r>
      <w:r w:rsidRPr="00931C08">
        <w:t xml:space="preserve"> tworz</w:t>
      </w:r>
      <w:r w:rsidR="00460984" w:rsidRPr="00931C08">
        <w:t xml:space="preserve">yć </w:t>
      </w:r>
      <w:r w:rsidRPr="00931C08">
        <w:t>własny wewnętrzny CA do wydawania certyfikatów, ale musi</w:t>
      </w:r>
      <w:r w:rsidR="00460984" w:rsidRPr="00931C08">
        <w:t>my</w:t>
      </w:r>
      <w:r w:rsidRPr="00931C08">
        <w:t xml:space="preserve"> dodać go jako zaufany w całej infrastrukturze/kontenerach/</w:t>
      </w:r>
      <w:r w:rsidR="00B2181F" w:rsidRPr="00931C08">
        <w:t>itd.</w:t>
      </w:r>
    </w:p>
    <w:p w14:paraId="5868E323" w14:textId="77777777" w:rsidR="006C4196" w:rsidRPr="00931C08" w:rsidRDefault="006C4196" w:rsidP="00CC7E24">
      <w:pPr>
        <w:ind w:left="720"/>
      </w:pPr>
    </w:p>
    <w:p w14:paraId="08689644" w14:textId="1095FD03" w:rsidR="0004362D" w:rsidRPr="00931C08" w:rsidRDefault="00FE4419" w:rsidP="009F4AB4">
      <w:pPr>
        <w:pStyle w:val="Heading4"/>
        <w:ind w:left="540" w:hanging="540"/>
      </w:pPr>
      <w:r>
        <w:t xml:space="preserve"> </w:t>
      </w:r>
      <w:proofErr w:type="spellStart"/>
      <w:r w:rsidR="0004362D" w:rsidRPr="00931C08">
        <w:t>GraphQL</w:t>
      </w:r>
      <w:proofErr w:type="spellEnd"/>
    </w:p>
    <w:p w14:paraId="42FB4283" w14:textId="3A6D3BBF" w:rsidR="000466DC" w:rsidRPr="00931C08" w:rsidRDefault="000466DC" w:rsidP="00E63E40">
      <w:proofErr w:type="spellStart"/>
      <w:r w:rsidRPr="00931C08">
        <w:t>GraphQL</w:t>
      </w:r>
      <w:proofErr w:type="spellEnd"/>
      <w:r w:rsidR="0043642C">
        <w:t xml:space="preserve"> -</w:t>
      </w:r>
      <w:r w:rsidR="00CE3940" w:rsidRPr="00931C08">
        <w:t xml:space="preserve"> produkt Facebooka,</w:t>
      </w:r>
      <w:r w:rsidRPr="00931C08">
        <w:t xml:space="preserve"> plasuje się gdzieś pomiędzy REST</w:t>
      </w:r>
      <w:r w:rsidR="008E6F29" w:rsidRPr="00931C08">
        <w:t xml:space="preserve"> i </w:t>
      </w:r>
      <w:proofErr w:type="spellStart"/>
      <w:r w:rsidRPr="00931C08">
        <w:t>gRPC</w:t>
      </w:r>
      <w:proofErr w:type="spellEnd"/>
      <w:r w:rsidRPr="00931C08">
        <w:t>. Jego celem jest ułatwienie żądania danych poprzez własny język zapytań, który daje kontrolę klientowi</w:t>
      </w:r>
      <w:r w:rsidR="00EC1E28" w:rsidRPr="00931C08">
        <w:t>. Komunikuje się za pomocą protokołu HTTP i wykorzystuje format danych JSON</w:t>
      </w:r>
      <w:r w:rsidR="00CE3940" w:rsidRPr="00931C08">
        <w:t>.</w:t>
      </w:r>
    </w:p>
    <w:p w14:paraId="3C33702F" w14:textId="77777777" w:rsidR="000466DC" w:rsidRPr="00931C08" w:rsidRDefault="000466DC" w:rsidP="00E63E40"/>
    <w:p w14:paraId="1C6397B0" w14:textId="0A87C372" w:rsidR="000466DC" w:rsidRPr="00931C08" w:rsidRDefault="007E5177" w:rsidP="00E63E40">
      <w:r w:rsidRPr="00931C08">
        <w:t>Zalety</w:t>
      </w:r>
      <w:r w:rsidR="00CC7E24">
        <w:t>:</w:t>
      </w:r>
    </w:p>
    <w:p w14:paraId="33BF01E5" w14:textId="5C023112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Jego oparcie na JSON czyni go nieco podobnym do REST, ale z dodatkową korzyścią, że adaptacyjne zapytania oznaczają, że moż</w:t>
      </w:r>
      <w:r w:rsidR="0026421F" w:rsidRPr="00931C08">
        <w:t>na</w:t>
      </w:r>
      <w:r w:rsidRPr="00931C08">
        <w:t xml:space="preserve"> poprosić o dane, które chcesz, jak chcesz nie ma </w:t>
      </w:r>
      <w:r w:rsidR="0026421F" w:rsidRPr="00931C08">
        <w:t>dużo</w:t>
      </w:r>
      <w:r w:rsidRPr="00931C08">
        <w:t xml:space="preserve"> wielokrotnych zapytań, aby uzyskać wszystko, czego potrzebujesz.</w:t>
      </w:r>
    </w:p>
    <w:p w14:paraId="5B215BED" w14:textId="29FAD55F" w:rsidR="00CE3940" w:rsidRPr="00931C08" w:rsidRDefault="00CE3940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>Przy debugowaniu dostajemy detaliczny opis problemu, czyli w tym dodatkowo referencję do połączenia i całą informację z handlera.</w:t>
      </w:r>
    </w:p>
    <w:p w14:paraId="41B8888E" w14:textId="77777777" w:rsidR="000466DC" w:rsidRPr="00931C08" w:rsidRDefault="000466DC" w:rsidP="00B75D46">
      <w:pPr>
        <w:pStyle w:val="ListParagraph"/>
        <w:numPr>
          <w:ilvl w:val="0"/>
          <w:numId w:val="19"/>
        </w:numPr>
        <w:ind w:left="810" w:hanging="360"/>
      </w:pPr>
      <w:r w:rsidRPr="00931C08">
        <w:t xml:space="preserve">Posiada walidację schematu i typowanie, więc w tym sensie jest nieco zbliżony do tego, jak </w:t>
      </w:r>
      <w:proofErr w:type="spellStart"/>
      <w:r w:rsidRPr="00931C08">
        <w:t>gRPC</w:t>
      </w:r>
      <w:proofErr w:type="spellEnd"/>
      <w:r w:rsidRPr="00931C08">
        <w:t xml:space="preserve"> definiuje rzeczy.</w:t>
      </w:r>
    </w:p>
    <w:p w14:paraId="5F5B8BAC" w14:textId="77777777" w:rsidR="000466DC" w:rsidRPr="00931C08" w:rsidRDefault="000466DC" w:rsidP="00E63E40"/>
    <w:p w14:paraId="560A2864" w14:textId="15619135" w:rsidR="000466DC" w:rsidRPr="00931C08" w:rsidRDefault="000466DC" w:rsidP="00E63E40">
      <w:r w:rsidRPr="00931C08">
        <w:t>Wady</w:t>
      </w:r>
      <w:r w:rsidR="00CC7E24">
        <w:t>:</w:t>
      </w:r>
    </w:p>
    <w:p w14:paraId="5EBC552D" w14:textId="3CD343FA" w:rsidR="000466DC" w:rsidRPr="00931C08" w:rsidRDefault="000466DC" w:rsidP="00B75D46">
      <w:pPr>
        <w:pStyle w:val="ListParagraph"/>
        <w:numPr>
          <w:ilvl w:val="0"/>
          <w:numId w:val="19"/>
        </w:numPr>
        <w:ind w:hanging="360"/>
      </w:pPr>
      <w:r w:rsidRPr="00931C08">
        <w:t>Cała ta elastyczność odbija się na zdolności do buforowania</w:t>
      </w:r>
      <w:r w:rsidR="00CE3940" w:rsidRPr="00931C08">
        <w:t xml:space="preserve"> i jest słaby wydajnościowo</w:t>
      </w:r>
      <w:r w:rsidRPr="00931C08">
        <w:t xml:space="preserve">. </w:t>
      </w:r>
      <w:r w:rsidR="00FB5747" w:rsidRPr="00931C08">
        <w:t>Wynika to z te</w:t>
      </w:r>
      <w:r w:rsidR="00582B77" w:rsidRPr="00931C08">
        <w:t>go jak detaliczną</w:t>
      </w:r>
      <w:r w:rsidR="00A15467">
        <w:t xml:space="preserve"> i ogromną</w:t>
      </w:r>
      <w:r w:rsidR="00582B77" w:rsidRPr="00931C08">
        <w:t xml:space="preserve"> </w:t>
      </w:r>
      <w:r w:rsidR="00FB5747" w:rsidRPr="00931C08">
        <w:t>informacj</w:t>
      </w:r>
      <w:r w:rsidR="00582B77" w:rsidRPr="00931C08">
        <w:t>ę</w:t>
      </w:r>
      <w:r w:rsidR="00FB5747" w:rsidRPr="00931C08">
        <w:t xml:space="preserve"> </w:t>
      </w:r>
      <w:r w:rsidR="002E3595" w:rsidRPr="00931C08">
        <w:t>dostaje się przy</w:t>
      </w:r>
      <w:r w:rsidR="00FB5747" w:rsidRPr="00931C08">
        <w:t xml:space="preserve"> zapytaniach</w:t>
      </w:r>
      <w:r w:rsidRPr="00931C08">
        <w:t>.</w:t>
      </w:r>
    </w:p>
    <w:p w14:paraId="5A08D204" w14:textId="0B0B460A" w:rsidR="00C459C4" w:rsidRPr="00931C08" w:rsidRDefault="00C459C4" w:rsidP="00B75D46">
      <w:pPr>
        <w:pStyle w:val="ListParagraph"/>
        <w:numPr>
          <w:ilvl w:val="0"/>
          <w:numId w:val="19"/>
        </w:numPr>
        <w:ind w:hanging="360"/>
      </w:pPr>
      <w:r w:rsidRPr="00931C08">
        <w:t>Pomimo nazwy, nie jest to do końca interfejs grafowy. Nie można na przykład pobrać wszystkich przodków jednostki nadrzędnej.</w:t>
      </w:r>
    </w:p>
    <w:p w14:paraId="76518BFC" w14:textId="22EB0E4D" w:rsidR="00107440" w:rsidRPr="00931C08" w:rsidRDefault="00107440" w:rsidP="00B75D46">
      <w:pPr>
        <w:pStyle w:val="ListParagraph"/>
        <w:numPr>
          <w:ilvl w:val="0"/>
          <w:numId w:val="19"/>
        </w:numPr>
        <w:ind w:hanging="360"/>
      </w:pPr>
      <w:r w:rsidRPr="00931C08">
        <w:t>Nie ma dużo informacji o tworzeniu serwisów na podstawie tego API.</w:t>
      </w:r>
    </w:p>
    <w:p w14:paraId="7639A625" w14:textId="651808F8" w:rsidR="0004362D" w:rsidRPr="00931C08" w:rsidRDefault="00FE4419" w:rsidP="009F4AB4">
      <w:pPr>
        <w:pStyle w:val="Heading4"/>
        <w:ind w:left="540" w:hanging="540"/>
      </w:pPr>
      <w:r>
        <w:t xml:space="preserve"> </w:t>
      </w:r>
      <w:r w:rsidR="0004362D" w:rsidRPr="00931C08">
        <w:t>REST</w:t>
      </w:r>
    </w:p>
    <w:p w14:paraId="13556B8F" w14:textId="37D09F8E" w:rsidR="00ED652F" w:rsidRPr="00931C08" w:rsidRDefault="00C22CC7" w:rsidP="00E63E40">
      <w:r w:rsidRPr="00107C9A">
        <w:t xml:space="preserve">REST jest akronimem od </w:t>
      </w:r>
      <w:proofErr w:type="spellStart"/>
      <w:r w:rsidRPr="00107C9A">
        <w:t>Representational</w:t>
      </w:r>
      <w:proofErr w:type="spellEnd"/>
      <w:r w:rsidRPr="00107C9A">
        <w:t xml:space="preserve"> </w:t>
      </w:r>
      <w:proofErr w:type="spellStart"/>
      <w:r w:rsidRPr="00107C9A">
        <w:t>State</w:t>
      </w:r>
      <w:proofErr w:type="spellEnd"/>
      <w:r w:rsidRPr="00107C9A">
        <w:t xml:space="preserve"> Transfer</w:t>
      </w:r>
      <w:r w:rsidR="00107C9A">
        <w:t xml:space="preserve">, </w:t>
      </w:r>
      <w:r w:rsidRPr="00931C08">
        <w:t xml:space="preserve">jest stylem architektonicznym opracowanym przez Roya Fieldinga w jego pracy doktorskiej z 2000 roku. </w:t>
      </w:r>
      <w:r w:rsidR="000F04B2" w:rsidRPr="00931C08">
        <w:t>W REST wszystko odbywa się przy użyciu metod HTTP, takich jak:</w:t>
      </w:r>
    </w:p>
    <w:p w14:paraId="7C487FAA" w14:textId="41189E66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GET</w:t>
      </w:r>
      <w:r w:rsidR="00CB5A82" w:rsidRPr="00931C08">
        <w:t xml:space="preserve"> - odczyt</w:t>
      </w:r>
      <w:r w:rsidR="00ED652F" w:rsidRPr="00931C08">
        <w:t>;</w:t>
      </w:r>
    </w:p>
    <w:p w14:paraId="4F61B078" w14:textId="52D17BF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POST</w:t>
      </w:r>
      <w:r w:rsidR="00CB5A82" w:rsidRPr="00931C08">
        <w:t xml:space="preserve"> – tworzenie</w:t>
      </w:r>
      <w:r w:rsidR="008E6F29" w:rsidRPr="00931C08">
        <w:t xml:space="preserve"> i </w:t>
      </w:r>
      <w:r w:rsidR="00CB5A82" w:rsidRPr="00931C08">
        <w:t>odczyt</w:t>
      </w:r>
      <w:r w:rsidR="00ED652F" w:rsidRPr="00931C08">
        <w:t>;</w:t>
      </w:r>
    </w:p>
    <w:p w14:paraId="52E9DABD" w14:textId="5C68EC0B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PUT</w:t>
      </w:r>
      <w:r w:rsidR="00CB5A82" w:rsidRPr="00931C08">
        <w:t xml:space="preserve"> - modyfikacja</w:t>
      </w:r>
      <w:r w:rsidR="00ED652F" w:rsidRPr="00931C08">
        <w:t>;</w:t>
      </w:r>
      <w:r w:rsidRPr="00931C08">
        <w:t xml:space="preserve"> </w:t>
      </w:r>
    </w:p>
    <w:p w14:paraId="5C812CD8" w14:textId="6B6D7205" w:rsidR="00ED652F" w:rsidRPr="00931C08" w:rsidRDefault="00C22CC7" w:rsidP="00B75D46">
      <w:pPr>
        <w:pStyle w:val="ListParagraph"/>
        <w:numPr>
          <w:ilvl w:val="0"/>
          <w:numId w:val="20"/>
        </w:numPr>
      </w:pPr>
      <w:r w:rsidRPr="00931C08">
        <w:t>DELETE</w:t>
      </w:r>
      <w:r w:rsidR="00CB5A82" w:rsidRPr="00931C08">
        <w:t xml:space="preserve"> - usuwanie</w:t>
      </w:r>
    </w:p>
    <w:p w14:paraId="6293E1DD" w14:textId="15C124C9" w:rsidR="00CB5A82" w:rsidRPr="00931C08" w:rsidRDefault="00CB5A82" w:rsidP="00B75D46">
      <w:pPr>
        <w:pStyle w:val="ListParagraph"/>
        <w:numPr>
          <w:ilvl w:val="0"/>
          <w:numId w:val="20"/>
        </w:numPr>
      </w:pPr>
      <w:r w:rsidRPr="00931C08">
        <w:t>PATCH</w:t>
      </w:r>
      <w:r w:rsidR="00FC2AAA" w:rsidRPr="00931C08">
        <w:t xml:space="preserve"> - częściowe modyfikacje zasobu</w:t>
      </w:r>
    </w:p>
    <w:p w14:paraId="4563FC03" w14:textId="2C12A49C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OPTIONS</w:t>
      </w:r>
      <w:r w:rsidR="00FC2AAA" w:rsidRPr="00931C08">
        <w:t xml:space="preserve"> – przekazywanie metadanych</w:t>
      </w:r>
    </w:p>
    <w:p w14:paraId="4C0802EF" w14:textId="6140232D" w:rsidR="00ED652F" w:rsidRPr="00931C08" w:rsidRDefault="00ED652F" w:rsidP="00920DFC">
      <w:pPr>
        <w:pStyle w:val="ListParagraph"/>
        <w:numPr>
          <w:ilvl w:val="0"/>
          <w:numId w:val="20"/>
        </w:numPr>
      </w:pPr>
      <w:r w:rsidRPr="00931C08">
        <w:t>HEAD</w:t>
      </w:r>
      <w:r w:rsidR="00FC2AAA" w:rsidRPr="00931C08">
        <w:t xml:space="preserve"> – odczyt, ale bez odpowiedzi</w:t>
      </w:r>
    </w:p>
    <w:p w14:paraId="135FE748" w14:textId="77777777" w:rsidR="000F04B2" w:rsidRPr="00931C08" w:rsidRDefault="000F04B2" w:rsidP="00E63E40"/>
    <w:p w14:paraId="4A9AE81E" w14:textId="5C003D30" w:rsidR="000F04B2" w:rsidRPr="00931C08" w:rsidRDefault="00CC0438" w:rsidP="000F04B2">
      <w:r w:rsidRPr="00931C08">
        <w:t>Używanie tekstowych formatów danych stało się konwencją. JSON jest najbardziej popularnym formatem danych, chociaż można używać innych, takich jak XML, CSV,</w:t>
      </w:r>
      <w:r w:rsidR="008E6F29" w:rsidRPr="00931C08">
        <w:t xml:space="preserve"> i </w:t>
      </w:r>
      <w:r w:rsidRPr="00931C08">
        <w:t>nawet RSS.</w:t>
      </w:r>
      <w:r w:rsidR="000F04B2" w:rsidRPr="00931C08">
        <w:t xml:space="preserve"> W taki sposób jak przedstawiono niżej wyglądają zapytania odpowiedź z i do serwera, którą otrzymuje klient aplikacji.</w:t>
      </w:r>
    </w:p>
    <w:p w14:paraId="7815BECB" w14:textId="33C7A89B" w:rsidR="00FB18DD" w:rsidRPr="00931C08" w:rsidRDefault="00FB18DD" w:rsidP="00E63E40"/>
    <w:p w14:paraId="4A87F08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lastRenderedPageBreak/>
        <w:t xml:space="preserve">curl -X POST "http://localhost:49887/api/Accounts/Login" -H  </w:t>
      </w:r>
    </w:p>
    <w:p w14:paraId="1CC0D85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"accept: application/json" -H</w:t>
      </w:r>
    </w:p>
    <w:p w14:paraId="76B83C57" w14:textId="70E85990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"Content-Type: application/</w:t>
      </w:r>
      <w:proofErr w:type="spellStart"/>
      <w:r w:rsidRPr="003A53F8">
        <w:rPr>
          <w:lang w:val="en-US"/>
        </w:rPr>
        <w:t>json-patch+json</w:t>
      </w:r>
      <w:proofErr w:type="spellEnd"/>
      <w:r w:rsidRPr="003A53F8">
        <w:rPr>
          <w:lang w:val="en-US"/>
        </w:rPr>
        <w:t xml:space="preserve">" </w:t>
      </w:r>
    </w:p>
    <w:p w14:paraId="1FB78ECF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-d</w:t>
      </w:r>
    </w:p>
    <w:p w14:paraId="13FB9456" w14:textId="512BFDE1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35765194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"Email":"client@email.com",</w:t>
      </w:r>
    </w:p>
    <w:p w14:paraId="1724664C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ab/>
        <w:t>"Password":"Aacc&amp;556"</w:t>
      </w:r>
    </w:p>
    <w:p w14:paraId="7E4195C1" w14:textId="6A7528AE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} </w:t>
      </w:r>
    </w:p>
    <w:p w14:paraId="0D1EE5CE" w14:textId="7562BD8A" w:rsidR="00ED652F" w:rsidRPr="003A53F8" w:rsidRDefault="00ED652F" w:rsidP="00E63E40">
      <w:pPr>
        <w:rPr>
          <w:lang w:val="en-US"/>
        </w:rPr>
      </w:pPr>
    </w:p>
    <w:p w14:paraId="2FCF9D5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HTTP/1.1 200 OK</w:t>
      </w:r>
    </w:p>
    <w:p w14:paraId="56EA4D7E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ETag: "b8a7ef8b4b282a70d1b64ea5e79072df"</w:t>
      </w:r>
    </w:p>
    <w:p w14:paraId="75ABD0A2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X-Runtime: 13</w:t>
      </w:r>
    </w:p>
    <w:p w14:paraId="5B6FCC56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Cache-Control: private, max-age=0, must-revalidate</w:t>
      </w:r>
    </w:p>
    <w:p w14:paraId="6AFEF840" w14:textId="27882CCF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Content-Length: </w:t>
      </w:r>
      <w:r w:rsidR="00E97DD7" w:rsidRPr="003A53F8">
        <w:rPr>
          <w:lang w:val="en-US"/>
        </w:rPr>
        <w:t>449</w:t>
      </w:r>
    </w:p>
    <w:p w14:paraId="52869680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Status: 200</w:t>
      </w:r>
    </w:p>
    <w:p w14:paraId="10489208" w14:textId="77777777" w:rsidR="00ED652F" w:rsidRPr="003A53F8" w:rsidRDefault="00ED652F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Keep-Alive: timeout=2, max=100</w:t>
      </w:r>
    </w:p>
    <w:p w14:paraId="4AC5C920" w14:textId="21095340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Content-type: application/</w:t>
      </w:r>
      <w:proofErr w:type="spellStart"/>
      <w:r w:rsidRPr="003A53F8">
        <w:rPr>
          <w:lang w:val="en-US"/>
        </w:rPr>
        <w:t>problem+json</w:t>
      </w:r>
      <w:proofErr w:type="spellEnd"/>
      <w:r w:rsidRPr="003A53F8">
        <w:rPr>
          <w:lang w:val="en-US"/>
        </w:rPr>
        <w:t>; charset=utf-8</w:t>
      </w:r>
    </w:p>
    <w:p w14:paraId="6AC1D64E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{</w:t>
      </w:r>
    </w:p>
    <w:p w14:paraId="29476DB7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access_token</w:t>
      </w:r>
      <w:proofErr w:type="spellEnd"/>
      <w:r w:rsidRPr="003A53F8">
        <w:rPr>
          <w:lang w:val="en-US"/>
        </w:rPr>
        <w:t>": "eyJhbGciOiJIUzI1NiIsInR5cCI6IkpXVCJ9.eyJzdWIiOiJjbGllbnRAZW1haWwuY29tIiwianRpIjoiZTdhZTg3NDQtOGI5OC00OWNiLTllYzgtNDUwMGQyZGEyNTE1IiwiZW1haWwiOiJjbGllbnRAZW1haWwuY29tIiwiaHR0cDovL3NjaGVtYXMueG1sc29hcC5vcmcvd3MvMjAwNS8wNS9pZGVudGl0eS9jbGFpbXMvbmFtZSI6ImNsaWVudEBlbWFpbC5jb20iLCJodHRwOi8vc2NoZW1hcy5taWNyb3NvZnQuY29tL3dzLzIwMDgvMDYvaWRlbnRpdHkvY2xhaW1zL3JvbGUiOiJVc2VyIiwibmJmIjoxNjQzMDY0NTcxLCJleHAiOjE2NDMxNTA5NzEsImlzcyI6ImxvY2FsaG9zdC5jb20iLCJhdWQiOiJsb2NhbGhvc3QuY29tIn0.U1UdWYMMna8yaWvnSYXNv1Qyu7PB_JcHcp7NrBFcy9Y",</w:t>
      </w:r>
    </w:p>
    <w:p w14:paraId="3448D73A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token_type</w:t>
      </w:r>
      <w:proofErr w:type="spellEnd"/>
      <w:r w:rsidRPr="003A53F8">
        <w:rPr>
          <w:lang w:val="en-US"/>
        </w:rPr>
        <w:t>": "bearer",</w:t>
      </w:r>
    </w:p>
    <w:p w14:paraId="6975AC6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user_Id</w:t>
      </w:r>
      <w:proofErr w:type="spellEnd"/>
      <w:r w:rsidRPr="003A53F8">
        <w:rPr>
          <w:lang w:val="en-US"/>
        </w:rPr>
        <w:t>": 3,</w:t>
      </w:r>
    </w:p>
    <w:p w14:paraId="6264C210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user_name</w:t>
      </w:r>
      <w:proofErr w:type="spellEnd"/>
      <w:r w:rsidRPr="003A53F8">
        <w:rPr>
          <w:lang w:val="en-US"/>
        </w:rPr>
        <w:t>": "client",</w:t>
      </w:r>
    </w:p>
    <w:p w14:paraId="4E75D24D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expires_in</w:t>
      </w:r>
      <w:proofErr w:type="spellEnd"/>
      <w:r w:rsidRPr="003A53F8">
        <w:rPr>
          <w:lang w:val="en-US"/>
        </w:rPr>
        <w:t>": 86400,</w:t>
      </w:r>
    </w:p>
    <w:p w14:paraId="1911C2CB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creation_Time</w:t>
      </w:r>
      <w:proofErr w:type="spellEnd"/>
      <w:r w:rsidRPr="003A53F8">
        <w:rPr>
          <w:lang w:val="en-US"/>
        </w:rPr>
        <w:t>": 1643064571,</w:t>
      </w:r>
    </w:p>
    <w:p w14:paraId="596AB206" w14:textId="77777777" w:rsidR="00E97DD7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 xml:space="preserve">    "</w:t>
      </w:r>
      <w:proofErr w:type="spellStart"/>
      <w:r w:rsidRPr="003A53F8">
        <w:rPr>
          <w:lang w:val="en-US"/>
        </w:rPr>
        <w:t>expiration_Time</w:t>
      </w:r>
      <w:proofErr w:type="spellEnd"/>
      <w:r w:rsidRPr="003A53F8">
        <w:rPr>
          <w:lang w:val="en-US"/>
        </w:rPr>
        <w:t>": 1643150971</w:t>
      </w:r>
    </w:p>
    <w:p w14:paraId="680E4FB1" w14:textId="6D3C6692" w:rsidR="00ED652F" w:rsidRPr="003A53F8" w:rsidRDefault="00E97DD7" w:rsidP="00E63E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53F8">
        <w:rPr>
          <w:lang w:val="en-US"/>
        </w:rPr>
        <w:t>}</w:t>
      </w:r>
    </w:p>
    <w:p w14:paraId="2B127EA3" w14:textId="77777777" w:rsidR="00ED652F" w:rsidRPr="003A53F8" w:rsidRDefault="00ED652F" w:rsidP="00E63E40">
      <w:pPr>
        <w:rPr>
          <w:lang w:val="en-US"/>
        </w:rPr>
      </w:pPr>
    </w:p>
    <w:p w14:paraId="15A3CBF0" w14:textId="05D72E29" w:rsidR="001562FD" w:rsidRPr="003A53F8" w:rsidRDefault="001562FD" w:rsidP="00E63E40">
      <w:pPr>
        <w:rPr>
          <w:lang w:val="en-US"/>
        </w:rPr>
      </w:pPr>
      <w:proofErr w:type="spellStart"/>
      <w:r w:rsidRPr="00502B30">
        <w:rPr>
          <w:lang w:val="en-US"/>
        </w:rPr>
        <w:t>Zalety</w:t>
      </w:r>
      <w:proofErr w:type="spellEnd"/>
      <w:r w:rsidRPr="003A53F8">
        <w:rPr>
          <w:lang w:val="en-US"/>
        </w:rPr>
        <w:t>:</w:t>
      </w:r>
    </w:p>
    <w:p w14:paraId="028855F5" w14:textId="77777777" w:rsidR="001562FD" w:rsidRPr="003A53F8" w:rsidRDefault="001562FD" w:rsidP="00E63E40">
      <w:pPr>
        <w:rPr>
          <w:lang w:val="en-US"/>
        </w:rPr>
      </w:pPr>
    </w:p>
    <w:p w14:paraId="3229877C" w14:textId="5E28123B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Bazowanie na istniejących standardach HTTP wiąże się zarówno z elastycznością jak i ograniczeniami. Większość problemów związanych z transportem jest obsługiwana przez istniejące standardy i ewoluuje wraz z nimi. Czasowniki są powiązane z operacjami (co ułatwia mapowanie operacji CRUD na przykład), encje nadają nazwy i znaczenie URI. Proste konwencje sprawiają, że interakcja z interfejsami API REST jest dość prosta.</w:t>
      </w:r>
    </w:p>
    <w:p w14:paraId="7E3F7AC8" w14:textId="376EC44E" w:rsidR="002E24D8" w:rsidRPr="00931C08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JSON sprawia, że REST jest szczególnie prosty w użyciu dla usług </w:t>
      </w:r>
      <w:proofErr w:type="spellStart"/>
      <w:r w:rsidRPr="00931C08">
        <w:t>frontendowych</w:t>
      </w:r>
      <w:proofErr w:type="spellEnd"/>
      <w:r w:rsidRPr="00931C08">
        <w:t>, gdzie JS jest wszechobecny, tak że tłumaczenie danych na obiekty jest natychmiastowe.</w:t>
      </w:r>
    </w:p>
    <w:p w14:paraId="0FB2E036" w14:textId="6750FD2F" w:rsidR="001562FD" w:rsidRDefault="002E24D8" w:rsidP="00920DFC">
      <w:pPr>
        <w:pStyle w:val="ListParagraph"/>
        <w:numPr>
          <w:ilvl w:val="0"/>
          <w:numId w:val="17"/>
        </w:numPr>
        <w:ind w:hanging="360"/>
      </w:pPr>
      <w:r w:rsidRPr="00931C08">
        <w:t>Ponadto</w:t>
      </w:r>
      <w:r w:rsidR="002E3595" w:rsidRPr="00931C08">
        <w:t xml:space="preserve"> </w:t>
      </w:r>
      <w:r w:rsidRPr="00931C08">
        <w:t>JSON jest dość czytelny dla człowieka i łatwy do debugowania.</w:t>
      </w:r>
    </w:p>
    <w:p w14:paraId="42D36C77" w14:textId="77777777" w:rsidR="009772FB" w:rsidRPr="00931C08" w:rsidRDefault="009772FB" w:rsidP="00B66708">
      <w:pPr>
        <w:pStyle w:val="ListParagraph"/>
        <w:tabs>
          <w:tab w:val="left" w:pos="0"/>
          <w:tab w:val="left" w:pos="90"/>
        </w:tabs>
        <w:spacing w:before="240"/>
        <w:ind w:left="0"/>
      </w:pPr>
    </w:p>
    <w:p w14:paraId="22F1257C" w14:textId="2DCAA161" w:rsidR="009772FB" w:rsidRPr="00931C08" w:rsidRDefault="009772FB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>Wady:</w:t>
      </w:r>
    </w:p>
    <w:p w14:paraId="0FE8B1D1" w14:textId="082AB1AC" w:rsidR="009772FB" w:rsidRPr="00931C08" w:rsidRDefault="009772FB" w:rsidP="00920DFC">
      <w:pPr>
        <w:pStyle w:val="ListParagraph"/>
        <w:numPr>
          <w:ilvl w:val="0"/>
          <w:numId w:val="17"/>
        </w:numPr>
        <w:ind w:hanging="360"/>
      </w:pPr>
      <w:r w:rsidRPr="00931C08">
        <w:t>W praktyce, usługi REST rzadko są tak przyjazne jak zamierzone</w:t>
      </w:r>
      <w:r w:rsidR="00437423" w:rsidRPr="00931C08">
        <w:t>,</w:t>
      </w:r>
      <w:r w:rsidR="00747E24" w:rsidRPr="00931C08">
        <w:t xml:space="preserve"> ponieważ nie ma wspólnej koncepcji tworzenia</w:t>
      </w:r>
      <w:r w:rsidRPr="00931C08">
        <w:t xml:space="preserve">. Elastyczność często przekłada się na chaos </w:t>
      </w:r>
      <w:r w:rsidR="0004132E" w:rsidRPr="00931C08">
        <w:t>implementacyjny</w:t>
      </w:r>
      <w:r w:rsidR="008E6F29" w:rsidRPr="00931C08">
        <w:t xml:space="preserve"> i </w:t>
      </w:r>
      <w:r w:rsidRPr="00931C08">
        <w:t>na dodatek nie ma wiążącego kontraktu na strukturę używaną w wiadomościach.</w:t>
      </w:r>
    </w:p>
    <w:p w14:paraId="7932E1CA" w14:textId="0554C5E8" w:rsidR="00437423" w:rsidRPr="00931C08" w:rsidRDefault="00437423" w:rsidP="00920DFC">
      <w:pPr>
        <w:pStyle w:val="ListParagraph"/>
        <w:numPr>
          <w:ilvl w:val="0"/>
          <w:numId w:val="17"/>
        </w:numPr>
        <w:ind w:hanging="360"/>
      </w:pPr>
      <w:r w:rsidRPr="00931C08">
        <w:t xml:space="preserve">HTTP - aplikacje </w:t>
      </w:r>
      <w:proofErr w:type="spellStart"/>
      <w:r w:rsidRPr="003A53F8">
        <w:t>RESTful</w:t>
      </w:r>
      <w:proofErr w:type="spellEnd"/>
      <w:r w:rsidRPr="00931C08">
        <w:t xml:space="preserve"> są ograniczone do protokołu HTTP</w:t>
      </w:r>
    </w:p>
    <w:p w14:paraId="519DD360" w14:textId="13ACE7DD" w:rsidR="009772FB" w:rsidRPr="00931C08" w:rsidRDefault="00C470CD" w:rsidP="00920DFC">
      <w:pPr>
        <w:pStyle w:val="ListParagraph"/>
        <w:numPr>
          <w:ilvl w:val="0"/>
          <w:numId w:val="17"/>
        </w:numPr>
        <w:ind w:hanging="360"/>
      </w:pPr>
      <w:r w:rsidRPr="00931C08">
        <w:lastRenderedPageBreak/>
        <w:t>G</w:t>
      </w:r>
      <w:r w:rsidR="009772FB" w:rsidRPr="00931C08">
        <w:t>dy ludzie zwracają odpowiedź HTTP 200 w każdym przypadku i zamiast tego kodują status błędu w ciele odpowiedzi</w:t>
      </w:r>
      <w:r w:rsidRPr="00931C08">
        <w:t xml:space="preserve"> to tu leży pis pogrzebany</w:t>
      </w:r>
      <w:r w:rsidR="009772FB" w:rsidRPr="00931C08">
        <w:t>. To jest to, co ludzie SOAP zwykli robić</w:t>
      </w:r>
      <w:r w:rsidR="00601324" w:rsidRPr="00931C08">
        <w:t>.</w:t>
      </w:r>
    </w:p>
    <w:p w14:paraId="6B47BD95" w14:textId="77777777" w:rsidR="00496E98" w:rsidRPr="00931C08" w:rsidRDefault="00496E98" w:rsidP="00920DFC">
      <w:pPr>
        <w:ind w:left="720"/>
      </w:pPr>
    </w:p>
    <w:p w14:paraId="0946EF5C" w14:textId="4BDBBC0E" w:rsidR="00E943CC" w:rsidRPr="00931C08" w:rsidRDefault="00E943CC" w:rsidP="00E63E40">
      <w:pPr>
        <w:pStyle w:val="ListParagraph"/>
        <w:tabs>
          <w:tab w:val="left" w:pos="0"/>
          <w:tab w:val="left" w:pos="90"/>
        </w:tabs>
        <w:ind w:left="0"/>
      </w:pPr>
      <w:r w:rsidRPr="00931C08">
        <w:t xml:space="preserve">Właśnie w tym projekcie będzie wykorzystywany REST API napisany </w:t>
      </w:r>
      <w:r w:rsidR="00973D0E">
        <w:t>tworzony w</w:t>
      </w:r>
      <w:r w:rsidRPr="00931C08">
        <w:t xml:space="preserve"> .NET </w:t>
      </w:r>
      <w:proofErr w:type="spellStart"/>
      <w:r w:rsidRPr="00931C08">
        <w:t>Core</w:t>
      </w:r>
      <w:proofErr w:type="spellEnd"/>
      <w:r w:rsidR="00902851" w:rsidRPr="00931C08">
        <w:t xml:space="preserve"> do komunikacji z aplikacją na </w:t>
      </w:r>
      <w:proofErr w:type="spellStart"/>
      <w:r w:rsidR="00902851" w:rsidRPr="00931C08">
        <w:t>Xamarinie</w:t>
      </w:r>
      <w:proofErr w:type="spellEnd"/>
      <w:r w:rsidR="00FC11DF" w:rsidRPr="00931C08">
        <w:t xml:space="preserve"> i </w:t>
      </w:r>
      <w:proofErr w:type="spellStart"/>
      <w:r w:rsidR="00FC11DF" w:rsidRPr="00931C08">
        <w:t>Angularze</w:t>
      </w:r>
      <w:proofErr w:type="spellEnd"/>
      <w:r w:rsidR="00902851" w:rsidRPr="00931C08">
        <w:t xml:space="preserve"> za pomocą </w:t>
      </w:r>
      <w:r w:rsidR="00B66708">
        <w:t>HTTP</w:t>
      </w:r>
      <w:r w:rsidR="00902851" w:rsidRPr="00931C08">
        <w:t xml:space="preserve"> zapytań</w:t>
      </w:r>
      <w:r w:rsidR="00D30177" w:rsidRPr="00931C08">
        <w:t xml:space="preserve"> z powodu </w:t>
      </w:r>
      <w:r w:rsidR="006D2A4A">
        <w:t>wyżej opisanych zalet.</w:t>
      </w:r>
    </w:p>
    <w:p w14:paraId="119CC786" w14:textId="661D0ABA" w:rsidR="00B07703" w:rsidRPr="00931C08" w:rsidRDefault="00FE4419" w:rsidP="009F4AB4">
      <w:pPr>
        <w:pStyle w:val="Heading3"/>
        <w:ind w:left="360" w:hanging="360"/>
      </w:pPr>
      <w:bookmarkStart w:id="17" w:name="_Toc100158850"/>
      <w:r>
        <w:t xml:space="preserve"> </w:t>
      </w:r>
      <w:r w:rsidR="00B07703" w:rsidRPr="00931C08">
        <w:t>JWT</w:t>
      </w:r>
      <w:bookmarkEnd w:id="17"/>
    </w:p>
    <w:p w14:paraId="28049E41" w14:textId="7F81CB1B" w:rsidR="00000599" w:rsidRPr="00931C08" w:rsidRDefault="00437423" w:rsidP="00E63E40">
      <w:r w:rsidRPr="00931C08">
        <w:t>Tak jak</w:t>
      </w:r>
      <w:r w:rsidR="005406C7" w:rsidRPr="00931C08">
        <w:t xml:space="preserve"> REST </w:t>
      </w:r>
      <w:r w:rsidRPr="00931C08">
        <w:t xml:space="preserve">nie mają dobrze zdefiniowanego protokołu bezpieczeństwa, JSON Web </w:t>
      </w:r>
      <w:proofErr w:type="spellStart"/>
      <w:r w:rsidRPr="00931C08">
        <w:t>Tokens</w:t>
      </w:r>
      <w:proofErr w:type="spellEnd"/>
      <w:r w:rsidRPr="00931C08">
        <w:t xml:space="preserve"> (</w:t>
      </w:r>
      <w:proofErr w:type="spellStart"/>
      <w:r w:rsidRPr="00931C08">
        <w:t>JWTs</w:t>
      </w:r>
      <w:proofErr w:type="spellEnd"/>
      <w:r w:rsidRPr="00931C08">
        <w:t>) są najbardziej powszechną metodą uwierzytelniania i autoryzacji żądań.</w:t>
      </w:r>
    </w:p>
    <w:p w14:paraId="6708EC0D" w14:textId="5478B251" w:rsidR="005406C7" w:rsidRPr="00931C08" w:rsidRDefault="005406C7" w:rsidP="006559FB">
      <w:pPr>
        <w:ind w:firstLine="360"/>
      </w:pPr>
      <w:r w:rsidRPr="00931C08">
        <w:t xml:space="preserve">JWT </w:t>
      </w:r>
      <w:proofErr w:type="spellStart"/>
      <w:r w:rsidRPr="00931C08">
        <w:t>tokeny</w:t>
      </w:r>
      <w:proofErr w:type="spellEnd"/>
      <w:r w:rsidRPr="00931C08">
        <w:t xml:space="preserve"> (</w:t>
      </w:r>
      <w:proofErr w:type="spellStart"/>
      <w:r w:rsidR="00437423" w:rsidRPr="00931C08">
        <w:rPr>
          <w:i/>
          <w:iCs/>
        </w:rPr>
        <w:t>ang</w:t>
      </w:r>
      <w:proofErr w:type="spellEnd"/>
      <w:r w:rsidR="00437423" w:rsidRPr="00931C08">
        <w:rPr>
          <w:i/>
          <w:iCs/>
        </w:rPr>
        <w:t xml:space="preserve"> </w:t>
      </w:r>
      <w:r w:rsidRPr="00931C08">
        <w:rPr>
          <w:i/>
          <w:iCs/>
        </w:rPr>
        <w:t xml:space="preserve">JSON Web </w:t>
      </w:r>
      <w:proofErr w:type="spellStart"/>
      <w:r w:rsidRPr="00931C08">
        <w:rPr>
          <w:i/>
          <w:iCs/>
        </w:rPr>
        <w:t>Token</w:t>
      </w:r>
      <w:proofErr w:type="spellEnd"/>
      <w:r w:rsidRPr="00931C08">
        <w:t>) jest dobrym sposobem na bezpieczne przesyłanie informacji pomiędzy stronami, ponieważ mogą być podpisane</w:t>
      </w:r>
      <w:r w:rsidR="00F9389E" w:rsidRPr="00931C08">
        <w:t xml:space="preserve"> </w:t>
      </w:r>
      <w:r w:rsidRPr="00931C08">
        <w:t>co oznacza, że moż</w:t>
      </w:r>
      <w:r w:rsidR="002E3595" w:rsidRPr="00931C08">
        <w:t>na</w:t>
      </w:r>
      <w:r w:rsidRPr="00931C08">
        <w:t xml:space="preserve"> mieć pewność, że nadawcy są tymi, za których się podają. Dodatkowo, struktura JWT pozwala zweryfikować, czy treść nie została zmodyfikowana.</w:t>
      </w:r>
    </w:p>
    <w:p w14:paraId="45D115CA" w14:textId="03316C59" w:rsidR="00ED652F" w:rsidRPr="00931C08" w:rsidRDefault="00FE4419" w:rsidP="009F4AB4">
      <w:pPr>
        <w:pStyle w:val="Heading3"/>
        <w:ind w:left="360" w:hanging="360"/>
      </w:pPr>
      <w:bookmarkStart w:id="18" w:name="_Toc100158851"/>
      <w:r>
        <w:t xml:space="preserve"> </w:t>
      </w:r>
      <w:proofErr w:type="spellStart"/>
      <w:r w:rsidR="00ED652F" w:rsidRPr="00931C08">
        <w:t>Postman</w:t>
      </w:r>
      <w:bookmarkEnd w:id="18"/>
      <w:proofErr w:type="spellEnd"/>
    </w:p>
    <w:p w14:paraId="3CC37C3B" w14:textId="65F72594" w:rsidR="000B7888" w:rsidRPr="00931C08" w:rsidRDefault="000B7888" w:rsidP="00E63E40">
      <w:r w:rsidRPr="00931C08">
        <w:t xml:space="preserve">Jest klient HTTP używany do tworzenia, testowania, udostępniania i dokumentowania interfejsów API wykorzystując graficzny interfejs użytkownika. Służy do testowania </w:t>
      </w:r>
      <w:proofErr w:type="spellStart"/>
      <w:r w:rsidRPr="00931C08">
        <w:t>backendu</w:t>
      </w:r>
      <w:proofErr w:type="spellEnd"/>
      <w:r w:rsidRPr="00931C08">
        <w:t>, gdzie wpisujemy adres URL punktu końcowego, wysyła żądanie do serwera i odbiera odpowiedź z serwera</w:t>
      </w:r>
      <w:r w:rsidR="00196C8E" w:rsidRPr="00931C08">
        <w:t>.</w:t>
      </w:r>
      <w:r w:rsidR="0043642C">
        <w:t xml:space="preserve"> </w:t>
      </w:r>
      <w:r w:rsidR="0043642C" w:rsidRPr="00931C08">
        <w:t>W tej pracy jest wykorzystywany do testowania punktów końcowych napisanych w .</w:t>
      </w:r>
      <w:r w:rsidR="0043642C">
        <w:t>NET</w:t>
      </w:r>
      <w:r w:rsidR="0043642C" w:rsidRPr="00931C08">
        <w:t xml:space="preserve"> </w:t>
      </w:r>
      <w:proofErr w:type="spellStart"/>
      <w:r w:rsidR="0043642C">
        <w:t>Core</w:t>
      </w:r>
      <w:proofErr w:type="spellEnd"/>
      <w:r w:rsidR="0043642C" w:rsidRPr="00931C08">
        <w:t>, które się łączą z aplikacją.</w:t>
      </w:r>
    </w:p>
    <w:p w14:paraId="73876445" w14:textId="77777777" w:rsidR="00EE4409" w:rsidRDefault="00834692">
      <w:pPr>
        <w:keepNext/>
        <w:spacing w:before="240"/>
        <w:jc w:val="center"/>
        <w:pPrChange w:id="19" w:author="Yurii Shchehliuk" w:date="2022-04-28T10:14:00Z">
          <w:pPr>
            <w:keepNext/>
            <w:spacing w:before="240"/>
          </w:pPr>
        </w:pPrChange>
      </w:pPr>
      <w:r w:rsidRPr="00931C08">
        <w:rPr>
          <w:noProof/>
        </w:rPr>
        <w:drawing>
          <wp:inline distT="0" distB="0" distL="0" distR="0" wp14:anchorId="112CF3B4" wp14:editId="252752F8">
            <wp:extent cx="5937250" cy="313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EB3B" w14:textId="5DC75003" w:rsidR="00834692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43642C" w:rsidRPr="004F5EF0">
        <w:rPr>
          <w:i w:val="0"/>
          <w:iCs w:val="0"/>
          <w:sz w:val="20"/>
          <w:szCs w:val="20"/>
        </w:rPr>
        <w:t>Testowanie poprawności działania API</w:t>
      </w:r>
      <w:r w:rsidR="0043642C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22D80BC" w14:textId="1A163F97" w:rsidR="00B07703" w:rsidRPr="00931C08" w:rsidRDefault="00FE4419" w:rsidP="009F4AB4">
      <w:pPr>
        <w:pStyle w:val="Heading3"/>
        <w:ind w:left="360" w:hanging="360"/>
      </w:pPr>
      <w:bookmarkStart w:id="20" w:name="_Toc100158852"/>
      <w:r>
        <w:t xml:space="preserve"> </w:t>
      </w:r>
      <w:r w:rsidR="00B07703" w:rsidRPr="00931C08">
        <w:t>MSSQL Server</w:t>
      </w:r>
      <w:bookmarkEnd w:id="20"/>
    </w:p>
    <w:p w14:paraId="71E6B1FA" w14:textId="6F03DB05" w:rsidR="00450FEB" w:rsidRPr="00931C08" w:rsidRDefault="00450FEB" w:rsidP="00E63E40">
      <w:r w:rsidRPr="00931C08">
        <w:t xml:space="preserve">W danym przypadku, baza danych będzie </w:t>
      </w:r>
      <w:r w:rsidR="00A360F8">
        <w:t xml:space="preserve">się znajdować na </w:t>
      </w:r>
      <w:r w:rsidRPr="00931C08">
        <w:t>lokaln</w:t>
      </w:r>
      <w:r w:rsidR="00A360F8">
        <w:t>ym urządzeniu</w:t>
      </w:r>
      <w:r w:rsidRPr="00931C08">
        <w:t xml:space="preserve">, gdzie będzie przechowywana informacja </w:t>
      </w:r>
      <w:r w:rsidR="00475028" w:rsidRPr="00931C08">
        <w:t>z aplikacji</w:t>
      </w:r>
      <w:r w:rsidRPr="00931C08">
        <w:t xml:space="preserve">, taka jak: </w:t>
      </w:r>
      <w:r w:rsidR="00475028" w:rsidRPr="00931C08">
        <w:t>dane z tabel</w:t>
      </w:r>
      <w:r w:rsidRPr="00931C08">
        <w:t xml:space="preserve">, zdjęcia itp. Wśród najpopularniejszych programów jako serwer może wystąpić Oracle, </w:t>
      </w:r>
      <w:proofErr w:type="spellStart"/>
      <w:r w:rsidRPr="00931C08">
        <w:t>PostgreSQL</w:t>
      </w:r>
      <w:proofErr w:type="spellEnd"/>
      <w:r w:rsidRPr="00931C08">
        <w:t>, MySQL, MSSQL itp.</w:t>
      </w:r>
    </w:p>
    <w:p w14:paraId="3FFE333B" w14:textId="77777777" w:rsidR="00EE4409" w:rsidRDefault="009E246A">
      <w:pPr>
        <w:keepNext/>
        <w:spacing w:before="240"/>
        <w:jc w:val="center"/>
        <w:pPrChange w:id="21" w:author="Yurii Shchehliuk" w:date="2022-04-28T10:14:00Z">
          <w:pPr>
            <w:keepNext/>
            <w:spacing w:before="240"/>
          </w:pPr>
        </w:pPrChange>
      </w:pPr>
      <w:r w:rsidRPr="00931C08">
        <w:rPr>
          <w:noProof/>
        </w:rPr>
        <w:lastRenderedPageBreak/>
        <w:drawing>
          <wp:inline distT="0" distB="0" distL="0" distR="0" wp14:anchorId="6A1E0790" wp14:editId="635B81B4">
            <wp:extent cx="5943600" cy="222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AFD3" w14:textId="2F5E52C4" w:rsidR="00450FEB" w:rsidRPr="004F5EF0" w:rsidRDefault="00EE440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5</w:t>
      </w:r>
      <w:r w:rsidRPr="004F5EF0">
        <w:rPr>
          <w:i w:val="0"/>
          <w:iCs w:val="0"/>
          <w:sz w:val="20"/>
          <w:szCs w:val="20"/>
        </w:rPr>
        <w:fldChar w:fldCharType="end"/>
      </w:r>
      <w:r w:rsidR="005E7A67" w:rsidRPr="004F5EF0">
        <w:rPr>
          <w:i w:val="0"/>
          <w:iCs w:val="0"/>
          <w:sz w:val="20"/>
          <w:szCs w:val="20"/>
        </w:rPr>
        <w:t xml:space="preserve"> </w:t>
      </w:r>
      <w:r w:rsidR="00450FEB" w:rsidRPr="004F5EF0">
        <w:rPr>
          <w:i w:val="0"/>
          <w:iCs w:val="0"/>
          <w:sz w:val="20"/>
          <w:szCs w:val="20"/>
        </w:rPr>
        <w:t>Ranking najpopularniejszych baz danych</w:t>
      </w:r>
      <w:r w:rsidR="00450FEB" w:rsidRPr="004F5EF0">
        <w:rPr>
          <w:i w:val="0"/>
          <w:iCs w:val="0"/>
          <w:sz w:val="20"/>
          <w:szCs w:val="20"/>
        </w:rPr>
        <w:br/>
        <w:t xml:space="preserve">Źródło: W </w:t>
      </w:r>
      <w:hyperlink w:history="1">
        <w:r w:rsidR="00450FEB" w:rsidRPr="004F5EF0">
          <w:rPr>
            <w:rStyle w:val="Hyperlink"/>
            <w:i w:val="0"/>
            <w:iCs w:val="0"/>
            <w:sz w:val="20"/>
            <w:szCs w:val="20"/>
          </w:rPr>
          <w:t>https://db-e ngines.com/en/ranking</w:t>
        </w:r>
      </w:hyperlink>
      <w:r w:rsidR="00450FEB" w:rsidRPr="004F5EF0">
        <w:rPr>
          <w:i w:val="0"/>
          <w:iCs w:val="0"/>
          <w:sz w:val="20"/>
          <w:szCs w:val="20"/>
        </w:rPr>
        <w:t xml:space="preserve">, z dnia </w:t>
      </w:r>
      <w:r w:rsidR="009E246A" w:rsidRPr="004F5EF0">
        <w:rPr>
          <w:i w:val="0"/>
          <w:iCs w:val="0"/>
          <w:sz w:val="20"/>
          <w:szCs w:val="20"/>
        </w:rPr>
        <w:t>25</w:t>
      </w:r>
      <w:r w:rsidR="00450FEB" w:rsidRPr="004F5EF0">
        <w:rPr>
          <w:i w:val="0"/>
          <w:iCs w:val="0"/>
          <w:sz w:val="20"/>
          <w:szCs w:val="20"/>
        </w:rPr>
        <w:t>.0</w:t>
      </w:r>
      <w:r w:rsidR="009E246A" w:rsidRPr="004F5EF0">
        <w:rPr>
          <w:i w:val="0"/>
          <w:iCs w:val="0"/>
          <w:sz w:val="20"/>
          <w:szCs w:val="20"/>
        </w:rPr>
        <w:t>1</w:t>
      </w:r>
      <w:r w:rsidR="00450FEB" w:rsidRPr="004F5EF0">
        <w:rPr>
          <w:i w:val="0"/>
          <w:iCs w:val="0"/>
          <w:sz w:val="20"/>
          <w:szCs w:val="20"/>
        </w:rPr>
        <w:t>.202</w:t>
      </w:r>
      <w:r w:rsidR="009E246A" w:rsidRPr="004F5EF0">
        <w:rPr>
          <w:i w:val="0"/>
          <w:iCs w:val="0"/>
          <w:sz w:val="20"/>
          <w:szCs w:val="20"/>
        </w:rPr>
        <w:t>2</w:t>
      </w:r>
    </w:p>
    <w:p w14:paraId="626C0F9C" w14:textId="124508E2" w:rsidR="00450FEB" w:rsidRPr="00931C08" w:rsidRDefault="00450FEB" w:rsidP="00E63E40">
      <w:pPr>
        <w:ind w:firstLine="360"/>
      </w:pPr>
      <w:r w:rsidRPr="00931C08">
        <w:t>Zgodnie ze statystyką sierpnia 202</w:t>
      </w:r>
      <w:r w:rsidR="00F61233" w:rsidRPr="00931C08">
        <w:t>2</w:t>
      </w:r>
      <w:r w:rsidRPr="00931C08">
        <w:t>-ego roku najpopularniejszą bazą jest Oracle 1980 roku powstania od firmy „Oracle Corporation”. Porównując bazy danych, na przykład MySQL</w:t>
      </w:r>
      <w:r w:rsidR="008E6F29" w:rsidRPr="00931C08">
        <w:t xml:space="preserve"> i </w:t>
      </w:r>
      <w:r w:rsidRPr="00931C08">
        <w:t xml:space="preserve">MSSQL (Microsoft SQL Server), </w:t>
      </w:r>
      <w:r w:rsidR="00F9389E" w:rsidRPr="00931C08">
        <w:t xml:space="preserve">otrzymujemy dane o różnicach jak i cechach </w:t>
      </w:r>
      <w:r w:rsidR="009E732B">
        <w:t>wspólnych</w:t>
      </w:r>
      <w:r w:rsidR="00F9389E" w:rsidRPr="00931C08">
        <w:t>.</w:t>
      </w:r>
      <w:r w:rsidR="009E732B">
        <w:t xml:space="preserve"> </w:t>
      </w:r>
      <w:r w:rsidRPr="00931C08">
        <w:t>Właścicielem MySQL, jak i bazy danych Oracle jest firma „Oracle Corporation”. Obydwa programy mogą być zainstalowane na platformie Windows</w:t>
      </w:r>
      <w:r w:rsidR="008E6F29" w:rsidRPr="00931C08">
        <w:t xml:space="preserve"> i </w:t>
      </w:r>
      <w:r w:rsidRPr="00931C08">
        <w:t>Linux, ale tylko MySQL może być zainstalowany też na OS X, Solaris</w:t>
      </w:r>
      <w:r w:rsidR="008E6F29" w:rsidRPr="00931C08">
        <w:t xml:space="preserve"> i </w:t>
      </w:r>
      <w:proofErr w:type="spellStart"/>
      <w:r w:rsidRPr="00931C08">
        <w:t>FreeBSD</w:t>
      </w:r>
      <w:proofErr w:type="spellEnd"/>
      <w:r w:rsidRPr="00931C08">
        <w:t xml:space="preserve">. MySQL wspiera wszystkie języki programowania co i MSSQL i jeszcze </w:t>
      </w:r>
      <w:r w:rsidR="004B53C0" w:rsidRPr="00931C08">
        <w:t>kilku</w:t>
      </w:r>
      <w:r w:rsidRPr="00931C08">
        <w:t xml:space="preserve"> dodatkowo. Ale skrypty na MySQL </w:t>
      </w:r>
      <w:r w:rsidR="00091404" w:rsidRPr="00931C08">
        <w:t>są tworzone</w:t>
      </w:r>
      <w:r w:rsidRPr="00931C08">
        <w:t xml:space="preserve"> </w:t>
      </w:r>
      <w:r w:rsidR="00091404" w:rsidRPr="00931C08">
        <w:t xml:space="preserve">wyłącznie </w:t>
      </w:r>
      <w:r w:rsidRPr="00931C08">
        <w:t xml:space="preserve">na </w:t>
      </w:r>
      <w:r w:rsidR="0004132E" w:rsidRPr="00931C08">
        <w:t>SQL</w:t>
      </w:r>
      <w:r w:rsidR="003D3022" w:rsidRPr="00931C08">
        <w:t>, a</w:t>
      </w:r>
      <w:r w:rsidR="008E6F29" w:rsidRPr="00931C08">
        <w:t xml:space="preserve"> </w:t>
      </w:r>
      <w:r w:rsidRPr="00931C08">
        <w:t xml:space="preserve">MSSQL wspiera </w:t>
      </w:r>
      <w:r w:rsidR="003D3022" w:rsidRPr="00931C08">
        <w:t xml:space="preserve">też </w:t>
      </w:r>
      <w:proofErr w:type="spellStart"/>
      <w:r w:rsidRPr="00931C08">
        <w:t>Transact</w:t>
      </w:r>
      <w:proofErr w:type="spellEnd"/>
      <w:r w:rsidRPr="00931C08">
        <w:t>-SQL, .NET języki, R</w:t>
      </w:r>
      <w:r w:rsidR="003D3022" w:rsidRPr="00931C08">
        <w:t xml:space="preserve"> oraz</w:t>
      </w:r>
      <w:r w:rsidRPr="00931C08">
        <w:t xml:space="preserve"> Java</w:t>
      </w:r>
      <w:r w:rsidR="005347DC" w:rsidRPr="00931C08">
        <w:t>.</w:t>
      </w:r>
    </w:p>
    <w:p w14:paraId="28CB17C8" w14:textId="6292529B" w:rsidR="00A1460A" w:rsidRPr="00931C08" w:rsidRDefault="00FE4419" w:rsidP="009F4AB4">
      <w:pPr>
        <w:pStyle w:val="Heading3"/>
        <w:ind w:left="360" w:hanging="360"/>
      </w:pPr>
      <w:bookmarkStart w:id="22" w:name="_Toc100158853"/>
      <w:r>
        <w:t xml:space="preserve"> </w:t>
      </w:r>
      <w:r w:rsidR="00A1460A" w:rsidRPr="00931C08">
        <w:t>C#</w:t>
      </w:r>
      <w:bookmarkEnd w:id="22"/>
    </w:p>
    <w:p w14:paraId="16774523" w14:textId="6D540C72" w:rsidR="0049503C" w:rsidRPr="00931C08" w:rsidRDefault="002D5C76" w:rsidP="00E63E40">
      <w:r w:rsidRPr="00931C08">
        <w:t>C# jest obiektowym językiem programowania</w:t>
      </w:r>
      <w:r w:rsidR="00F9389E" w:rsidRPr="00931C08">
        <w:t xml:space="preserve"> </w:t>
      </w:r>
      <w:r w:rsidRPr="00931C08">
        <w:t xml:space="preserve">opracowanym przez firmę Microsoft w 2000 roku w celu zaadoptowania najlepszych cech języków </w:t>
      </w:r>
      <w:r w:rsidR="00583AE8" w:rsidRPr="00931C08">
        <w:t xml:space="preserve">programowania </w:t>
      </w:r>
      <w:r w:rsidRPr="00931C08">
        <w:t xml:space="preserve">Java i C++. Jest używany z wielu powodów, ale jego popularność polega na wykorzystaniu go do tworzenia serwisów </w:t>
      </w:r>
      <w:proofErr w:type="spellStart"/>
      <w:r w:rsidRPr="00931C08">
        <w:t>backendowych</w:t>
      </w:r>
      <w:proofErr w:type="spellEnd"/>
      <w:r w:rsidRPr="00931C08">
        <w:t>, aplikacji</w:t>
      </w:r>
      <w:r w:rsidR="00177F29" w:rsidRPr="00177F29">
        <w:t xml:space="preserve"> desktopowych</w:t>
      </w:r>
      <w:r w:rsidRPr="00931C08">
        <w:t xml:space="preserve">, tworzenia aplikacji webowych, </w:t>
      </w:r>
      <w:proofErr w:type="spellStart"/>
      <w:r w:rsidRPr="00931C08">
        <w:t>game</w:t>
      </w:r>
      <w:proofErr w:type="spellEnd"/>
      <w:r w:rsidRPr="00931C08">
        <w:t xml:space="preserve"> </w:t>
      </w:r>
      <w:proofErr w:type="spellStart"/>
      <w:r w:rsidRPr="00931C08">
        <w:t>de</w:t>
      </w:r>
      <w:r w:rsidR="00931C08">
        <w:t>w</w:t>
      </w:r>
      <w:r w:rsidRPr="00931C08">
        <w:t>elopmentu</w:t>
      </w:r>
      <w:proofErr w:type="spellEnd"/>
      <w:r w:rsidR="00C50485" w:rsidRPr="00931C08">
        <w:t xml:space="preserve"> i w mniejszym stopniu do</w:t>
      </w:r>
      <w:r w:rsidR="00A633AA" w:rsidRPr="00931C08">
        <w:t xml:space="preserve"> </w:t>
      </w:r>
      <w:proofErr w:type="spellStart"/>
      <w:r w:rsidR="00A633AA" w:rsidRPr="00931C08">
        <w:t>machine</w:t>
      </w:r>
      <w:proofErr w:type="spellEnd"/>
      <w:r w:rsidR="00A633AA" w:rsidRPr="00931C08">
        <w:t xml:space="preserve"> learningu</w:t>
      </w:r>
      <w:r w:rsidRPr="00931C08">
        <w:t xml:space="preserve"> </w:t>
      </w:r>
      <w:r w:rsidR="00C50485" w:rsidRPr="00931C08">
        <w:t>oraz</w:t>
      </w:r>
      <w:r w:rsidRPr="00931C08">
        <w:t xml:space="preserve"> tworzenia aplikacji mobilnych.</w:t>
      </w:r>
      <w:r w:rsidR="0049503C" w:rsidRPr="00931C08">
        <w:t xml:space="preserve"> </w:t>
      </w:r>
    </w:p>
    <w:p w14:paraId="6B211756" w14:textId="5D02E733" w:rsidR="002D5C76" w:rsidRPr="00931C08" w:rsidRDefault="0049503C" w:rsidP="004F5EF0">
      <w:pPr>
        <w:ind w:firstLine="360"/>
      </w:pPr>
      <w:r w:rsidRPr="00931C08">
        <w:t xml:space="preserve">Środowisko uruchomieniowe CLR zawiera kompilator JIT z pośredniego języka IL do kodu platformy, na której zainstalowane jest środowisko CLR; Zawiera </w:t>
      </w:r>
      <w:proofErr w:type="spellStart"/>
      <w:r w:rsidRPr="00931C08">
        <w:t>Grabage</w:t>
      </w:r>
      <w:proofErr w:type="spellEnd"/>
      <w:r w:rsidRPr="00931C08">
        <w:t xml:space="preserve"> </w:t>
      </w:r>
      <w:proofErr w:type="spellStart"/>
      <w:r w:rsidRPr="00931C08">
        <w:t>Collector</w:t>
      </w:r>
      <w:proofErr w:type="spellEnd"/>
      <w:r w:rsidR="008E6F29" w:rsidRPr="00931C08">
        <w:t xml:space="preserve"> i </w:t>
      </w:r>
      <w:r w:rsidR="00AF4C8E">
        <w:t>użyteczne</w:t>
      </w:r>
      <w:r w:rsidR="00AF4C8E" w:rsidRPr="00931C08">
        <w:t xml:space="preserve"> </w:t>
      </w:r>
      <w:r w:rsidR="0001494B">
        <w:t>funkcje</w:t>
      </w:r>
      <w:r w:rsidR="0001494B" w:rsidRPr="00931C08">
        <w:t xml:space="preserve"> </w:t>
      </w:r>
      <w:r w:rsidR="00D624AA" w:rsidRPr="00931C08">
        <w:t>cukru syntaktycznego</w:t>
      </w:r>
      <w:r w:rsidR="00894651" w:rsidRPr="00931C08">
        <w:t xml:space="preserve">, na przykład </w:t>
      </w:r>
      <w:proofErr w:type="spellStart"/>
      <w:r w:rsidR="00894651" w:rsidRPr="00931C08">
        <w:t>getery</w:t>
      </w:r>
      <w:proofErr w:type="spellEnd"/>
      <w:r w:rsidR="00894651" w:rsidRPr="00931C08">
        <w:t xml:space="preserve"> i setery, anonimowa inicjalizacja obiektów, </w:t>
      </w:r>
      <w:proofErr w:type="spellStart"/>
      <w:r w:rsidR="00BE72C1" w:rsidRPr="00931C08">
        <w:t>lockowanie</w:t>
      </w:r>
      <w:proofErr w:type="spellEnd"/>
      <w:r w:rsidR="00BE72C1" w:rsidRPr="00931C08">
        <w:t xml:space="preserve"> wątków asynchronicznych,</w:t>
      </w:r>
      <w:r w:rsidR="008E6F29" w:rsidRPr="00931C08">
        <w:t xml:space="preserve"> i </w:t>
      </w:r>
      <w:r w:rsidR="00BE72C1" w:rsidRPr="00931C08">
        <w:t>w we</w:t>
      </w:r>
      <w:r w:rsidR="00931C08">
        <w:t>r</w:t>
      </w:r>
      <w:r w:rsidR="00BE72C1" w:rsidRPr="00931C08">
        <w:t xml:space="preserve">sji .NET SDK 6, C# 10 to globalne </w:t>
      </w:r>
      <w:proofErr w:type="spellStart"/>
      <w:r w:rsidR="00BE72C1" w:rsidRPr="00931C08">
        <w:t>usingi</w:t>
      </w:r>
      <w:proofErr w:type="spellEnd"/>
      <w:r w:rsidR="00BC2542" w:rsidRPr="00931C08">
        <w:t xml:space="preserve"> </w:t>
      </w:r>
      <w:r w:rsidR="003724F2" w:rsidRPr="00931C08">
        <w:t>oraz</w:t>
      </w:r>
      <w:r w:rsidR="00BC2542" w:rsidRPr="00931C08">
        <w:t xml:space="preserve"> inne</w:t>
      </w:r>
      <w:r w:rsidR="008019AC" w:rsidRPr="00931C08">
        <w:t>.</w:t>
      </w:r>
    </w:p>
    <w:p w14:paraId="4EC4EF4B" w14:textId="23CB915A" w:rsidR="0049503C" w:rsidRPr="00B9582D" w:rsidRDefault="0049503C" w:rsidP="006559FB">
      <w:pPr>
        <w:ind w:firstLine="360"/>
        <w:rPr>
          <w:vertAlign w:val="subscript"/>
        </w:rPr>
      </w:pPr>
      <w:r w:rsidRPr="00931C08">
        <w:t>Kompilator C# tłumaczy kod źródłowy na kod IL; moduł kompatybilny z CLS może być używany w</w:t>
      </w:r>
      <w:del w:id="23" w:author="Yurii Shchehliuk" w:date="2022-04-28T10:15:00Z">
        <w:r w:rsidRPr="00931C08" w:rsidDel="00741D8D">
          <w:delText xml:space="preserve"> </w:delText>
        </w:r>
      </w:del>
      <w:ins w:id="24" w:author="Yurii Shchehliuk" w:date="2022-04-28T10:15:00Z">
        <w:r w:rsidR="00741D8D">
          <w:t> </w:t>
        </w:r>
      </w:ins>
      <w:r w:rsidRPr="00931C08">
        <w:t>każdym języku programowania na platformie .NET</w:t>
      </w:r>
      <w:r w:rsidR="00A35A51" w:rsidRPr="00931C08">
        <w:t xml:space="preserve">, a </w:t>
      </w:r>
      <w:r w:rsidR="00C92DCA" w:rsidRPr="00931C08">
        <w:t>w drugim kroku</w:t>
      </w:r>
      <w:r w:rsidR="00A35A51" w:rsidRPr="00931C08">
        <w:t xml:space="preserve"> IL jest transformowany do kodu maszynowego.</w:t>
      </w:r>
      <w:r w:rsidR="00C92DCA" w:rsidRPr="00931C08">
        <w:t xml:space="preserve"> Jedno co można dodać, że JIT nie przetwarza od razu cały program, a po kolei wywoływane metody</w:t>
      </w:r>
      <w:r w:rsidR="00EE2ADC">
        <w:t xml:space="preserve"> </w:t>
      </w:r>
      <w:r w:rsidR="00C92DCA" w:rsidRPr="00931C08">
        <w:t>.</w:t>
      </w:r>
    </w:p>
    <w:p w14:paraId="1614C476" w14:textId="5C4D16BB" w:rsidR="00A1460A" w:rsidRPr="00931C08" w:rsidRDefault="00BE4CE8" w:rsidP="009F4AB4">
      <w:pPr>
        <w:pStyle w:val="Heading3"/>
        <w:ind w:left="360" w:hanging="360"/>
      </w:pPr>
      <w:bookmarkStart w:id="25" w:name="_Toc100158854"/>
      <w:r>
        <w:t xml:space="preserve"> </w:t>
      </w:r>
      <w:r w:rsidR="00A1460A" w:rsidRPr="00931C08">
        <w:t xml:space="preserve">.NET </w:t>
      </w:r>
      <w:proofErr w:type="spellStart"/>
      <w:r w:rsidR="00A1460A" w:rsidRPr="00931C08">
        <w:t>Core</w:t>
      </w:r>
      <w:bookmarkEnd w:id="25"/>
      <w:proofErr w:type="spellEnd"/>
    </w:p>
    <w:p w14:paraId="5E60D85E" w14:textId="49274114" w:rsidR="000F3488" w:rsidRPr="00931C08" w:rsidRDefault="00DF1365" w:rsidP="00E63E40">
      <w:r w:rsidRPr="00931C08">
        <w:t xml:space="preserve">.NET </w:t>
      </w:r>
      <w:proofErr w:type="spellStart"/>
      <w:r w:rsidRPr="00931C08">
        <w:t>Core</w:t>
      </w:r>
      <w:proofErr w:type="spellEnd"/>
      <w:r w:rsidRPr="00931C08">
        <w:t xml:space="preserve"> </w:t>
      </w:r>
      <w:r w:rsidR="00417B30">
        <w:t>na podstawie CLR</w:t>
      </w:r>
      <w:r w:rsidR="00417B30" w:rsidRPr="00931C08">
        <w:t xml:space="preserve"> </w:t>
      </w:r>
      <w:r w:rsidR="00BE4CE8" w:rsidRPr="00931C08">
        <w:t>platform</w:t>
      </w:r>
      <w:r w:rsidR="003E6DA4">
        <w:t>y jest</w:t>
      </w:r>
      <w:r w:rsidR="006D728E">
        <w:t xml:space="preserve"> produktem</w:t>
      </w:r>
      <w:r w:rsidR="00BE4CE8" w:rsidRPr="00931C08">
        <w:t xml:space="preserve"> </w:t>
      </w:r>
      <w:r w:rsidRPr="00931C08">
        <w:t>open-</w:t>
      </w:r>
      <w:proofErr w:type="spellStart"/>
      <w:r w:rsidRPr="00931C08">
        <w:t>source</w:t>
      </w:r>
      <w:proofErr w:type="spellEnd"/>
      <w:r w:rsidRPr="00931C08">
        <w:t xml:space="preserve"> używan</w:t>
      </w:r>
      <w:r w:rsidR="003E6DA4">
        <w:t>ym</w:t>
      </w:r>
      <w:r w:rsidRPr="00931C08">
        <w:t xml:space="preserve"> do tworzenia oprogramowania na </w:t>
      </w:r>
      <w:proofErr w:type="spellStart"/>
      <w:r w:rsidRPr="00931C08">
        <w:t>macOS</w:t>
      </w:r>
      <w:proofErr w:type="spellEnd"/>
      <w:r w:rsidRPr="00931C08">
        <w:t xml:space="preserve">, Linux oraz </w:t>
      </w:r>
      <w:proofErr w:type="spellStart"/>
      <w:r w:rsidRPr="00931C08">
        <w:t>Widnows</w:t>
      </w:r>
      <w:proofErr w:type="spellEnd"/>
      <w:r w:rsidRPr="00931C08">
        <w:t xml:space="preserve">. </w:t>
      </w:r>
      <w:r w:rsidR="00182F19" w:rsidRPr="00F61600">
        <w:t xml:space="preserve">Zawiera w sobie JIT, Base Class Library, </w:t>
      </w:r>
      <w:proofErr w:type="spellStart"/>
      <w:r w:rsidR="00182F19" w:rsidRPr="00F61600">
        <w:t>Entity</w:t>
      </w:r>
      <w:proofErr w:type="spellEnd"/>
      <w:r w:rsidR="00182F19" w:rsidRPr="00F61600">
        <w:t xml:space="preserve"> Framework, WPF, VB.NET, F# i wiele innych</w:t>
      </w:r>
      <w:r w:rsidR="007A7C9F" w:rsidRPr="00F61600">
        <w:t xml:space="preserve"> narzędzi</w:t>
      </w:r>
      <w:r w:rsidR="00182F19" w:rsidRPr="00F61600">
        <w:t xml:space="preserve">. </w:t>
      </w:r>
      <w:r w:rsidR="00182F19" w:rsidRPr="00931C08">
        <w:t xml:space="preserve">Nowsze wersję są </w:t>
      </w:r>
      <w:r w:rsidR="0004132E" w:rsidRPr="00931C08">
        <w:t>lżejsze</w:t>
      </w:r>
      <w:r w:rsidR="00182F19" w:rsidRPr="00931C08">
        <w:t xml:space="preserve"> </w:t>
      </w:r>
      <w:r w:rsidR="00F9389E" w:rsidRPr="00931C08">
        <w:t xml:space="preserve">i </w:t>
      </w:r>
      <w:r w:rsidR="00182F19" w:rsidRPr="00931C08">
        <w:t xml:space="preserve">szybsze w porównaniu np. do .NET Framework lub .NET </w:t>
      </w:r>
      <w:proofErr w:type="spellStart"/>
      <w:r w:rsidR="00182F19" w:rsidRPr="00931C08">
        <w:t>Core</w:t>
      </w:r>
      <w:proofErr w:type="spellEnd"/>
      <w:r w:rsidR="00182F19" w:rsidRPr="00931C08">
        <w:t xml:space="preserve"> 2.1</w:t>
      </w:r>
      <w:r w:rsidR="00C63539">
        <w:t>,</w:t>
      </w:r>
      <w:r w:rsidR="00182F19" w:rsidRPr="00931C08">
        <w:t xml:space="preserve"> który już nie jest wspierany.</w:t>
      </w:r>
      <w:r w:rsidR="00DA0CDE" w:rsidRPr="00931C08">
        <w:t xml:space="preserve"> Ostatnia wersja to .NET 6 LTS</w:t>
      </w:r>
      <w:r w:rsidR="00C60A6F">
        <w:t>,</w:t>
      </w:r>
      <w:r w:rsidR="00DA0CDE" w:rsidRPr="00931C08">
        <w:t xml:space="preserve"> </w:t>
      </w:r>
      <w:proofErr w:type="spellStart"/>
      <w:r w:rsidR="00DA0CDE" w:rsidRPr="00931C08">
        <w:t>release</w:t>
      </w:r>
      <w:proofErr w:type="spellEnd"/>
      <w:r w:rsidR="00DA0CDE" w:rsidRPr="00931C08">
        <w:t xml:space="preserve"> której </w:t>
      </w:r>
      <w:r w:rsidR="0004132E" w:rsidRPr="00931C08">
        <w:t>odbył</w:t>
      </w:r>
      <w:r w:rsidR="00DA0CDE" w:rsidRPr="00931C08">
        <w:t xml:space="preserve"> się w 2021 i będzie </w:t>
      </w:r>
      <w:r w:rsidR="0004132E" w:rsidRPr="00931C08">
        <w:t>rozwijany</w:t>
      </w:r>
      <w:r w:rsidR="00DA0CDE" w:rsidRPr="00931C08">
        <w:t xml:space="preserve"> do 2024 natomiast w tej aplikacji jest używany .NET </w:t>
      </w:r>
      <w:proofErr w:type="spellStart"/>
      <w:r w:rsidR="00DA0CDE" w:rsidRPr="00931C08">
        <w:t>Core</w:t>
      </w:r>
      <w:proofErr w:type="spellEnd"/>
      <w:r w:rsidR="00DA0CDE" w:rsidRPr="00931C08">
        <w:t xml:space="preserve"> 3.1 LTS z</w:t>
      </w:r>
      <w:del w:id="26" w:author="Yurii Shchehliuk" w:date="2022-04-28T10:15:00Z">
        <w:r w:rsidR="00DA0CDE" w:rsidRPr="00931C08" w:rsidDel="00741D8D">
          <w:delText xml:space="preserve"> końcową </w:delText>
        </w:r>
      </w:del>
      <w:ins w:id="27" w:author="Yurii Shchehliuk" w:date="2022-04-28T10:15:00Z">
        <w:r w:rsidR="00741D8D">
          <w:t> </w:t>
        </w:r>
      </w:ins>
      <w:r w:rsidR="00DA0CDE" w:rsidRPr="00931C08">
        <w:t xml:space="preserve">datą suportu do </w:t>
      </w:r>
      <w:r w:rsidR="000F69AB" w:rsidRPr="00931C08">
        <w:t xml:space="preserve">końca </w:t>
      </w:r>
      <w:r w:rsidR="007A7C9F">
        <w:t>2022</w:t>
      </w:r>
      <w:r w:rsidR="000F69AB" w:rsidRPr="00931C08">
        <w:t xml:space="preserve"> roku</w:t>
      </w:r>
      <w:r w:rsidR="009A298E" w:rsidRPr="00931C08">
        <w:t xml:space="preserve">. </w:t>
      </w:r>
      <w:r w:rsidR="007A7C9F">
        <w:t>N</w:t>
      </w:r>
      <w:r w:rsidR="00824244" w:rsidRPr="00931C08">
        <w:t>owsz</w:t>
      </w:r>
      <w:r w:rsidR="00D837C2">
        <w:t>e</w:t>
      </w:r>
      <w:r w:rsidR="009A298E" w:rsidRPr="00931C08">
        <w:t xml:space="preserve"> wersj</w:t>
      </w:r>
      <w:r w:rsidR="00C27B48">
        <w:t>e</w:t>
      </w:r>
      <w:r w:rsidR="009A298E" w:rsidRPr="00931C08">
        <w:t xml:space="preserve"> </w:t>
      </w:r>
      <w:r w:rsidR="007A7C9F">
        <w:t xml:space="preserve">ciągle się </w:t>
      </w:r>
      <w:r w:rsidR="00824244" w:rsidRPr="00931C08">
        <w:t>rozbudowana</w:t>
      </w:r>
      <w:r w:rsidR="003E6AE5">
        <w:t>, a</w:t>
      </w:r>
      <w:r w:rsidR="00824244" w:rsidRPr="00931C08">
        <w:t xml:space="preserve"> wsparcie </w:t>
      </w:r>
      <w:proofErr w:type="spellStart"/>
      <w:r w:rsidR="00931C08" w:rsidRPr="00931C08">
        <w:t>mikroserwisowej</w:t>
      </w:r>
      <w:proofErr w:type="spellEnd"/>
      <w:r w:rsidR="00824244" w:rsidRPr="00931C08">
        <w:t xml:space="preserve"> architektury i </w:t>
      </w:r>
      <w:r w:rsidR="003C06AC" w:rsidRPr="00931C08">
        <w:t>kontenerów robią ją wydajniejszą i perspektywiczną</w:t>
      </w:r>
      <w:r w:rsidR="0028078E">
        <w:t xml:space="preserve"> [</w:t>
      </w:r>
      <w:r w:rsidR="0028078E" w:rsidRPr="00FB1CD0">
        <w:t>Jeffrey Richter</w:t>
      </w:r>
      <w:r w:rsidR="0028078E">
        <w:t>, 2012]</w:t>
      </w:r>
      <w:r w:rsidR="00EE2ADC">
        <w:t xml:space="preserve"> oraz </w:t>
      </w:r>
      <w:r w:rsidR="00EE2ADC" w:rsidRPr="00EE2ADC">
        <w:t>[</w:t>
      </w:r>
      <w:proofErr w:type="spellStart"/>
      <w:r w:rsidR="00EE2ADC" w:rsidRPr="00EE2ADC">
        <w:t>Gaurav</w:t>
      </w:r>
      <w:proofErr w:type="spellEnd"/>
      <w:r w:rsidR="00EE2ADC" w:rsidRPr="00EE2ADC">
        <w:t>, Jeffrey, 2019]</w:t>
      </w:r>
      <w:r w:rsidR="003C06AC" w:rsidRPr="00931C08">
        <w:t>.</w:t>
      </w:r>
    </w:p>
    <w:p w14:paraId="62221662" w14:textId="77777777" w:rsidR="004848A9" w:rsidRPr="00E22024" w:rsidRDefault="007B3501">
      <w:pPr>
        <w:keepNext/>
        <w:spacing w:before="240"/>
        <w:jc w:val="center"/>
        <w:pPrChange w:id="28" w:author="Yurii Shchehliuk" w:date="2022-04-28T10:15:00Z">
          <w:pPr>
            <w:keepNext/>
            <w:spacing w:before="240"/>
          </w:pPr>
        </w:pPrChange>
      </w:pPr>
      <w:r w:rsidRPr="009F4AB4">
        <w:rPr>
          <w:noProof/>
        </w:rPr>
        <w:lastRenderedPageBreak/>
        <w:drawing>
          <wp:inline distT="0" distB="0" distL="0" distR="0" wp14:anchorId="2B7C6DE5" wp14:editId="5340CE7D">
            <wp:extent cx="5943600" cy="2876550"/>
            <wp:effectExtent l="0" t="0" r="0" b="0"/>
            <wp:docPr id="8" name="Picture 8" descr="Image represents the current state of the .NET eco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presents the current state of the .NET ecosyste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F1D90" w14:textId="41960F05" w:rsidR="007B3501" w:rsidRPr="004F5EF0" w:rsidRDefault="004848A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6</w:t>
      </w:r>
      <w:r w:rsidRPr="004F5EF0">
        <w:rPr>
          <w:i w:val="0"/>
          <w:iCs w:val="0"/>
          <w:sz w:val="20"/>
          <w:szCs w:val="20"/>
        </w:rPr>
        <w:fldChar w:fldCharType="end"/>
      </w:r>
      <w:r w:rsidR="007B3501" w:rsidRPr="004F5EF0">
        <w:rPr>
          <w:i w:val="0"/>
          <w:iCs w:val="0"/>
          <w:sz w:val="20"/>
          <w:szCs w:val="20"/>
        </w:rPr>
        <w:t xml:space="preserve"> Ekosystem .NET</w:t>
      </w:r>
      <w:r w:rsidR="007B3501" w:rsidRPr="004F5EF0">
        <w:rPr>
          <w:i w:val="0"/>
          <w:iCs w:val="0"/>
          <w:sz w:val="20"/>
          <w:szCs w:val="20"/>
        </w:rPr>
        <w:br/>
        <w:t>Źródło</w:t>
      </w:r>
      <w:r w:rsidR="007B3501" w:rsidRPr="004F5EF0">
        <w:rPr>
          <w:sz w:val="20"/>
          <w:szCs w:val="20"/>
        </w:rPr>
        <w:t xml:space="preserve"> </w:t>
      </w:r>
      <w:hyperlink r:id="rId18" w:history="1">
        <w:r w:rsidR="007B3501" w:rsidRPr="004F5EF0">
          <w:rPr>
            <w:rStyle w:val="Hyperlink"/>
            <w:i w:val="0"/>
            <w:iCs w:val="0"/>
            <w:sz w:val="20"/>
            <w:szCs w:val="20"/>
          </w:rPr>
          <w:t>https://stackify.com/net-ecosystem-demystified/</w:t>
        </w:r>
      </w:hyperlink>
    </w:p>
    <w:p w14:paraId="0E367532" w14:textId="139E883D" w:rsidR="00E74A51" w:rsidRPr="00931C08" w:rsidRDefault="00E74A51" w:rsidP="004F5EF0">
      <w:pPr>
        <w:pStyle w:val="Heading3"/>
        <w:ind w:left="450" w:hanging="450"/>
      </w:pPr>
      <w:bookmarkStart w:id="29" w:name="_Toc100158855"/>
      <w:proofErr w:type="spellStart"/>
      <w:r w:rsidRPr="00931C08">
        <w:t>Entity</w:t>
      </w:r>
      <w:proofErr w:type="spellEnd"/>
      <w:r w:rsidRPr="00931C08">
        <w:t xml:space="preserve"> Framework </w:t>
      </w:r>
      <w:proofErr w:type="spellStart"/>
      <w:r w:rsidRPr="00931C08">
        <w:t>Core</w:t>
      </w:r>
      <w:bookmarkEnd w:id="29"/>
      <w:proofErr w:type="spellEnd"/>
    </w:p>
    <w:p w14:paraId="2A63E017" w14:textId="183C8C3A" w:rsidR="00C45760" w:rsidRPr="00931C08" w:rsidRDefault="00CB1F73" w:rsidP="00CE3856">
      <w:r w:rsidRPr="00931C08">
        <w:t xml:space="preserve">Nowsza, wydajniejsza </w:t>
      </w:r>
      <w:proofErr w:type="spellStart"/>
      <w:r w:rsidRPr="00931C08">
        <w:t>krosplatformow</w:t>
      </w:r>
      <w:r w:rsidR="00550643" w:rsidRPr="00931C08">
        <w:t>a</w:t>
      </w:r>
      <w:proofErr w:type="spellEnd"/>
      <w:r w:rsidRPr="00931C08">
        <w:t xml:space="preserve"> wersja ORM</w:t>
      </w:r>
      <w:r w:rsidR="00FA7B42" w:rsidRPr="00931C08">
        <w:t xml:space="preserve"> </w:t>
      </w:r>
      <w:r w:rsidRPr="00931C08">
        <w:t>(</w:t>
      </w:r>
      <w:r w:rsidRPr="00931C08">
        <w:rPr>
          <w:i/>
          <w:iCs/>
        </w:rPr>
        <w:t xml:space="preserve">ang. </w:t>
      </w:r>
      <w:r w:rsidR="006559FB" w:rsidRPr="006559FB">
        <w:rPr>
          <w:i/>
          <w:iCs/>
        </w:rPr>
        <w:t>Object–</w:t>
      </w:r>
      <w:proofErr w:type="spellStart"/>
      <w:r w:rsidR="006559FB" w:rsidRPr="006559FB">
        <w:rPr>
          <w:i/>
          <w:iCs/>
        </w:rPr>
        <w:t>relational</w:t>
      </w:r>
      <w:proofErr w:type="spellEnd"/>
      <w:r w:rsidR="006559FB" w:rsidRPr="006559FB">
        <w:rPr>
          <w:i/>
          <w:iCs/>
        </w:rPr>
        <w:t xml:space="preserve"> </w:t>
      </w:r>
      <w:proofErr w:type="spellStart"/>
      <w:r w:rsidR="006559FB" w:rsidRPr="006559FB">
        <w:rPr>
          <w:i/>
          <w:iCs/>
        </w:rPr>
        <w:t>mapping</w:t>
      </w:r>
      <w:proofErr w:type="spellEnd"/>
      <w:r w:rsidRPr="00931C08">
        <w:t>), która zapewnia dostęp do bazy danych</w:t>
      </w:r>
      <w:r w:rsidR="00163509" w:rsidRPr="00931C08">
        <w:t xml:space="preserve"> prze</w:t>
      </w:r>
      <w:r w:rsidR="00452745">
        <w:t>z</w:t>
      </w:r>
      <w:r w:rsidR="00163509" w:rsidRPr="00931C08">
        <w:t xml:space="preserve"> modele, czyli klasy i </w:t>
      </w:r>
      <w:r w:rsidR="005E7276" w:rsidRPr="00931C08">
        <w:t>obiekt</w:t>
      </w:r>
      <w:r w:rsidR="009E64CB" w:rsidRPr="00931C08">
        <w:t>y</w:t>
      </w:r>
      <w:r w:rsidR="005E7276" w:rsidRPr="00931C08">
        <w:t xml:space="preserve"> </w:t>
      </w:r>
      <w:r w:rsidR="00163509" w:rsidRPr="00931C08">
        <w:t>kontekst</w:t>
      </w:r>
      <w:r w:rsidR="005E7276" w:rsidRPr="00931C08">
        <w:t>u</w:t>
      </w:r>
      <w:r w:rsidR="00163509" w:rsidRPr="00931C08">
        <w:t xml:space="preserve"> reprezentując</w:t>
      </w:r>
      <w:r w:rsidR="006559FB">
        <w:t>e</w:t>
      </w:r>
      <w:r w:rsidR="00163509" w:rsidRPr="00931C08">
        <w:t xml:space="preserve"> bazę danych. Kontekst służy do zapisywania rekordów i pisania zapytań do bazy danych za pomocą LINQ.</w:t>
      </w:r>
    </w:p>
    <w:p w14:paraId="3D549913" w14:textId="5913F502" w:rsidR="00CE3856" w:rsidRPr="00931C08" w:rsidRDefault="00C45760" w:rsidP="007F37F9">
      <w:pPr>
        <w:ind w:firstLine="360"/>
      </w:pPr>
      <w:r w:rsidRPr="00931C08">
        <w:t xml:space="preserve">Alternatywą EF jest ADO.NET lub </w:t>
      </w:r>
      <w:proofErr w:type="spellStart"/>
      <w:r w:rsidRPr="00931C08">
        <w:t>NHibernate</w:t>
      </w:r>
      <w:proofErr w:type="spellEnd"/>
      <w:r w:rsidRPr="00931C08">
        <w:t>.</w:t>
      </w:r>
      <w:r w:rsidR="00972F40" w:rsidRPr="00931C08">
        <w:t xml:space="preserve"> </w:t>
      </w:r>
      <w:r w:rsidR="00FB361B" w:rsidRPr="00931C08">
        <w:t>W pierwszym przypadku są wykorzystywane zwykle zapytania SQL</w:t>
      </w:r>
      <w:r w:rsidR="00A823B2" w:rsidRPr="00931C08">
        <w:t>,</w:t>
      </w:r>
      <w:r w:rsidR="00FB361B" w:rsidRPr="00931C08">
        <w:t xml:space="preserve"> dzięki czemu mamy większą kontrolę</w:t>
      </w:r>
      <w:r w:rsidR="00452745">
        <w:t xml:space="preserve"> nad wymaganymi zadaniami</w:t>
      </w:r>
      <w:r w:rsidR="00FB361B" w:rsidRPr="00931C08">
        <w:t xml:space="preserve">. Ale minusem jest ogromna ilość kodu </w:t>
      </w:r>
      <w:r w:rsidR="000400DA" w:rsidRPr="00931C08">
        <w:t>oraz</w:t>
      </w:r>
      <w:r w:rsidR="00FB361B" w:rsidRPr="00931C08">
        <w:t xml:space="preserve"> potencjalne ataki w postaci SQL </w:t>
      </w:r>
      <w:r w:rsidR="0004132E" w:rsidRPr="00931C08">
        <w:t>iniekcji</w:t>
      </w:r>
      <w:r w:rsidR="00E1335B">
        <w:t xml:space="preserve"> choć można się zabezpieczyć wykorzystując</w:t>
      </w:r>
      <w:r w:rsidR="00495A00">
        <w:t xml:space="preserve"> parametryzowane</w:t>
      </w:r>
      <w:r w:rsidR="00E1335B">
        <w:t xml:space="preserve"> pr</w:t>
      </w:r>
      <w:r w:rsidR="00495A00">
        <w:t>o</w:t>
      </w:r>
      <w:r w:rsidR="00E1335B">
        <w:t>c</w:t>
      </w:r>
      <w:r w:rsidR="00495A00">
        <w:t>e</w:t>
      </w:r>
      <w:r w:rsidR="00E1335B">
        <w:t>dury</w:t>
      </w:r>
      <w:r w:rsidR="00D31A3E" w:rsidRPr="00931C08">
        <w:t xml:space="preserve">. Gdyż </w:t>
      </w:r>
      <w:proofErr w:type="spellStart"/>
      <w:r w:rsidR="00D31A3E" w:rsidRPr="00931C08">
        <w:t>NHibernate</w:t>
      </w:r>
      <w:proofErr w:type="spellEnd"/>
      <w:r w:rsidR="00D31A3E" w:rsidRPr="00931C08">
        <w:t xml:space="preserve"> zapewnia dostęp przez </w:t>
      </w:r>
      <w:r w:rsidR="0004132E" w:rsidRPr="00931C08">
        <w:t>obiekt</w:t>
      </w:r>
      <w:r w:rsidR="00D31A3E" w:rsidRPr="00931C08">
        <w:t xml:space="preserve"> sesji i używa mapowanie do tabel za pomocą XML</w:t>
      </w:r>
      <w:r w:rsidR="00815513" w:rsidRPr="00931C08">
        <w:t>, dzięki czemu do zarządzania jest potrzebne znacznie mniej kodu</w:t>
      </w:r>
      <w:r w:rsidR="00353FB6">
        <w:t xml:space="preserve"> ale jest dość trudny w debugowaniu</w:t>
      </w:r>
      <w:r w:rsidR="00815513" w:rsidRPr="00931C08">
        <w:t>.</w:t>
      </w:r>
    </w:p>
    <w:p w14:paraId="030AEC1E" w14:textId="01CDC1C2" w:rsidR="007B3501" w:rsidRPr="00931C08" w:rsidRDefault="00E635EB" w:rsidP="004F5EF0">
      <w:pPr>
        <w:pStyle w:val="Heading3"/>
        <w:ind w:left="540" w:hanging="540"/>
      </w:pPr>
      <w:bookmarkStart w:id="30" w:name="_Toc100158856"/>
      <w:r w:rsidRPr="00931C08">
        <w:t>Angular</w:t>
      </w:r>
      <w:bookmarkEnd w:id="30"/>
    </w:p>
    <w:p w14:paraId="479C2213" w14:textId="1E39A43C" w:rsidR="001377A6" w:rsidRPr="00931C08" w:rsidRDefault="00E635EB" w:rsidP="000E1F53">
      <w:r w:rsidRPr="00931C08">
        <w:t xml:space="preserve">Jeden z najpopularniejszych </w:t>
      </w:r>
      <w:proofErr w:type="spellStart"/>
      <w:r w:rsidRPr="00931C08">
        <w:t>frameworków</w:t>
      </w:r>
      <w:proofErr w:type="spellEnd"/>
      <w:r w:rsidRPr="00931C08">
        <w:t xml:space="preserve"> do tworzenia aplikacji webowych. Polega na tworzeniu własnych komponentów z wykorzystaniem </w:t>
      </w:r>
      <w:proofErr w:type="spellStart"/>
      <w:r w:rsidRPr="00931C08">
        <w:t>TypeSctript</w:t>
      </w:r>
      <w:proofErr w:type="spellEnd"/>
      <w:r w:rsidRPr="00931C08">
        <w:t xml:space="preserve"> oraz HTML. Do </w:t>
      </w:r>
      <w:proofErr w:type="spellStart"/>
      <w:r w:rsidRPr="00931C08">
        <w:t>stylowania</w:t>
      </w:r>
      <w:proofErr w:type="spellEnd"/>
      <w:r w:rsidRPr="00931C08">
        <w:t xml:space="preserve"> strony wykorzystałem bibliotekę </w:t>
      </w:r>
      <w:proofErr w:type="spellStart"/>
      <w:r w:rsidRPr="00931C08">
        <w:t>bootstrap</w:t>
      </w:r>
      <w:proofErr w:type="spellEnd"/>
      <w:r w:rsidRPr="00931C08">
        <w:t xml:space="preserve"> oraz SCSS.</w:t>
      </w:r>
      <w:r w:rsidR="000E1F53">
        <w:t xml:space="preserve"> </w:t>
      </w:r>
      <w:r w:rsidRPr="00931C08">
        <w:t xml:space="preserve">W porównaniu do nie mniej popularnej biblioteki </w:t>
      </w:r>
      <w:proofErr w:type="spellStart"/>
      <w:r w:rsidRPr="00931C08">
        <w:t>React</w:t>
      </w:r>
      <w:proofErr w:type="spellEnd"/>
      <w:r w:rsidRPr="00931C08">
        <w:t xml:space="preserve">, jest trochę </w:t>
      </w:r>
      <w:r w:rsidR="001D738B" w:rsidRPr="00931C08">
        <w:t>wolniejszy,</w:t>
      </w:r>
      <w:r w:rsidRPr="00931C08">
        <w:t xml:space="preserve"> ale za pomocą komponentów tworzenie, wspieranie oraz rozwijanie jest łatwiejsze</w:t>
      </w:r>
      <w:r w:rsidR="007D7ED4">
        <w:t>.</w:t>
      </w:r>
      <w:r w:rsidR="004C784D">
        <w:t xml:space="preserve"> Została wykorzystana wersja CLI 12 z łączeniem bibliotek </w:t>
      </w:r>
      <w:proofErr w:type="spellStart"/>
      <w:r w:rsidR="004C784D">
        <w:t>RxJS</w:t>
      </w:r>
      <w:proofErr w:type="spellEnd"/>
      <w:r w:rsidR="004C784D">
        <w:t xml:space="preserve"> oraz </w:t>
      </w:r>
      <w:proofErr w:type="spellStart"/>
      <w:r w:rsidR="004C784D">
        <w:t>ngx-bootstrap</w:t>
      </w:r>
      <w:proofErr w:type="spellEnd"/>
      <w:r w:rsidR="004C784D">
        <w:t>.</w:t>
      </w:r>
    </w:p>
    <w:p w14:paraId="4BD41608" w14:textId="77777777" w:rsidR="001377A6" w:rsidRPr="00931C08" w:rsidRDefault="001377A6" w:rsidP="004F5EF0">
      <w:pPr>
        <w:pStyle w:val="Heading3"/>
        <w:ind w:left="540" w:hanging="540"/>
      </w:pPr>
      <w:bookmarkStart w:id="31" w:name="_Toc100158857"/>
      <w:r w:rsidRPr="00931C08">
        <w:t>Wzorce architektoniczne</w:t>
      </w:r>
      <w:bookmarkEnd w:id="31"/>
    </w:p>
    <w:p w14:paraId="6C04971D" w14:textId="4C64DACD" w:rsidR="003A0925" w:rsidRDefault="001377A6" w:rsidP="001377A6">
      <w:r w:rsidRPr="00931C08">
        <w:t xml:space="preserve">Realizacja tego projektu jest oparta architektonicznie na wzorzec MVC (ang. Model </w:t>
      </w:r>
      <w:proofErr w:type="spellStart"/>
      <w:r w:rsidRPr="00931C08">
        <w:t>View</w:t>
      </w:r>
      <w:proofErr w:type="spellEnd"/>
      <w:r w:rsidRPr="00931C08">
        <w:t xml:space="preserve"> Controller)</w:t>
      </w:r>
      <w:r w:rsidR="00CD242F" w:rsidRPr="00931C08">
        <w:t>,</w:t>
      </w:r>
      <w:r w:rsidRPr="00931C08">
        <w:t xml:space="preserve"> który polega na oddzieleniu widoku, który jest reprezentowany przez modele tabel bazy danych, w których </w:t>
      </w:r>
      <w:r w:rsidR="00320A61" w:rsidRPr="00931C08">
        <w:t xml:space="preserve">znajdują się dane </w:t>
      </w:r>
      <w:r w:rsidR="0004132E" w:rsidRPr="00931C08">
        <w:t>walidowane</w:t>
      </w:r>
      <w:r w:rsidR="00320A61" w:rsidRPr="00931C08">
        <w:t xml:space="preserve"> i </w:t>
      </w:r>
      <w:r w:rsidR="008267DB" w:rsidRPr="00931C08">
        <w:t xml:space="preserve">opracowane </w:t>
      </w:r>
      <w:r w:rsidR="00320A61" w:rsidRPr="00931C08">
        <w:t>przez</w:t>
      </w:r>
      <w:r w:rsidR="00997554" w:rsidRPr="00931C08">
        <w:t xml:space="preserve"> logikę w</w:t>
      </w:r>
      <w:r w:rsidR="00320A61" w:rsidRPr="00931C08">
        <w:t xml:space="preserve"> </w:t>
      </w:r>
      <w:r w:rsidR="0004132E" w:rsidRPr="00931C08">
        <w:t>kontroler</w:t>
      </w:r>
      <w:r w:rsidR="00997554" w:rsidRPr="00931C08">
        <w:t>ach</w:t>
      </w:r>
      <w:r w:rsidR="00875F0C">
        <w:t xml:space="preserve"> </w:t>
      </w:r>
      <w:r w:rsidR="00875F0C" w:rsidRPr="00875F0C">
        <w:t>[</w:t>
      </w:r>
      <w:proofErr w:type="spellStart"/>
      <w:r w:rsidR="00875F0C" w:rsidRPr="00875F0C">
        <w:t>Eric</w:t>
      </w:r>
      <w:proofErr w:type="spellEnd"/>
      <w:r w:rsidR="00875F0C" w:rsidRPr="00875F0C">
        <w:t xml:space="preserve"> Evans, 2003]</w:t>
      </w:r>
      <w:r w:rsidR="008267DB" w:rsidRPr="00931C08">
        <w:t xml:space="preserve">. </w:t>
      </w:r>
      <w:r w:rsidR="00D12219" w:rsidRPr="00931C08">
        <w:t xml:space="preserve">Działanie wygląda w taki sposób, że </w:t>
      </w:r>
      <w:r w:rsidR="0004132E" w:rsidRPr="00931C08">
        <w:t>kontrolery</w:t>
      </w:r>
      <w:r w:rsidR="00D12219" w:rsidRPr="00931C08">
        <w:t xml:space="preserve"> to </w:t>
      </w:r>
      <w:proofErr w:type="spellStart"/>
      <w:r w:rsidR="00D12219" w:rsidRPr="00931C08">
        <w:t>endpointy</w:t>
      </w:r>
      <w:proofErr w:type="spellEnd"/>
      <w:r w:rsidR="00D12219" w:rsidRPr="00931C08">
        <w:t xml:space="preserve"> z aplikacji</w:t>
      </w:r>
      <w:r w:rsidR="00212677" w:rsidRPr="00931C08">
        <w:t xml:space="preserve"> </w:t>
      </w:r>
      <w:proofErr w:type="spellStart"/>
      <w:r w:rsidR="00212677" w:rsidRPr="00931C08">
        <w:t>backendowej</w:t>
      </w:r>
      <w:proofErr w:type="spellEnd"/>
      <w:r w:rsidR="00D12219" w:rsidRPr="00931C08">
        <w:t xml:space="preserve">, a widok to </w:t>
      </w:r>
      <w:r w:rsidR="0004132E" w:rsidRPr="00931C08">
        <w:t>klient</w:t>
      </w:r>
      <w:r w:rsidR="00D12219" w:rsidRPr="00931C08">
        <w:t xml:space="preserve"> aplikacji </w:t>
      </w:r>
      <w:proofErr w:type="spellStart"/>
      <w:r w:rsidR="00D12219" w:rsidRPr="00931C08">
        <w:t>Xamarin</w:t>
      </w:r>
      <w:proofErr w:type="spellEnd"/>
      <w:r w:rsidR="00997554" w:rsidRPr="00931C08">
        <w:t xml:space="preserve"> oraz Angular</w:t>
      </w:r>
      <w:r w:rsidR="00D12219" w:rsidRPr="00931C08">
        <w:t xml:space="preserve">. Do komunikacji między warstwami </w:t>
      </w:r>
      <w:r w:rsidR="009822C6">
        <w:t>umieściłem na</w:t>
      </w:r>
      <w:r w:rsidR="00E770A7">
        <w:t xml:space="preserve"> </w:t>
      </w:r>
      <w:proofErr w:type="spellStart"/>
      <w:r w:rsidR="00E770A7">
        <w:t>localhost</w:t>
      </w:r>
      <w:proofErr w:type="spellEnd"/>
      <w:r w:rsidR="009822C6">
        <w:t xml:space="preserve"> IIS host aplikację </w:t>
      </w:r>
      <w:proofErr w:type="spellStart"/>
      <w:r w:rsidR="009822C6">
        <w:t>backendową</w:t>
      </w:r>
      <w:proofErr w:type="spellEnd"/>
      <w:r w:rsidR="00E770A7">
        <w:t xml:space="preserve"> z wykorzystaniem portu pod numerem 57792.</w:t>
      </w:r>
    </w:p>
    <w:p w14:paraId="518AECFD" w14:textId="77777777" w:rsidR="00CD1162" w:rsidRDefault="00E0768F">
      <w:pPr>
        <w:keepNext/>
        <w:spacing w:before="240"/>
        <w:jc w:val="center"/>
        <w:pPrChange w:id="32" w:author="Yurii Shchehliuk" w:date="2022-04-28T10:15:00Z">
          <w:pPr>
            <w:keepNext/>
            <w:spacing w:before="240"/>
          </w:pPr>
        </w:pPrChange>
      </w:pPr>
      <w:r w:rsidRPr="00E0768F">
        <w:rPr>
          <w:noProof/>
        </w:rPr>
        <w:lastRenderedPageBreak/>
        <w:drawing>
          <wp:inline distT="0" distB="0" distL="0" distR="0" wp14:anchorId="5D6D1410" wp14:editId="3EDECDFA">
            <wp:extent cx="5943600" cy="133477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4DCC" w14:textId="3B1E022B" w:rsidR="003A53F8" w:rsidRPr="004F5EF0" w:rsidRDefault="00CD116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7</w:t>
      </w:r>
      <w:r w:rsidRPr="004F5EF0">
        <w:rPr>
          <w:i w:val="0"/>
          <w:iCs w:val="0"/>
          <w:sz w:val="20"/>
          <w:szCs w:val="20"/>
        </w:rPr>
        <w:fldChar w:fldCharType="end"/>
      </w:r>
      <w:r w:rsidR="003A53F8" w:rsidRPr="004F5EF0">
        <w:rPr>
          <w:i w:val="0"/>
          <w:iCs w:val="0"/>
          <w:sz w:val="20"/>
          <w:szCs w:val="20"/>
        </w:rPr>
        <w:t xml:space="preserve"> </w:t>
      </w:r>
      <w:r w:rsidR="008935FC" w:rsidRPr="004F5EF0">
        <w:rPr>
          <w:i w:val="0"/>
          <w:iCs w:val="0"/>
          <w:sz w:val="20"/>
          <w:szCs w:val="20"/>
        </w:rPr>
        <w:t>Konfiguracja aplikacji na IIS</w:t>
      </w:r>
      <w:r w:rsidR="003A53F8" w:rsidRPr="004F5EF0">
        <w:rPr>
          <w:i w:val="0"/>
          <w:iCs w:val="0"/>
          <w:sz w:val="20"/>
          <w:szCs w:val="20"/>
        </w:rPr>
        <w:br/>
      </w:r>
      <w:r w:rsidR="000E1F53" w:rsidRPr="004F5EF0">
        <w:rPr>
          <w:i w:val="0"/>
          <w:iCs w:val="0"/>
          <w:sz w:val="20"/>
          <w:szCs w:val="20"/>
        </w:rPr>
        <w:t xml:space="preserve">Źródło: </w:t>
      </w:r>
      <w:r w:rsidR="009822C6" w:rsidRPr="004F5EF0">
        <w:rPr>
          <w:i w:val="0"/>
          <w:iCs w:val="0"/>
          <w:sz w:val="20"/>
          <w:szCs w:val="20"/>
        </w:rPr>
        <w:t>Opracowanie własne</w:t>
      </w:r>
    </w:p>
    <w:p w14:paraId="7CD6C473" w14:textId="181F0B35" w:rsidR="001377A6" w:rsidRPr="00931C08" w:rsidRDefault="003A0925" w:rsidP="007F37F9">
      <w:pPr>
        <w:ind w:firstLine="360"/>
      </w:pPr>
      <w:r w:rsidRPr="00931C08">
        <w:t xml:space="preserve">Realizacja aplikacji </w:t>
      </w:r>
      <w:proofErr w:type="spellStart"/>
      <w:r w:rsidRPr="00931C08">
        <w:t>backendowej</w:t>
      </w:r>
      <w:proofErr w:type="spellEnd"/>
      <w:r w:rsidRPr="00931C08">
        <w:t xml:space="preserve"> opiera się na </w:t>
      </w:r>
      <w:r w:rsidR="00A360F8" w:rsidRPr="00931C08">
        <w:t>architektur</w:t>
      </w:r>
      <w:r w:rsidR="00B84629">
        <w:t>z</w:t>
      </w:r>
      <w:r w:rsidR="003114C7">
        <w:t>e</w:t>
      </w:r>
      <w:r w:rsidR="00A360F8">
        <w:t xml:space="preserve"> </w:t>
      </w:r>
      <w:r w:rsidRPr="00931C08">
        <w:t>DDD</w:t>
      </w:r>
      <w:r w:rsidR="000736D0">
        <w:t xml:space="preserve"> </w:t>
      </w:r>
      <w:r w:rsidR="0017021C" w:rsidRPr="00E31E1B">
        <w:t>[</w:t>
      </w:r>
      <w:proofErr w:type="spellStart"/>
      <w:r w:rsidR="0017021C" w:rsidRPr="00FB1CD0">
        <w:t>Eric</w:t>
      </w:r>
      <w:proofErr w:type="spellEnd"/>
      <w:r w:rsidR="0017021C" w:rsidRPr="00FB1CD0">
        <w:t xml:space="preserve"> Evans, 2003</w:t>
      </w:r>
      <w:r w:rsidR="0017021C" w:rsidRPr="00E31E1B">
        <w:t>]</w:t>
      </w:r>
      <w:r w:rsidRPr="00931C08">
        <w:t xml:space="preserve">. </w:t>
      </w:r>
      <w:proofErr w:type="spellStart"/>
      <w:r w:rsidR="001377A6" w:rsidRPr="00931C08">
        <w:t>Domain-driven</w:t>
      </w:r>
      <w:proofErr w:type="spellEnd"/>
      <w:r w:rsidR="001377A6" w:rsidRPr="00931C08">
        <w:t xml:space="preserve"> design - zbiór zasad i schematów mających na celu tworzenie optymalnych systemów obiektów. Proces rozwoju sprowadza się do tworzenia abstrakcji oprogramowania zwanych modelami domenowymi. Modele te obejmują logikę biznesową, która łączy rzeczywiste warunki aplikacji produktu z kodem.</w:t>
      </w:r>
    </w:p>
    <w:p w14:paraId="42B3B160" w14:textId="77777777" w:rsidR="001377A6" w:rsidRPr="00931C08" w:rsidRDefault="001377A6" w:rsidP="00BD26A2">
      <w:r w:rsidRPr="00931C08">
        <w:t>Co nam to daje w końcu:</w:t>
      </w:r>
    </w:p>
    <w:p w14:paraId="1922075A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prawie wszyscy członkowie zespołu mogą odczytać kod projektu;</w:t>
      </w:r>
    </w:p>
    <w:p w14:paraId="4980B70D" w14:textId="77777777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zestawienie zadań staje się bardziej jednoznaczne;</w:t>
      </w:r>
    </w:p>
    <w:p w14:paraId="363B04BE" w14:textId="06FD0920" w:rsidR="001377A6" w:rsidRPr="00931C08" w:rsidRDefault="001377A6" w:rsidP="007F37F9">
      <w:pPr>
        <w:pStyle w:val="ListParagraph"/>
        <w:numPr>
          <w:ilvl w:val="0"/>
          <w:numId w:val="23"/>
        </w:numPr>
        <w:ind w:hanging="360"/>
      </w:pPr>
      <w:r w:rsidRPr="00931C08">
        <w:t>błędy logiki biznesowej stają się łatwiejsze do znalezienia;</w:t>
      </w:r>
    </w:p>
    <w:p w14:paraId="3BCF732B" w14:textId="004B44C6" w:rsidR="001377A6" w:rsidRPr="00931C08" w:rsidRDefault="001377A6" w:rsidP="007F37F9">
      <w:pPr>
        <w:ind w:left="720"/>
      </w:pPr>
      <w:r w:rsidRPr="00931C08">
        <w:t>Minusy:</w:t>
      </w:r>
    </w:p>
    <w:p w14:paraId="20820354" w14:textId="77777777" w:rsidR="001377A6" w:rsidRPr="00931C08" w:rsidRDefault="001377A6" w:rsidP="007F37F9">
      <w:pPr>
        <w:pStyle w:val="ListParagraph"/>
        <w:numPr>
          <w:ilvl w:val="0"/>
          <w:numId w:val="24"/>
        </w:numPr>
        <w:ind w:hanging="360"/>
      </w:pPr>
      <w:r w:rsidRPr="00931C08">
        <w:t>wymagane są wysokie kwalifikacje programistów, zwłaszcza na początku projektu;</w:t>
      </w:r>
    </w:p>
    <w:p w14:paraId="36C664AA" w14:textId="77777777" w:rsidR="001377A6" w:rsidRPr="00931C08" w:rsidRDefault="001377A6" w:rsidP="007F37F9">
      <w:pPr>
        <w:pStyle w:val="ListParagraph"/>
        <w:numPr>
          <w:ilvl w:val="0"/>
          <w:numId w:val="24"/>
        </w:numPr>
        <w:spacing w:after="240"/>
        <w:ind w:hanging="360"/>
      </w:pPr>
      <w:r w:rsidRPr="00931C08">
        <w:t>nie wszyscy klienci są gotowi na takie koszty, DDD musi być poznany przez wszystkich uczestników procesu rozwoju.</w:t>
      </w:r>
    </w:p>
    <w:p w14:paraId="02AAA828" w14:textId="77777777" w:rsidR="003F5560" w:rsidRPr="0085201E" w:rsidRDefault="001377A6">
      <w:pPr>
        <w:keepNext/>
        <w:jc w:val="center"/>
        <w:pPrChange w:id="33" w:author="Yurii Shchehliuk" w:date="2022-04-28T10:15:00Z">
          <w:pPr>
            <w:keepNext/>
          </w:pPr>
        </w:pPrChange>
      </w:pPr>
      <w:r w:rsidRPr="009F4AB4">
        <w:rPr>
          <w:noProof/>
        </w:rPr>
        <w:drawing>
          <wp:inline distT="0" distB="0" distL="0" distR="0" wp14:anchorId="5EC8EAA5" wp14:editId="5CDEA8E3">
            <wp:extent cx="59436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36EE" w14:textId="09460EAE" w:rsidR="001377A6" w:rsidRPr="004F5EF0" w:rsidRDefault="003F5560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8</w:t>
      </w:r>
      <w:r w:rsidRPr="004F5EF0">
        <w:rPr>
          <w:i w:val="0"/>
          <w:iCs w:val="0"/>
          <w:sz w:val="20"/>
          <w:szCs w:val="20"/>
        </w:rPr>
        <w:fldChar w:fldCharType="end"/>
      </w:r>
      <w:r w:rsidR="001377A6" w:rsidRPr="004F5EF0">
        <w:rPr>
          <w:i w:val="0"/>
          <w:iCs w:val="0"/>
          <w:sz w:val="24"/>
          <w:szCs w:val="22"/>
        </w:rPr>
        <w:t xml:space="preserve"> </w:t>
      </w:r>
      <w:r w:rsidR="000E1F53" w:rsidRPr="004F5EF0">
        <w:rPr>
          <w:i w:val="0"/>
          <w:iCs w:val="0"/>
          <w:sz w:val="20"/>
          <w:szCs w:val="20"/>
        </w:rPr>
        <w:t>Schemat komunikacji</w:t>
      </w:r>
      <w:r w:rsidR="00F95C43" w:rsidRPr="004F5EF0">
        <w:rPr>
          <w:i w:val="0"/>
          <w:iCs w:val="0"/>
          <w:sz w:val="20"/>
          <w:szCs w:val="20"/>
        </w:rPr>
        <w:t xml:space="preserve"> między warstwami z</w:t>
      </w:r>
      <w:r w:rsidR="000E1F53" w:rsidRPr="004F5EF0">
        <w:rPr>
          <w:i w:val="0"/>
          <w:iCs w:val="0"/>
          <w:sz w:val="20"/>
          <w:szCs w:val="20"/>
        </w:rPr>
        <w:t xml:space="preserve"> podejści</w:t>
      </w:r>
      <w:r w:rsidR="00F95C43" w:rsidRPr="004F5EF0">
        <w:rPr>
          <w:i w:val="0"/>
          <w:iCs w:val="0"/>
          <w:sz w:val="20"/>
          <w:szCs w:val="20"/>
        </w:rPr>
        <w:t>em</w:t>
      </w:r>
      <w:r w:rsidR="000E1F53" w:rsidRPr="004F5EF0">
        <w:rPr>
          <w:i w:val="0"/>
          <w:iCs w:val="0"/>
          <w:sz w:val="20"/>
          <w:szCs w:val="20"/>
        </w:rPr>
        <w:t xml:space="preserve"> architektonicznym DDD</w:t>
      </w:r>
      <w:r w:rsidR="000E1F53" w:rsidRPr="004F5EF0">
        <w:rPr>
          <w:i w:val="0"/>
          <w:iCs w:val="0"/>
          <w:sz w:val="20"/>
          <w:szCs w:val="20"/>
        </w:rPr>
        <w:br/>
        <w:t xml:space="preserve">Źródło: </w:t>
      </w:r>
      <w:hyperlink r:id="rId21" w:history="1">
        <w:r w:rsidR="000E1F53" w:rsidRPr="004F5EF0">
          <w:rPr>
            <w:rStyle w:val="Hyperlink"/>
            <w:i w:val="0"/>
            <w:iCs w:val="0"/>
            <w:sz w:val="20"/>
            <w:szCs w:val="20"/>
          </w:rPr>
          <w:t>https://medium.com/the-software-architecture-chronicles/ddd-hexagonal-onion-clean-cqrs-how-i-put-it-all-together-f2590c0aa7f6</w:t>
        </w:r>
      </w:hyperlink>
      <w:r w:rsidR="00C42C21">
        <w:rPr>
          <w:rStyle w:val="Hyperlink"/>
          <w:i w:val="0"/>
          <w:iCs w:val="0"/>
          <w:sz w:val="20"/>
          <w:szCs w:val="20"/>
        </w:rPr>
        <w:t xml:space="preserve"> ,</w:t>
      </w:r>
      <w:r w:rsidR="00C42C21" w:rsidRPr="004F5EF0">
        <w:t>z dnia</w:t>
      </w:r>
      <w:r w:rsidR="00C42C21">
        <w:rPr>
          <w:i w:val="0"/>
          <w:iCs w:val="0"/>
          <w:sz w:val="20"/>
          <w:szCs w:val="20"/>
        </w:rPr>
        <w:t xml:space="preserve"> 10.01.2022</w:t>
      </w:r>
    </w:p>
    <w:p w14:paraId="6F3111E5" w14:textId="61276AF7" w:rsidR="009B29A3" w:rsidRPr="00931C08" w:rsidRDefault="009B29A3" w:rsidP="004F5EF0">
      <w:pPr>
        <w:pStyle w:val="Heading3"/>
        <w:ind w:left="540" w:hanging="540"/>
      </w:pPr>
      <w:bookmarkStart w:id="34" w:name="_Toc100158858"/>
      <w:r w:rsidRPr="00931C08">
        <w:t>Wzorce projektowe</w:t>
      </w:r>
      <w:bookmarkEnd w:id="34"/>
    </w:p>
    <w:p w14:paraId="59699DE7" w14:textId="39704751" w:rsidR="00D5018E" w:rsidRDefault="000F2519" w:rsidP="001377A6">
      <w:r>
        <w:t xml:space="preserve">Wzorzec </w:t>
      </w:r>
      <w:r w:rsidR="00653FFA">
        <w:t>r</w:t>
      </w:r>
      <w:r w:rsidR="00013BE8" w:rsidRPr="00931C08">
        <w:t>epozytorium</w:t>
      </w:r>
      <w:r w:rsidR="001377A6" w:rsidRPr="00931C08">
        <w:t xml:space="preserve"> </w:t>
      </w:r>
      <w:r w:rsidR="002F099A" w:rsidRPr="00931C08">
        <w:t>–</w:t>
      </w:r>
      <w:r w:rsidR="001F0435" w:rsidRPr="00931C08">
        <w:t xml:space="preserve"> </w:t>
      </w:r>
      <w:r w:rsidR="002F099A" w:rsidRPr="00931C08">
        <w:t>został zaimplementowany w projekcie do komunikacji między warstwami</w:t>
      </w:r>
      <w:r w:rsidR="00D5018E">
        <w:t>:</w:t>
      </w:r>
    </w:p>
    <w:p w14:paraId="497FBC24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Domain</w:t>
      </w:r>
      <w:proofErr w:type="spellEnd"/>
    </w:p>
    <w:p w14:paraId="5902DE52" w14:textId="77777777" w:rsidR="00D5018E" w:rsidRDefault="005447F8" w:rsidP="00D5018E">
      <w:pPr>
        <w:pStyle w:val="ListParagraph"/>
        <w:numPr>
          <w:ilvl w:val="0"/>
          <w:numId w:val="32"/>
        </w:numPr>
      </w:pPr>
      <w:proofErr w:type="spellStart"/>
      <w:r w:rsidRPr="00931C08">
        <w:t>Infrastructure</w:t>
      </w:r>
      <w:proofErr w:type="spellEnd"/>
    </w:p>
    <w:p w14:paraId="403F802A" w14:textId="0A5AD0A4" w:rsidR="001377A6" w:rsidRPr="00931C08" w:rsidRDefault="005447F8" w:rsidP="00D5018E">
      <w:pPr>
        <w:pStyle w:val="ListParagraph"/>
        <w:numPr>
          <w:ilvl w:val="0"/>
          <w:numId w:val="32"/>
        </w:numPr>
      </w:pPr>
      <w:r w:rsidRPr="00931C08">
        <w:t>Application.</w:t>
      </w:r>
    </w:p>
    <w:p w14:paraId="7179C3B3" w14:textId="021A39DE" w:rsidR="005447F8" w:rsidRPr="00931C08" w:rsidRDefault="005447F8" w:rsidP="001377A6">
      <w:r w:rsidRPr="00931C08">
        <w:lastRenderedPageBreak/>
        <w:t xml:space="preserve">W </w:t>
      </w:r>
      <w:proofErr w:type="spellStart"/>
      <w:r w:rsidRPr="00931C08">
        <w:t>Domain</w:t>
      </w:r>
      <w:proofErr w:type="spellEnd"/>
      <w:r w:rsidRPr="00931C08">
        <w:t xml:space="preserve"> znajdują się wszystkie modele klas oraz interfejsy, które za pomocą </w:t>
      </w:r>
      <w:proofErr w:type="spellStart"/>
      <w:r w:rsidRPr="00931C08">
        <w:t>Dependency</w:t>
      </w:r>
      <w:proofErr w:type="spellEnd"/>
      <w:r w:rsidRPr="00931C08">
        <w:t xml:space="preserve"> </w:t>
      </w:r>
      <w:proofErr w:type="spellStart"/>
      <w:r w:rsidRPr="00931C08">
        <w:t>Injection</w:t>
      </w:r>
      <w:proofErr w:type="spellEnd"/>
      <w:r w:rsidRPr="00931C08">
        <w:t xml:space="preserve"> realizują dany wzorze</w:t>
      </w:r>
      <w:r w:rsidR="00FB0E56" w:rsidRPr="00931C08">
        <w:t>c</w:t>
      </w:r>
      <w:r w:rsidR="00B93745">
        <w:t xml:space="preserve"> </w:t>
      </w:r>
      <w:r w:rsidR="00B93745" w:rsidRPr="00B93745">
        <w:t>[WWW-6, 2022]</w:t>
      </w:r>
      <w:r w:rsidRPr="00931C08">
        <w:t>.</w:t>
      </w:r>
    </w:p>
    <w:p w14:paraId="3FB1B554" w14:textId="3BBA3880" w:rsidR="005447F8" w:rsidRPr="00931C08" w:rsidRDefault="00931C08" w:rsidP="00D5018E">
      <w:pPr>
        <w:ind w:firstLine="360"/>
      </w:pPr>
      <w:proofErr w:type="spellStart"/>
      <w:r>
        <w:t>I</w:t>
      </w:r>
      <w:r w:rsidR="005447F8" w:rsidRPr="00931C08">
        <w:t>nfrastructur</w:t>
      </w:r>
      <w:r w:rsidR="00B927EE">
        <w:t>a</w:t>
      </w:r>
      <w:proofErr w:type="spellEnd"/>
      <w:r w:rsidR="005447F8" w:rsidRPr="00931C08">
        <w:t xml:space="preserve"> </w:t>
      </w:r>
      <w:r w:rsidR="00B927EE">
        <w:t xml:space="preserve">przechowuje </w:t>
      </w:r>
      <w:r w:rsidR="005447F8" w:rsidRPr="00931C08">
        <w:t>migracje bazodanowe</w:t>
      </w:r>
      <w:r w:rsidR="00062DA6">
        <w:t xml:space="preserve"> przy wykorzystaniu podejścia „</w:t>
      </w:r>
      <w:proofErr w:type="spellStart"/>
      <w:r w:rsidR="00062DA6">
        <w:t>Code</w:t>
      </w:r>
      <w:proofErr w:type="spellEnd"/>
      <w:r w:rsidR="00062DA6">
        <w:t xml:space="preserve"> First</w:t>
      </w:r>
      <w:r w:rsidR="00D5018E">
        <w:t>”</w:t>
      </w:r>
      <w:r w:rsidR="00062DA6">
        <w:t>,</w:t>
      </w:r>
      <w:r w:rsidR="005447F8" w:rsidRPr="00931C08">
        <w:t xml:space="preserve"> realizacja interfejsów oraz połączenie z bazą danych za pomocą kontekstu.</w:t>
      </w:r>
      <w:r w:rsidR="00CC254E" w:rsidRPr="00931C08">
        <w:t xml:space="preserve"> Połączenie do bazy danych jest definiowane w </w:t>
      </w:r>
      <w:proofErr w:type="spellStart"/>
      <w:r w:rsidR="00CC254E" w:rsidRPr="00931C08">
        <w:t>appsetings.json</w:t>
      </w:r>
      <w:proofErr w:type="spellEnd"/>
      <w:r w:rsidR="00CC254E" w:rsidRPr="00931C08">
        <w:t>, gdzie też znajdu</w:t>
      </w:r>
      <w:r w:rsidR="0004561F">
        <w:t>j</w:t>
      </w:r>
      <w:r w:rsidR="00D5018E">
        <w:t>e</w:t>
      </w:r>
      <w:r w:rsidR="00CC254E" w:rsidRPr="00931C08">
        <w:t xml:space="preserve"> się logowanie danych oraz konfiguracja JWT </w:t>
      </w:r>
      <w:proofErr w:type="spellStart"/>
      <w:r w:rsidR="00CC254E" w:rsidRPr="00931C08">
        <w:t>tokenu</w:t>
      </w:r>
      <w:proofErr w:type="spellEnd"/>
      <w:r>
        <w:t xml:space="preserve"> w celu autoryzacji</w:t>
      </w:r>
      <w:r w:rsidR="00CC254E" w:rsidRPr="00931C08">
        <w:t>.</w:t>
      </w:r>
    </w:p>
    <w:p w14:paraId="12662363" w14:textId="77777777" w:rsidR="003F5560" w:rsidRPr="00D01CFC" w:rsidRDefault="0004561F">
      <w:pPr>
        <w:keepNext/>
        <w:spacing w:before="240"/>
        <w:jc w:val="center"/>
      </w:pPr>
      <w:r w:rsidRPr="009F4AB4">
        <w:rPr>
          <w:noProof/>
        </w:rPr>
        <w:drawing>
          <wp:inline distT="0" distB="0" distL="0" distR="0" wp14:anchorId="123DE26A" wp14:editId="2273227B">
            <wp:extent cx="5943600" cy="282257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A808" w14:textId="795FC3C4" w:rsidR="00DA359C" w:rsidRPr="004F5EF0" w:rsidRDefault="003F5560" w:rsidP="006238C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9</w:t>
      </w:r>
      <w:r w:rsidRPr="004F5EF0">
        <w:rPr>
          <w:i w:val="0"/>
          <w:iCs w:val="0"/>
          <w:sz w:val="20"/>
          <w:szCs w:val="20"/>
        </w:rPr>
        <w:fldChar w:fldCharType="end"/>
      </w:r>
      <w:r w:rsidR="006238C0" w:rsidRPr="004F5EF0">
        <w:rPr>
          <w:i w:val="0"/>
          <w:iCs w:val="0"/>
          <w:sz w:val="20"/>
          <w:szCs w:val="20"/>
        </w:rPr>
        <w:t xml:space="preserve"> </w:t>
      </w:r>
      <w:r w:rsidR="00256CD9" w:rsidRPr="004F5EF0">
        <w:rPr>
          <w:i w:val="0"/>
          <w:iCs w:val="0"/>
          <w:sz w:val="20"/>
          <w:szCs w:val="20"/>
        </w:rPr>
        <w:t>K</w:t>
      </w:r>
      <w:r w:rsidR="006238C0" w:rsidRPr="004F5EF0">
        <w:rPr>
          <w:i w:val="0"/>
          <w:iCs w:val="0"/>
          <w:sz w:val="20"/>
          <w:szCs w:val="20"/>
        </w:rPr>
        <w:t xml:space="preserve">onfiguracja </w:t>
      </w:r>
      <w:proofErr w:type="spellStart"/>
      <w:r w:rsidR="00256CD9" w:rsidRPr="004F5EF0">
        <w:rPr>
          <w:i w:val="0"/>
          <w:iCs w:val="0"/>
          <w:sz w:val="20"/>
          <w:szCs w:val="20"/>
        </w:rPr>
        <w:t>tokenu</w:t>
      </w:r>
      <w:proofErr w:type="spellEnd"/>
      <w:r w:rsidR="00256CD9" w:rsidRPr="004F5EF0">
        <w:rPr>
          <w:i w:val="0"/>
          <w:iCs w:val="0"/>
          <w:sz w:val="20"/>
          <w:szCs w:val="20"/>
        </w:rPr>
        <w:t xml:space="preserve"> autoryzacji oraz </w:t>
      </w:r>
      <w:r w:rsidR="00E56589" w:rsidRPr="004F5EF0">
        <w:rPr>
          <w:i w:val="0"/>
          <w:iCs w:val="0"/>
          <w:sz w:val="20"/>
          <w:szCs w:val="20"/>
        </w:rPr>
        <w:t>połączenia do bazy danych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AE07C04" w14:textId="30C125FD" w:rsidR="00DA359C" w:rsidRPr="00931C08" w:rsidRDefault="006238C0">
      <w:pPr>
        <w:ind w:firstLine="284"/>
        <w:jc w:val="left"/>
        <w:pPrChange w:id="35" w:author="Yurii Shchehliuk" w:date="2022-04-28T10:16:00Z">
          <w:pPr>
            <w:ind w:firstLine="720"/>
            <w:jc w:val="left"/>
          </w:pPr>
        </w:pPrChange>
      </w:pPr>
      <w:r w:rsidRPr="00931C08">
        <w:t>Właśnie kontrolery, które są punktami końcowymi aplikacji</w:t>
      </w:r>
      <w:r w:rsidR="00914A2D" w:rsidRPr="00931C08">
        <w:t xml:space="preserve">, </w:t>
      </w:r>
      <w:r w:rsidR="006852E6">
        <w:t>znajdują</w:t>
      </w:r>
      <w:r w:rsidRPr="00931C08">
        <w:t xml:space="preserve"> się w module Application.</w:t>
      </w:r>
      <w:r w:rsidR="00311FFB" w:rsidRPr="00931C08">
        <w:t xml:space="preserve"> Działa to w następny sposób:</w:t>
      </w:r>
    </w:p>
    <w:p w14:paraId="0BE5C297" w14:textId="1C8341D2" w:rsidR="00311FFB" w:rsidRDefault="00CA27BD" w:rsidP="00461D8B">
      <w:pPr>
        <w:pStyle w:val="ListParagraph"/>
        <w:numPr>
          <w:ilvl w:val="0"/>
          <w:numId w:val="26"/>
        </w:numPr>
        <w:spacing w:after="120"/>
        <w:ind w:hanging="360"/>
        <w:jc w:val="left"/>
      </w:pPr>
      <w:r w:rsidRPr="00931C08">
        <w:t xml:space="preserve">Interfejsy definiują zachowywanie aplikacji, które są wstrzykiwane w </w:t>
      </w:r>
      <w:proofErr w:type="spellStart"/>
      <w:r w:rsidRPr="00931C08">
        <w:t>Startup.cs</w:t>
      </w:r>
      <w:proofErr w:type="spellEnd"/>
      <w:r w:rsidR="00BC3478" w:rsidRPr="00931C08">
        <w:t xml:space="preserve"> w kontenerze IOC (</w:t>
      </w:r>
      <w:r w:rsidR="00BC3478" w:rsidRPr="00931C08">
        <w:rPr>
          <w:i/>
          <w:iCs/>
        </w:rPr>
        <w:t xml:space="preserve">ang. </w:t>
      </w:r>
      <w:proofErr w:type="spellStart"/>
      <w:r w:rsidR="00BC3478" w:rsidRPr="00931C08">
        <w:rPr>
          <w:i/>
          <w:iCs/>
        </w:rPr>
        <w:t>Inversion</w:t>
      </w:r>
      <w:proofErr w:type="spellEnd"/>
      <w:r w:rsidR="00BC3478" w:rsidRPr="00931C08">
        <w:rPr>
          <w:i/>
          <w:iCs/>
        </w:rPr>
        <w:t xml:space="preserve"> of </w:t>
      </w:r>
      <w:proofErr w:type="spellStart"/>
      <w:r w:rsidR="00BC3478" w:rsidRPr="00931C08">
        <w:rPr>
          <w:i/>
          <w:iCs/>
        </w:rPr>
        <w:t>Controll</w:t>
      </w:r>
      <w:proofErr w:type="spellEnd"/>
      <w:r w:rsidR="00BC3478" w:rsidRPr="00931C08">
        <w:t>)</w:t>
      </w:r>
      <w:r w:rsidR="00914A2D" w:rsidRPr="00931C08">
        <w:t>,</w:t>
      </w:r>
      <w:r w:rsidR="00BC3478" w:rsidRPr="00931C08">
        <w:t xml:space="preserve"> by można było ich wykorzystać w kontrolerach.</w:t>
      </w:r>
    </w:p>
    <w:p w14:paraId="7280C6E4" w14:textId="77777777" w:rsidR="00AD047A" w:rsidRPr="00931C08" w:rsidRDefault="00AD047A" w:rsidP="00AD047A">
      <w:pPr>
        <w:pStyle w:val="ListParagraph"/>
        <w:spacing w:after="120"/>
        <w:ind w:left="360"/>
        <w:jc w:val="left"/>
      </w:pPr>
    </w:p>
    <w:p w14:paraId="1CB6C39F" w14:textId="77777777" w:rsidR="00192799" w:rsidRPr="00E22024" w:rsidRDefault="005E5F22">
      <w:pPr>
        <w:pStyle w:val="ListParagraph"/>
        <w:keepNext/>
        <w:ind w:left="0"/>
        <w:jc w:val="center"/>
      </w:pPr>
      <w:r w:rsidRPr="009F4AB4">
        <w:rPr>
          <w:noProof/>
        </w:rPr>
        <w:drawing>
          <wp:inline distT="0" distB="0" distL="0" distR="0" wp14:anchorId="42EE908E" wp14:editId="5CB7C51C">
            <wp:extent cx="5943600" cy="12211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4A98" w14:textId="69E61FA0" w:rsidR="00DD6C68" w:rsidRPr="004F5EF0" w:rsidRDefault="00192799" w:rsidP="00AD047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10</w:t>
      </w:r>
      <w:r w:rsidRPr="004F5EF0">
        <w:rPr>
          <w:i w:val="0"/>
          <w:iCs w:val="0"/>
          <w:sz w:val="20"/>
          <w:szCs w:val="20"/>
        </w:rPr>
        <w:fldChar w:fldCharType="end"/>
      </w:r>
      <w:r w:rsidR="0083737B" w:rsidRPr="004F5EF0">
        <w:rPr>
          <w:i w:val="0"/>
          <w:iCs w:val="0"/>
          <w:sz w:val="20"/>
          <w:szCs w:val="20"/>
        </w:rPr>
        <w:t xml:space="preserve"> Wstrzykiwanie dostępu do serwisów za pomocą interfejsów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3C4067D" w14:textId="051F1A62" w:rsidR="0083737B" w:rsidRPr="00931C08" w:rsidRDefault="00286B69" w:rsidP="00461D8B">
      <w:pPr>
        <w:pStyle w:val="ListParagraph"/>
        <w:numPr>
          <w:ilvl w:val="0"/>
          <w:numId w:val="26"/>
        </w:numPr>
        <w:ind w:hanging="360"/>
      </w:pPr>
      <w:r w:rsidRPr="00931C08">
        <w:t xml:space="preserve">Klasy realizują metody interfejsów, które później będą wykorzystane w kontrolerze. </w:t>
      </w:r>
      <w:r w:rsidR="0083737B" w:rsidRPr="00931C08">
        <w:t>W aplikacji też zdefiniowana klasa generyczna, która prowadzi dostęp do podstawowych metod bez konieczności ich implementowania</w:t>
      </w:r>
      <w:r w:rsidR="00C42C21">
        <w:t xml:space="preserve"> od zera</w:t>
      </w:r>
      <w:r w:rsidR="00E2187B" w:rsidRPr="00931C08">
        <w:t>.</w:t>
      </w:r>
    </w:p>
    <w:p w14:paraId="037F550A" w14:textId="77777777" w:rsidR="00FF1A20" w:rsidRDefault="005E5F22">
      <w:pPr>
        <w:keepNext/>
        <w:spacing w:before="240"/>
        <w:jc w:val="center"/>
      </w:pPr>
      <w:r w:rsidRPr="00A929EF">
        <w:rPr>
          <w:noProof/>
        </w:rPr>
        <w:lastRenderedPageBreak/>
        <w:drawing>
          <wp:inline distT="0" distB="0" distL="0" distR="0" wp14:anchorId="6C64CC73" wp14:editId="677DFB32">
            <wp:extent cx="5943600" cy="440372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F97" w14:textId="3C582CD8" w:rsidR="00286B69" w:rsidRPr="004F5EF0" w:rsidRDefault="00FF1A20" w:rsidP="00286B69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11</w:t>
      </w:r>
      <w:r w:rsidRPr="004F5EF0">
        <w:rPr>
          <w:i w:val="0"/>
          <w:iCs w:val="0"/>
          <w:sz w:val="20"/>
          <w:szCs w:val="20"/>
        </w:rPr>
        <w:fldChar w:fldCharType="end"/>
      </w:r>
      <w:r w:rsidR="00286B69" w:rsidRPr="004F5EF0">
        <w:rPr>
          <w:i w:val="0"/>
          <w:iCs w:val="0"/>
          <w:sz w:val="20"/>
          <w:szCs w:val="20"/>
        </w:rPr>
        <w:t xml:space="preserve"> Klasa generyczna która zapewnia dostęp do podstawowych metod CRUD</w:t>
      </w:r>
      <w:r w:rsidR="000E1F5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6B61733" w14:textId="67B3ACEB" w:rsidR="00C960BD" w:rsidRPr="00164A49" w:rsidRDefault="00286B69" w:rsidP="00164A49">
      <w:pPr>
        <w:pStyle w:val="Caption"/>
        <w:spacing w:after="0"/>
        <w:jc w:val="left"/>
        <w:rPr>
          <w:i w:val="0"/>
          <w:iCs w:val="0"/>
          <w:sz w:val="24"/>
          <w:szCs w:val="24"/>
        </w:rPr>
      </w:pPr>
      <w:commentRangeStart w:id="36"/>
      <w:r w:rsidRPr="00931C08">
        <w:rPr>
          <w:i w:val="0"/>
          <w:iCs w:val="0"/>
          <w:sz w:val="24"/>
          <w:szCs w:val="24"/>
        </w:rPr>
        <w:t>Takie podejście pozwala skrócić napisanie kodu, ponieważ:</w:t>
      </w:r>
    </w:p>
    <w:p w14:paraId="73C6711F" w14:textId="4F3E9F77" w:rsidR="00F16A2A" w:rsidRPr="00931C08" w:rsidRDefault="00286B69">
      <w:pPr>
        <w:pStyle w:val="ListParagraph"/>
        <w:numPr>
          <w:ilvl w:val="0"/>
          <w:numId w:val="27"/>
        </w:numPr>
        <w:ind w:left="709"/>
        <w:pPrChange w:id="37" w:author="Yurii Shchehliuk" w:date="2022-04-28T10:17:00Z">
          <w:pPr>
            <w:pStyle w:val="ListParagraph"/>
            <w:numPr>
              <w:numId w:val="27"/>
            </w:numPr>
            <w:ind w:left="360" w:hanging="360"/>
          </w:pPr>
        </w:pPrChange>
      </w:pPr>
      <w:r w:rsidRPr="00931C08">
        <w:t>Nie tworzymy dla każdej klasy realiz</w:t>
      </w:r>
      <w:r w:rsidR="00F16A2A" w:rsidRPr="00931C08">
        <w:t>a</w:t>
      </w:r>
      <w:r w:rsidRPr="00931C08">
        <w:t>cje podstawowych</w:t>
      </w:r>
      <w:r w:rsidR="00F16A2A" w:rsidRPr="00931C08">
        <w:t xml:space="preserve"> metod</w:t>
      </w:r>
    </w:p>
    <w:p w14:paraId="30787DC2" w14:textId="55E88A04" w:rsidR="00F16A2A" w:rsidRPr="00931C08" w:rsidRDefault="00F16A2A">
      <w:pPr>
        <w:pStyle w:val="ListParagraph"/>
        <w:numPr>
          <w:ilvl w:val="0"/>
          <w:numId w:val="27"/>
        </w:numPr>
        <w:ind w:left="709"/>
        <w:pPrChange w:id="38" w:author="Yurii Shchehliuk" w:date="2022-04-28T10:17:00Z">
          <w:pPr>
            <w:pStyle w:val="ListParagraph"/>
            <w:numPr>
              <w:numId w:val="27"/>
            </w:numPr>
            <w:ind w:left="360" w:hanging="360"/>
          </w:pPr>
        </w:pPrChange>
      </w:pPr>
      <w:r w:rsidRPr="00931C08">
        <w:t xml:space="preserve">Zachowanie aplikacji </w:t>
      </w:r>
      <w:r w:rsidR="00035500">
        <w:t>oraz</w:t>
      </w:r>
      <w:r w:rsidRPr="00931C08">
        <w:t xml:space="preserve"> różnych klas będzie podobne między sobą, w taki sposób kod jest bardziej czytelny</w:t>
      </w:r>
    </w:p>
    <w:p w14:paraId="3607B74B" w14:textId="3D1CB66A" w:rsidR="00926F0A" w:rsidRPr="00931C08" w:rsidRDefault="00F16A2A">
      <w:pPr>
        <w:pStyle w:val="ListParagraph"/>
        <w:numPr>
          <w:ilvl w:val="0"/>
          <w:numId w:val="27"/>
        </w:numPr>
        <w:spacing w:line="360" w:lineRule="auto"/>
        <w:ind w:left="709"/>
        <w:pPrChange w:id="39" w:author="Yurii Shchehliuk" w:date="2022-04-28T10:17:00Z">
          <w:pPr>
            <w:pStyle w:val="ListParagraph"/>
            <w:numPr>
              <w:numId w:val="27"/>
            </w:numPr>
            <w:spacing w:line="360" w:lineRule="auto"/>
            <w:ind w:left="360" w:hanging="360"/>
          </w:pPr>
        </w:pPrChange>
      </w:pPr>
      <w:r w:rsidRPr="00931C08">
        <w:t>Symbioza takich poleceń pozwala na łatwiejszą kontrolę kodu i wyłap</w:t>
      </w:r>
      <w:r w:rsidR="00FB0E56" w:rsidRPr="00931C08">
        <w:t>a</w:t>
      </w:r>
      <w:r w:rsidRPr="00931C08">
        <w:t xml:space="preserve">nie </w:t>
      </w:r>
      <w:proofErr w:type="spellStart"/>
      <w:r w:rsidRPr="00931C08">
        <w:t>bugów</w:t>
      </w:r>
      <w:proofErr w:type="spellEnd"/>
      <w:r w:rsidRPr="00931C08">
        <w:t>.</w:t>
      </w:r>
      <w:commentRangeEnd w:id="36"/>
      <w:r w:rsidR="004C6D83">
        <w:rPr>
          <w:rStyle w:val="CommentReference"/>
        </w:rPr>
        <w:commentReference w:id="36"/>
      </w:r>
    </w:p>
    <w:p w14:paraId="724272C1" w14:textId="368FA088" w:rsidR="005E5F22" w:rsidRPr="00931C08" w:rsidRDefault="00F16A2A" w:rsidP="005E5F22">
      <w:pPr>
        <w:pStyle w:val="ListParagraph"/>
        <w:numPr>
          <w:ilvl w:val="0"/>
          <w:numId w:val="26"/>
        </w:numPr>
        <w:ind w:hanging="360"/>
      </w:pPr>
      <w:r w:rsidRPr="00931C08">
        <w:t xml:space="preserve">Kontrolery </w:t>
      </w:r>
      <w:r w:rsidR="005E5F22" w:rsidRPr="00931C08">
        <w:t xml:space="preserve">wykorzystują </w:t>
      </w:r>
      <w:r w:rsidR="005E5F22">
        <w:t>z serwisów przeznaczonych dla tych kontrolerów w związku z czym</w:t>
      </w:r>
      <w:r w:rsidR="005E5F22" w:rsidRPr="00931C08">
        <w:t xml:space="preserve">, logika jest ukryta, a zależności ładują się w </w:t>
      </w:r>
      <w:proofErr w:type="spellStart"/>
      <w:r w:rsidR="005E5F22">
        <w:t>middlewareach</w:t>
      </w:r>
      <w:proofErr w:type="spellEnd"/>
      <w:r w:rsidR="005E5F22" w:rsidRPr="00931C08">
        <w:t>, co robi kod bardziej zabezpieczonym</w:t>
      </w:r>
      <w:r w:rsidR="00C43B69">
        <w:t xml:space="preserve"> </w:t>
      </w:r>
      <w:r w:rsidR="00C43B69" w:rsidRPr="00C43B69">
        <w:t>[</w:t>
      </w:r>
      <w:proofErr w:type="spellStart"/>
      <w:r w:rsidR="00C43B69" w:rsidRPr="00C43B69">
        <w:t>Gaurav</w:t>
      </w:r>
      <w:proofErr w:type="spellEnd"/>
      <w:r w:rsidR="00C43B69" w:rsidRPr="00C43B69">
        <w:t>, Jeffrey, 2019]</w:t>
      </w:r>
      <w:r w:rsidR="005E5F22" w:rsidRPr="00931C08">
        <w:t>.</w:t>
      </w:r>
    </w:p>
    <w:p w14:paraId="6966088C" w14:textId="77777777" w:rsidR="001A6992" w:rsidRDefault="005E5F22">
      <w:pPr>
        <w:pStyle w:val="ListParagraph"/>
        <w:keepNext/>
        <w:ind w:left="0"/>
        <w:jc w:val="center"/>
        <w:pPrChange w:id="40" w:author="Yurii Shchehliuk" w:date="2022-04-28T10:17:00Z">
          <w:pPr>
            <w:pStyle w:val="ListParagraph"/>
            <w:keepNext/>
            <w:ind w:left="0"/>
            <w:jc w:val="left"/>
          </w:pPr>
        </w:pPrChange>
      </w:pPr>
      <w:r w:rsidRPr="00A929EF">
        <w:rPr>
          <w:noProof/>
        </w:rPr>
        <w:lastRenderedPageBreak/>
        <w:drawing>
          <wp:inline distT="0" distB="0" distL="0" distR="0" wp14:anchorId="4EB861B0" wp14:editId="2CFAA86C">
            <wp:extent cx="5943600" cy="312928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5B41" w14:textId="1DBD2DA4" w:rsidR="008024C9" w:rsidRPr="004F5EF0" w:rsidRDefault="001A6992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12</w:t>
      </w:r>
      <w:r w:rsidRPr="004F5EF0">
        <w:rPr>
          <w:i w:val="0"/>
          <w:iCs w:val="0"/>
          <w:sz w:val="20"/>
          <w:szCs w:val="20"/>
        </w:rPr>
        <w:fldChar w:fldCharType="end"/>
      </w:r>
      <w:r w:rsidR="008024C9" w:rsidRPr="004F5EF0">
        <w:rPr>
          <w:i w:val="0"/>
          <w:iCs w:val="0"/>
          <w:sz w:val="20"/>
          <w:szCs w:val="20"/>
        </w:rPr>
        <w:t xml:space="preserve"> Wykorzystywanie </w:t>
      </w:r>
      <w:r w:rsidR="0004132E" w:rsidRPr="004F5EF0">
        <w:rPr>
          <w:i w:val="0"/>
          <w:iCs w:val="0"/>
          <w:sz w:val="20"/>
          <w:szCs w:val="20"/>
        </w:rPr>
        <w:t>iniekcji</w:t>
      </w:r>
      <w:r w:rsidR="008024C9" w:rsidRPr="004F5EF0">
        <w:rPr>
          <w:i w:val="0"/>
          <w:iCs w:val="0"/>
          <w:sz w:val="20"/>
          <w:szCs w:val="20"/>
        </w:rPr>
        <w:t xml:space="preserve"> oraz metod w kontrolerze</w:t>
      </w:r>
      <w:r w:rsidR="005021A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19628E0A" w14:textId="308C463F" w:rsidR="00412BA0" w:rsidRDefault="00412BA0" w:rsidP="004F5EF0">
      <w:pPr>
        <w:pStyle w:val="Heading3"/>
        <w:ind w:left="540" w:hanging="540"/>
      </w:pPr>
      <w:bookmarkStart w:id="41" w:name="_Toc100158859"/>
      <w:r>
        <w:t xml:space="preserve">Schemat </w:t>
      </w:r>
      <w:r w:rsidR="00916E90">
        <w:t>komunikacji</w:t>
      </w:r>
      <w:bookmarkEnd w:id="41"/>
    </w:p>
    <w:p w14:paraId="106FB642" w14:textId="0E566E1B" w:rsidR="00D10364" w:rsidRPr="00D10364" w:rsidRDefault="00BA2C89" w:rsidP="00D10364">
      <w:r>
        <w:t>Na Rys. 1</w:t>
      </w:r>
      <w:r w:rsidR="003D3518">
        <w:t>3</w:t>
      </w:r>
      <w:r>
        <w:t xml:space="preserve"> </w:t>
      </w:r>
      <w:r w:rsidR="00104E56">
        <w:t xml:space="preserve">jest </w:t>
      </w:r>
      <w:r w:rsidR="00F1704E">
        <w:t>przedstawiony</w:t>
      </w:r>
      <w:r>
        <w:t xml:space="preserve"> </w:t>
      </w:r>
      <w:r w:rsidR="008D2DCD">
        <w:t xml:space="preserve">schemat </w:t>
      </w:r>
      <w:r>
        <w:t>komunikacji</w:t>
      </w:r>
      <w:r w:rsidR="005E5F22">
        <w:t xml:space="preserve"> </w:t>
      </w:r>
      <w:r w:rsidR="007B102C">
        <w:t xml:space="preserve">oraz </w:t>
      </w:r>
      <w:r>
        <w:t>połączenia między API, bazą danych, aplikacją mobilną oraz webową</w:t>
      </w:r>
      <w:r w:rsidR="00D10364">
        <w:t>.</w:t>
      </w:r>
      <w:r w:rsidR="00086C7B">
        <w:t xml:space="preserve"> API jest oparte o DDD, gdzie aplikacja jest podzielona na poziomy zależne między sobą.</w:t>
      </w:r>
      <w:r w:rsidR="00C27438">
        <w:t xml:space="preserve"> Odpowiedzi i zapytania to interpolacja </w:t>
      </w:r>
      <w:r w:rsidR="003A53F8">
        <w:t>HTTP</w:t>
      </w:r>
      <w:r w:rsidR="00C27438">
        <w:t xml:space="preserve"> do rozwiązania </w:t>
      </w:r>
      <w:proofErr w:type="spellStart"/>
      <w:r w:rsidR="00C27438">
        <w:t>Xamarin</w:t>
      </w:r>
      <w:proofErr w:type="spellEnd"/>
      <w:r w:rsidR="00C27438">
        <w:t xml:space="preserve"> oraz Angular.</w:t>
      </w:r>
    </w:p>
    <w:p w14:paraId="6EB11F1A" w14:textId="77777777" w:rsidR="004354B9" w:rsidRDefault="00926F0A">
      <w:pPr>
        <w:keepNext/>
        <w:spacing w:before="240"/>
        <w:jc w:val="center"/>
        <w:pPrChange w:id="42" w:author="Yurii Shchehliuk" w:date="2022-04-28T15:56:00Z">
          <w:pPr>
            <w:keepNext/>
            <w:jc w:val="center"/>
          </w:pPr>
        </w:pPrChange>
      </w:pPr>
      <w:commentRangeStart w:id="43"/>
      <w:r>
        <w:rPr>
          <w:noProof/>
        </w:rPr>
        <w:drawing>
          <wp:inline distT="0" distB="0" distL="0" distR="0" wp14:anchorId="4D6CAA23" wp14:editId="58F893FB">
            <wp:extent cx="5067300" cy="3849740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401" cy="388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43"/>
      <w:r w:rsidR="00ED6C37">
        <w:rPr>
          <w:rStyle w:val="CommentReference"/>
        </w:rPr>
        <w:commentReference w:id="43"/>
      </w:r>
    </w:p>
    <w:p w14:paraId="308EB774" w14:textId="24CAB0F1" w:rsidR="00302946" w:rsidRPr="003D3518" w:rsidRDefault="004354B9" w:rsidP="00926F0A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13</w:t>
      </w:r>
      <w:r w:rsidRPr="004F5EF0">
        <w:rPr>
          <w:i w:val="0"/>
          <w:iCs w:val="0"/>
          <w:sz w:val="20"/>
          <w:szCs w:val="20"/>
        </w:rPr>
        <w:fldChar w:fldCharType="end"/>
      </w:r>
      <w:r w:rsidR="002E101F" w:rsidRPr="004F5EF0">
        <w:rPr>
          <w:i w:val="0"/>
          <w:iCs w:val="0"/>
          <w:sz w:val="20"/>
          <w:szCs w:val="20"/>
        </w:rPr>
        <w:t xml:space="preserve"> </w:t>
      </w:r>
      <w:r w:rsidR="00182512" w:rsidRPr="004F5EF0">
        <w:rPr>
          <w:i w:val="0"/>
          <w:iCs w:val="0"/>
          <w:sz w:val="20"/>
          <w:szCs w:val="20"/>
        </w:rPr>
        <w:t>Ogólna postać k</w:t>
      </w:r>
      <w:r w:rsidR="002E101F" w:rsidRPr="004F5EF0">
        <w:rPr>
          <w:i w:val="0"/>
          <w:iCs w:val="0"/>
          <w:sz w:val="20"/>
          <w:szCs w:val="20"/>
        </w:rPr>
        <w:t>omunikacj</w:t>
      </w:r>
      <w:r w:rsidR="00182512" w:rsidRPr="004F5EF0">
        <w:rPr>
          <w:i w:val="0"/>
          <w:iCs w:val="0"/>
          <w:sz w:val="20"/>
          <w:szCs w:val="20"/>
        </w:rPr>
        <w:t>i</w:t>
      </w:r>
      <w:r w:rsidR="002E101F" w:rsidRPr="004F5EF0">
        <w:rPr>
          <w:i w:val="0"/>
          <w:iCs w:val="0"/>
          <w:sz w:val="20"/>
          <w:szCs w:val="20"/>
        </w:rPr>
        <w:t xml:space="preserve"> między warstwami aplikacji</w:t>
      </w:r>
      <w:r w:rsidR="002E101F" w:rsidRPr="004F5EF0">
        <w:rPr>
          <w:i w:val="0"/>
          <w:iCs w:val="0"/>
          <w:sz w:val="20"/>
          <w:szCs w:val="20"/>
        </w:rPr>
        <w:br/>
        <w:t xml:space="preserve">Źródło: </w:t>
      </w:r>
      <w:r w:rsidR="002E101F" w:rsidRPr="003D3518">
        <w:rPr>
          <w:i w:val="0"/>
          <w:iCs w:val="0"/>
          <w:sz w:val="20"/>
          <w:szCs w:val="20"/>
        </w:rPr>
        <w:t>opracowanie własne</w:t>
      </w:r>
    </w:p>
    <w:p w14:paraId="0D08C297" w14:textId="77777777" w:rsidR="006C62A4" w:rsidRDefault="006C62A4">
      <w:pPr>
        <w:spacing w:after="160" w:line="259" w:lineRule="auto"/>
        <w:jc w:val="left"/>
      </w:pPr>
      <w:r>
        <w:br w:type="page"/>
      </w:r>
    </w:p>
    <w:p w14:paraId="184D6C0B" w14:textId="208B5D06" w:rsidR="006C4196" w:rsidRPr="00931C08" w:rsidRDefault="00A953BE" w:rsidP="004F5EF0">
      <w:pPr>
        <w:pStyle w:val="Heading2"/>
        <w:ind w:left="180" w:hanging="216"/>
      </w:pPr>
      <w:bookmarkStart w:id="44" w:name="_Toc100158860"/>
      <w:r>
        <w:lastRenderedPageBreak/>
        <w:t xml:space="preserve"> </w:t>
      </w:r>
      <w:r w:rsidR="006C4196" w:rsidRPr="00931C08">
        <w:t>Część praktyczna</w:t>
      </w:r>
      <w:bookmarkEnd w:id="44"/>
    </w:p>
    <w:p w14:paraId="392BE81A" w14:textId="301B36E1" w:rsidR="009331C7" w:rsidRPr="00931C08" w:rsidRDefault="009331C7" w:rsidP="009331C7">
      <w:r w:rsidRPr="00931C08">
        <w:t>W t</w:t>
      </w:r>
      <w:r w:rsidR="00453919" w:rsidRPr="00931C08">
        <w:t>y</w:t>
      </w:r>
      <w:r w:rsidRPr="00931C08">
        <w:t xml:space="preserve">m rozdziale zostaną zdefiniowane wymagania </w:t>
      </w:r>
      <w:r w:rsidR="005A7DFC">
        <w:t xml:space="preserve">biznesowe, a w tym wymagania </w:t>
      </w:r>
      <w:r w:rsidR="005A7DFC" w:rsidRPr="00931C08">
        <w:t xml:space="preserve">funkcjonalne </w:t>
      </w:r>
      <w:r w:rsidRPr="00931C08">
        <w:t>oraz niefunkcjonalne</w:t>
      </w:r>
      <w:r w:rsidR="00683E7D" w:rsidRPr="00931C08">
        <w:t>.</w:t>
      </w:r>
      <w:r w:rsidRPr="00931C08">
        <w:t xml:space="preserve"> </w:t>
      </w:r>
      <w:r w:rsidR="00683E7D" w:rsidRPr="00931C08">
        <w:t>B</w:t>
      </w:r>
      <w:r w:rsidR="00453919" w:rsidRPr="00931C08">
        <w:t>ędą</w:t>
      </w:r>
      <w:r w:rsidRPr="00931C08">
        <w:t xml:space="preserve"> przeanalizowane najważniejsze przypadki użycia oraz procesy występujące w systemie.</w:t>
      </w:r>
      <w:r w:rsidR="00453919" w:rsidRPr="00931C08">
        <w:t xml:space="preserve"> Zostanie</w:t>
      </w:r>
      <w:r w:rsidR="00C60A6F">
        <w:t xml:space="preserve"> też</w:t>
      </w:r>
      <w:r w:rsidR="00453919" w:rsidRPr="00931C08">
        <w:t xml:space="preserve"> opisany projekt danego systemu.</w:t>
      </w:r>
    </w:p>
    <w:p w14:paraId="19DB98D9" w14:textId="65B371AA" w:rsidR="005C7A9A" w:rsidRPr="00931C08" w:rsidRDefault="00A953BE" w:rsidP="004F5EF0">
      <w:pPr>
        <w:pStyle w:val="Heading3"/>
        <w:ind w:left="360" w:hanging="360"/>
      </w:pPr>
      <w:bookmarkStart w:id="45" w:name="_Toc100158861"/>
      <w:r>
        <w:t xml:space="preserve"> </w:t>
      </w:r>
      <w:r w:rsidR="005C7A9A" w:rsidRPr="00931C08">
        <w:t>Analiza wymagań</w:t>
      </w:r>
      <w:bookmarkEnd w:id="45"/>
    </w:p>
    <w:p w14:paraId="1EE40024" w14:textId="2B8D8C95" w:rsidR="005A1272" w:rsidRPr="00931C08" w:rsidRDefault="00665078" w:rsidP="00665078">
      <w:r w:rsidRPr="00931C08">
        <w:t>Analiza wymagań to proces, który prowadzi do decyzji, co powinien oferować produkt końcowy. Od tego, w jaki sposób ona została przeprowadzona zależy cały projekt</w:t>
      </w:r>
      <w:r w:rsidR="006C62A4">
        <w:t>.</w:t>
      </w:r>
      <w:r w:rsidRPr="00931C08">
        <w:t xml:space="preserve"> </w:t>
      </w:r>
      <w:r w:rsidR="006C62A4">
        <w:t>W</w:t>
      </w:r>
      <w:r w:rsidRPr="00931C08">
        <w:t>ymaga</w:t>
      </w:r>
      <w:r w:rsidR="00B0472F" w:rsidRPr="00931C08">
        <w:t>nia</w:t>
      </w:r>
      <w:r w:rsidRPr="00931C08">
        <w:t xml:space="preserve"> funkcjonaln</w:t>
      </w:r>
      <w:r w:rsidR="00895636" w:rsidRPr="00931C08">
        <w:t>e</w:t>
      </w:r>
      <w:r w:rsidRPr="00931C08">
        <w:t xml:space="preserve"> oraz niefunkcjonaln</w:t>
      </w:r>
      <w:r w:rsidR="00895636" w:rsidRPr="00931C08">
        <w:t>e</w:t>
      </w:r>
      <w:r w:rsidRPr="00931C08">
        <w:t xml:space="preserve"> został</w:t>
      </w:r>
      <w:r w:rsidR="00997554" w:rsidRPr="00931C08">
        <w:t>y</w:t>
      </w:r>
      <w:r w:rsidRPr="00931C08">
        <w:t xml:space="preserve"> </w:t>
      </w:r>
      <w:r w:rsidR="00B0472F" w:rsidRPr="00931C08">
        <w:t>przygotowane n</w:t>
      </w:r>
      <w:r w:rsidRPr="00931C08">
        <w:t>a</w:t>
      </w:r>
      <w:r w:rsidR="00B0472F" w:rsidRPr="00931C08">
        <w:t xml:space="preserve"> podstawie aplikacji ze </w:t>
      </w:r>
      <w:r w:rsidRPr="00931C08">
        <w:t>świat</w:t>
      </w:r>
      <w:r w:rsidR="00683E7D" w:rsidRPr="00931C08">
        <w:t>a</w:t>
      </w:r>
      <w:r w:rsidRPr="00931C08">
        <w:t xml:space="preserve"> rzeczywistego,</w:t>
      </w:r>
      <w:r w:rsidR="00B0472F" w:rsidRPr="00931C08">
        <w:t xml:space="preserve"> w oparciu </w:t>
      </w:r>
      <w:r w:rsidR="00C678A2">
        <w:t>o</w:t>
      </w:r>
      <w:r w:rsidRPr="00931C08">
        <w:t xml:space="preserve"> dobr</w:t>
      </w:r>
      <w:r w:rsidR="00B0472F" w:rsidRPr="00931C08">
        <w:t>e</w:t>
      </w:r>
      <w:r w:rsidRPr="00931C08">
        <w:t xml:space="preserve"> praktyk</w:t>
      </w:r>
      <w:r w:rsidR="00B0472F" w:rsidRPr="00931C08">
        <w:t>i</w:t>
      </w:r>
      <w:r w:rsidRPr="00931C08">
        <w:t xml:space="preserve"> programowania </w:t>
      </w:r>
      <w:r w:rsidR="00B0472F" w:rsidRPr="00931C08">
        <w:t xml:space="preserve">oraz </w:t>
      </w:r>
      <w:r w:rsidR="009D683D" w:rsidRPr="00931C08">
        <w:t>wskaza</w:t>
      </w:r>
      <w:r w:rsidR="00B0472F" w:rsidRPr="00931C08">
        <w:t>nia</w:t>
      </w:r>
      <w:r w:rsidRPr="00931C08">
        <w:t xml:space="preserve"> z tematu bezpieczeństwa.</w:t>
      </w:r>
    </w:p>
    <w:p w14:paraId="4713376B" w14:textId="796D7476" w:rsidR="00C84768" w:rsidRPr="00931C08" w:rsidRDefault="00D7265B" w:rsidP="00B222DF">
      <w:pPr>
        <w:ind w:firstLine="360"/>
      </w:pPr>
      <w:r>
        <w:t xml:space="preserve">Korzyści, które osiąga dana aplikacja skupiają się jak na użytkowniku dla którego będzie skrócony czas złożenia zamówienia tak i </w:t>
      </w:r>
      <w:r w:rsidR="00AF263C">
        <w:t>na</w:t>
      </w:r>
      <w:r w:rsidR="003D3518">
        <w:t xml:space="preserve"> </w:t>
      </w:r>
      <w:r>
        <w:t>pracownik</w:t>
      </w:r>
      <w:r w:rsidR="00AF263C">
        <w:t>u</w:t>
      </w:r>
      <w:r>
        <w:t xml:space="preserve">, który będzie </w:t>
      </w:r>
      <w:r w:rsidR="00B72A53">
        <w:t xml:space="preserve">wykonywał </w:t>
      </w:r>
      <w:r>
        <w:t xml:space="preserve">mniej </w:t>
      </w:r>
      <w:r w:rsidR="00E67FF6">
        <w:t>pracy</w:t>
      </w:r>
      <w:r>
        <w:t xml:space="preserve">, a w ideale restauracja będzie pracować całkiem automatycznie bez konieczności zaangażowania ludzi </w:t>
      </w:r>
      <w:r w:rsidR="000D7FF2">
        <w:t>do</w:t>
      </w:r>
      <w:r>
        <w:t xml:space="preserve"> pracy. </w:t>
      </w:r>
      <w:r w:rsidR="00997554" w:rsidRPr="00931C08">
        <w:t xml:space="preserve">Najważniejsze funkcje aplikacji </w:t>
      </w:r>
      <w:r w:rsidR="00576F0A" w:rsidRPr="00931C08">
        <w:t xml:space="preserve">to funkcje, które bezpośrednio dotyczą </w:t>
      </w:r>
      <w:r w:rsidR="00170319" w:rsidRPr="00931C08">
        <w:t xml:space="preserve">interakcji z </w:t>
      </w:r>
      <w:r w:rsidR="00576F0A" w:rsidRPr="00931C08">
        <w:t>instytucj</w:t>
      </w:r>
      <w:r w:rsidR="00170319" w:rsidRPr="00931C08">
        <w:t xml:space="preserve">ą, czyli wszystkie możliwe manipulacje z produktami </w:t>
      </w:r>
      <w:r w:rsidR="00B3354C">
        <w:t>i</w:t>
      </w:r>
      <w:r w:rsidR="00170319" w:rsidRPr="00931C08">
        <w:t xml:space="preserve"> koszykiem zakupów, mniej priorytetowe to czat z restauracją oraz najmniej ważne to </w:t>
      </w:r>
      <w:r w:rsidR="006D7B8D" w:rsidRPr="00931C08">
        <w:t>działani</w:t>
      </w:r>
      <w:r w:rsidR="00997554" w:rsidRPr="00931C08">
        <w:t>a</w:t>
      </w:r>
      <w:r w:rsidR="006D7B8D" w:rsidRPr="00931C08">
        <w:t xml:space="preserve"> z </w:t>
      </w:r>
      <w:r w:rsidR="00170319" w:rsidRPr="00931C08">
        <w:t>punkt</w:t>
      </w:r>
      <w:r w:rsidR="006D7B8D" w:rsidRPr="00931C08">
        <w:t>ami</w:t>
      </w:r>
      <w:r w:rsidR="00997554" w:rsidRPr="00931C08">
        <w:t xml:space="preserve"> zdobytymi przy zakupach lub innych promocjach</w:t>
      </w:r>
      <w:r w:rsidR="006D7B8D" w:rsidRPr="00931C08">
        <w:t>.</w:t>
      </w:r>
    </w:p>
    <w:p w14:paraId="78264905" w14:textId="7B8DC6E6" w:rsidR="00C84768" w:rsidRPr="00931C08" w:rsidRDefault="00D73CFF" w:rsidP="00B222DF">
      <w:pPr>
        <w:ind w:firstLine="360"/>
      </w:pPr>
      <w:r>
        <w:t>R</w:t>
      </w:r>
      <w:r w:rsidR="00C84768" w:rsidRPr="00931C08">
        <w:t xml:space="preserve">ozszerzone możliwości </w:t>
      </w:r>
      <w:r w:rsidR="00997554" w:rsidRPr="00931C08">
        <w:t xml:space="preserve">użytkowników z uprawieniami </w:t>
      </w:r>
      <w:r w:rsidR="00C84768" w:rsidRPr="00931C08">
        <w:t>administratorów</w:t>
      </w:r>
      <w:r w:rsidR="0058733B">
        <w:t xml:space="preserve"> służą do</w:t>
      </w:r>
      <w:r w:rsidR="00C84768" w:rsidRPr="00931C08">
        <w:t xml:space="preserve"> dodawani</w:t>
      </w:r>
      <w:r w:rsidR="0058733B">
        <w:t>a</w:t>
      </w:r>
      <w:r w:rsidR="00C84768" w:rsidRPr="00931C08">
        <w:t xml:space="preserve"> </w:t>
      </w:r>
      <w:r w:rsidR="0058733B">
        <w:t>i</w:t>
      </w:r>
      <w:r w:rsidR="0058733B" w:rsidRPr="00931C08">
        <w:t xml:space="preserve"> </w:t>
      </w:r>
      <w:r w:rsidR="00C84768" w:rsidRPr="00931C08">
        <w:t>usuwani</w:t>
      </w:r>
      <w:r w:rsidR="0058733B">
        <w:t>a</w:t>
      </w:r>
      <w:r w:rsidR="00C84768" w:rsidRPr="00931C08">
        <w:t xml:space="preserve"> elementów menu oraz przegląd</w:t>
      </w:r>
      <w:r w:rsidR="0058733B">
        <w:t>u</w:t>
      </w:r>
      <w:r w:rsidR="00C84768" w:rsidRPr="00931C08">
        <w:t xml:space="preserve"> </w:t>
      </w:r>
      <w:r w:rsidR="00AF407A" w:rsidRPr="00931C08">
        <w:t xml:space="preserve">dziennych </w:t>
      </w:r>
      <w:r w:rsidR="00C84768" w:rsidRPr="00931C08">
        <w:t>zamówień</w:t>
      </w:r>
      <w:r w:rsidR="00AF407A" w:rsidRPr="00931C08">
        <w:t xml:space="preserve"> z możliwością wyeksportowania </w:t>
      </w:r>
      <w:r w:rsidR="0058733B">
        <w:t xml:space="preserve">ich </w:t>
      </w:r>
      <w:r w:rsidR="00AF407A" w:rsidRPr="00931C08">
        <w:t>do JSON. Takie narzędzie może być pomocne przy tworzeniu codziennych raportów i może zautomatyzować procesy biznesowe instytucji, na przykład z integracją systemu ERP.</w:t>
      </w:r>
    </w:p>
    <w:p w14:paraId="68237529" w14:textId="36FBF050" w:rsidR="00F2115D" w:rsidRPr="00931C08" w:rsidRDefault="00A953BE" w:rsidP="004F5EF0">
      <w:pPr>
        <w:pStyle w:val="Heading3"/>
        <w:ind w:left="360" w:hanging="360"/>
      </w:pPr>
      <w:bookmarkStart w:id="46" w:name="_Toc100158862"/>
      <w:r>
        <w:t xml:space="preserve"> </w:t>
      </w:r>
      <w:r w:rsidR="00F2115D" w:rsidRPr="00931C08">
        <w:t>Specyfikacja wymagań</w:t>
      </w:r>
      <w:bookmarkEnd w:id="46"/>
    </w:p>
    <w:p w14:paraId="0DFE86A4" w14:textId="64707453" w:rsidR="00DD5D3F" w:rsidRPr="00931C08" w:rsidRDefault="005A1272" w:rsidP="005A1272">
      <w:r w:rsidRPr="00931C08">
        <w:t xml:space="preserve">Wymagania funkcjonalne </w:t>
      </w:r>
      <w:r w:rsidR="00DD5D3F" w:rsidRPr="00931C08">
        <w:t xml:space="preserve">opisują </w:t>
      </w:r>
      <w:r w:rsidR="008F0869">
        <w:t>dostępne usługi</w:t>
      </w:r>
      <w:r w:rsidR="00417B30">
        <w:t>,</w:t>
      </w:r>
      <w:r w:rsidR="00DD5D3F" w:rsidRPr="00931C08">
        <w:t xml:space="preserve"> </w:t>
      </w:r>
      <w:r w:rsidR="008F0869">
        <w:t>które oferuje</w:t>
      </w:r>
      <w:r w:rsidR="00DD5D3F" w:rsidRPr="00931C08">
        <w:t xml:space="preserve"> aplikacji</w:t>
      </w:r>
      <w:r w:rsidR="008F0869">
        <w:t xml:space="preserve"> oraz jakie konsekwencje powodują różne działania</w:t>
      </w:r>
      <w:r w:rsidR="00DD5D3F" w:rsidRPr="00931C08">
        <w:t>. Jest to bardzo ważna część projektu informatycznego, ponieważ realizacja op</w:t>
      </w:r>
      <w:r w:rsidR="00624713">
        <w:t>iera się o</w:t>
      </w:r>
      <w:r w:rsidR="00DD5D3F" w:rsidRPr="00931C08">
        <w:t xml:space="preserve"> </w:t>
      </w:r>
      <w:r w:rsidR="00624713">
        <w:t>wymienione wymagania</w:t>
      </w:r>
      <w:r w:rsidR="00373F12">
        <w:t xml:space="preserve"> funkcjonalne</w:t>
      </w:r>
      <w:r w:rsidR="00624713">
        <w:t xml:space="preserve"> </w:t>
      </w:r>
      <w:r w:rsidR="00DD5D3F" w:rsidRPr="00931C08">
        <w:t>w tym rozdziale. W wyniku analizy została wy</w:t>
      </w:r>
      <w:r w:rsidR="00A80A8A">
        <w:t>d</w:t>
      </w:r>
      <w:r w:rsidR="00DD5D3F" w:rsidRPr="00931C08">
        <w:t>edukowana następująca lista wymagań.</w:t>
      </w:r>
    </w:p>
    <w:p w14:paraId="414576ED" w14:textId="4D227CA0" w:rsidR="00902865" w:rsidRPr="00931C08" w:rsidRDefault="00902865" w:rsidP="00EF6332">
      <w:pPr>
        <w:spacing w:before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Tab. 1. Wymagania 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47" w:author="Yurii Shchehliuk" w:date="2022-04-28T10:1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15"/>
        <w:gridCol w:w="5518"/>
        <w:gridCol w:w="3117"/>
        <w:tblGridChange w:id="48">
          <w:tblGrid>
            <w:gridCol w:w="715"/>
            <w:gridCol w:w="5518"/>
            <w:gridCol w:w="3117"/>
          </w:tblGrid>
        </w:tblGridChange>
      </w:tblGrid>
      <w:tr w:rsidR="00DD5D3F" w:rsidRPr="00931C08" w14:paraId="23EBBC5B" w14:textId="77777777" w:rsidTr="00750192">
        <w:trPr>
          <w:jc w:val="center"/>
        </w:trPr>
        <w:tc>
          <w:tcPr>
            <w:tcW w:w="715" w:type="dxa"/>
            <w:tcPrChange w:id="49" w:author="Yurii Shchehliuk" w:date="2022-04-28T10:18:00Z">
              <w:tcPr>
                <w:tcW w:w="715" w:type="dxa"/>
              </w:tcPr>
            </w:tcPrChange>
          </w:tcPr>
          <w:p w14:paraId="19FCB268" w14:textId="2BA7426F" w:rsidR="00DD5D3F" w:rsidRPr="00931C08" w:rsidRDefault="00DD5D3F" w:rsidP="005A1272">
            <w:r w:rsidRPr="00931C08">
              <w:t>ID</w:t>
            </w:r>
          </w:p>
        </w:tc>
        <w:tc>
          <w:tcPr>
            <w:tcW w:w="5518" w:type="dxa"/>
            <w:tcPrChange w:id="50" w:author="Yurii Shchehliuk" w:date="2022-04-28T10:18:00Z">
              <w:tcPr>
                <w:tcW w:w="5518" w:type="dxa"/>
              </w:tcPr>
            </w:tcPrChange>
          </w:tcPr>
          <w:p w14:paraId="0E54FC67" w14:textId="4DC2F443" w:rsidR="00DD5D3F" w:rsidRPr="00931C08" w:rsidRDefault="00DD5D3F" w:rsidP="005A1272">
            <w:r w:rsidRPr="00931C08">
              <w:t>Opis wymagania</w:t>
            </w:r>
          </w:p>
        </w:tc>
        <w:tc>
          <w:tcPr>
            <w:tcW w:w="3117" w:type="dxa"/>
            <w:tcPrChange w:id="51" w:author="Yurii Shchehliuk" w:date="2022-04-28T10:18:00Z">
              <w:tcPr>
                <w:tcW w:w="3117" w:type="dxa"/>
              </w:tcPr>
            </w:tcPrChange>
          </w:tcPr>
          <w:p w14:paraId="6D63ACDE" w14:textId="6EA2F2E2" w:rsidR="00DD5D3F" w:rsidRPr="00931C08" w:rsidRDefault="00DD5D3F" w:rsidP="005A1272">
            <w:r w:rsidRPr="00931C08">
              <w:t>Priorytet</w:t>
            </w:r>
          </w:p>
        </w:tc>
      </w:tr>
      <w:tr w:rsidR="00DD5D3F" w:rsidRPr="00931C08" w14:paraId="3C3E4CBD" w14:textId="77777777" w:rsidTr="00750192">
        <w:trPr>
          <w:jc w:val="center"/>
        </w:trPr>
        <w:tc>
          <w:tcPr>
            <w:tcW w:w="715" w:type="dxa"/>
            <w:tcPrChange w:id="52" w:author="Yurii Shchehliuk" w:date="2022-04-28T10:18:00Z">
              <w:tcPr>
                <w:tcW w:w="715" w:type="dxa"/>
              </w:tcPr>
            </w:tcPrChange>
          </w:tcPr>
          <w:p w14:paraId="25A5C4B4" w14:textId="7C4CB259" w:rsidR="00DD5D3F" w:rsidRPr="00931C08" w:rsidRDefault="00DD5D3F" w:rsidP="005A1272">
            <w:r w:rsidRPr="00931C08">
              <w:t>1</w:t>
            </w:r>
          </w:p>
        </w:tc>
        <w:tc>
          <w:tcPr>
            <w:tcW w:w="5518" w:type="dxa"/>
            <w:tcPrChange w:id="53" w:author="Yurii Shchehliuk" w:date="2022-04-28T10:18:00Z">
              <w:tcPr>
                <w:tcW w:w="5518" w:type="dxa"/>
              </w:tcPr>
            </w:tcPrChange>
          </w:tcPr>
          <w:p w14:paraId="6377F878" w14:textId="7F51BD89" w:rsidR="00DD5D3F" w:rsidRPr="00931C08" w:rsidRDefault="00DD5D3F" w:rsidP="005A1272">
            <w:r w:rsidRPr="00931C08">
              <w:t>Rejestracja użytkowników</w:t>
            </w:r>
          </w:p>
        </w:tc>
        <w:tc>
          <w:tcPr>
            <w:tcW w:w="3117" w:type="dxa"/>
            <w:tcPrChange w:id="54" w:author="Yurii Shchehliuk" w:date="2022-04-28T10:18:00Z">
              <w:tcPr>
                <w:tcW w:w="3117" w:type="dxa"/>
              </w:tcPr>
            </w:tcPrChange>
          </w:tcPr>
          <w:p w14:paraId="0C83ED96" w14:textId="6AB097EE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771ACE94" w14:textId="77777777" w:rsidTr="00750192">
        <w:trPr>
          <w:jc w:val="center"/>
        </w:trPr>
        <w:tc>
          <w:tcPr>
            <w:tcW w:w="715" w:type="dxa"/>
            <w:tcPrChange w:id="55" w:author="Yurii Shchehliuk" w:date="2022-04-28T10:18:00Z">
              <w:tcPr>
                <w:tcW w:w="715" w:type="dxa"/>
              </w:tcPr>
            </w:tcPrChange>
          </w:tcPr>
          <w:p w14:paraId="3D12BFCF" w14:textId="7DE11D56" w:rsidR="00DD5D3F" w:rsidRPr="00931C08" w:rsidRDefault="00DD5D3F" w:rsidP="005A1272">
            <w:r w:rsidRPr="00931C08">
              <w:t>2</w:t>
            </w:r>
          </w:p>
        </w:tc>
        <w:tc>
          <w:tcPr>
            <w:tcW w:w="5518" w:type="dxa"/>
            <w:tcPrChange w:id="56" w:author="Yurii Shchehliuk" w:date="2022-04-28T10:18:00Z">
              <w:tcPr>
                <w:tcW w:w="5518" w:type="dxa"/>
              </w:tcPr>
            </w:tcPrChange>
          </w:tcPr>
          <w:p w14:paraId="1355372D" w14:textId="44E0E1B4" w:rsidR="00DD5D3F" w:rsidRPr="00931C08" w:rsidRDefault="00DD5D3F" w:rsidP="005A1272">
            <w:pPr>
              <w:rPr>
                <w:vertAlign w:val="subscript"/>
              </w:rPr>
            </w:pPr>
            <w:r w:rsidRPr="00931C08">
              <w:t>Rezerwacja miejsca</w:t>
            </w:r>
          </w:p>
        </w:tc>
        <w:tc>
          <w:tcPr>
            <w:tcW w:w="3117" w:type="dxa"/>
            <w:tcPrChange w:id="57" w:author="Yurii Shchehliuk" w:date="2022-04-28T10:18:00Z">
              <w:tcPr>
                <w:tcW w:w="3117" w:type="dxa"/>
              </w:tcPr>
            </w:tcPrChange>
          </w:tcPr>
          <w:p w14:paraId="47327E0F" w14:textId="30D35A93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24A2D67B" w14:textId="77777777" w:rsidTr="00750192">
        <w:trPr>
          <w:jc w:val="center"/>
        </w:trPr>
        <w:tc>
          <w:tcPr>
            <w:tcW w:w="715" w:type="dxa"/>
            <w:tcPrChange w:id="58" w:author="Yurii Shchehliuk" w:date="2022-04-28T10:18:00Z">
              <w:tcPr>
                <w:tcW w:w="715" w:type="dxa"/>
              </w:tcPr>
            </w:tcPrChange>
          </w:tcPr>
          <w:p w14:paraId="709FCD73" w14:textId="160AFB96" w:rsidR="00DD5D3F" w:rsidRPr="00931C08" w:rsidRDefault="00DD5D3F" w:rsidP="005A1272">
            <w:r w:rsidRPr="00931C08">
              <w:t>3</w:t>
            </w:r>
          </w:p>
        </w:tc>
        <w:tc>
          <w:tcPr>
            <w:tcW w:w="5518" w:type="dxa"/>
            <w:tcPrChange w:id="59" w:author="Yurii Shchehliuk" w:date="2022-04-28T10:18:00Z">
              <w:tcPr>
                <w:tcW w:w="5518" w:type="dxa"/>
              </w:tcPr>
            </w:tcPrChange>
          </w:tcPr>
          <w:p w14:paraId="3D99A76B" w14:textId="01189B63" w:rsidR="00DD5D3F" w:rsidRPr="00931C08" w:rsidRDefault="00DD5D3F" w:rsidP="005A1272">
            <w:r w:rsidRPr="00931C08">
              <w:t>Złożenie zamówienia</w:t>
            </w:r>
          </w:p>
        </w:tc>
        <w:tc>
          <w:tcPr>
            <w:tcW w:w="3117" w:type="dxa"/>
            <w:tcPrChange w:id="60" w:author="Yurii Shchehliuk" w:date="2022-04-28T10:18:00Z">
              <w:tcPr>
                <w:tcW w:w="3117" w:type="dxa"/>
              </w:tcPr>
            </w:tcPrChange>
          </w:tcPr>
          <w:p w14:paraId="4AB88A6A" w14:textId="17AAB938" w:rsidR="00DD5D3F" w:rsidRPr="00931C08" w:rsidRDefault="00DD5D3F" w:rsidP="005A1272">
            <w:r w:rsidRPr="00931C08">
              <w:t>Wysoki</w:t>
            </w:r>
          </w:p>
        </w:tc>
      </w:tr>
      <w:tr w:rsidR="00DD5D3F" w:rsidRPr="00931C08" w14:paraId="46786C14" w14:textId="77777777" w:rsidTr="00750192">
        <w:trPr>
          <w:jc w:val="center"/>
        </w:trPr>
        <w:tc>
          <w:tcPr>
            <w:tcW w:w="715" w:type="dxa"/>
            <w:tcPrChange w:id="61" w:author="Yurii Shchehliuk" w:date="2022-04-28T10:18:00Z">
              <w:tcPr>
                <w:tcW w:w="715" w:type="dxa"/>
              </w:tcPr>
            </w:tcPrChange>
          </w:tcPr>
          <w:p w14:paraId="6C1C886F" w14:textId="14D70C6A" w:rsidR="00DD5D3F" w:rsidRPr="00931C08" w:rsidRDefault="00DD5D3F" w:rsidP="005A1272">
            <w:r w:rsidRPr="00931C08">
              <w:t>4</w:t>
            </w:r>
          </w:p>
        </w:tc>
        <w:tc>
          <w:tcPr>
            <w:tcW w:w="5518" w:type="dxa"/>
            <w:tcPrChange w:id="62" w:author="Yurii Shchehliuk" w:date="2022-04-28T10:18:00Z">
              <w:tcPr>
                <w:tcW w:w="5518" w:type="dxa"/>
              </w:tcPr>
            </w:tcPrChange>
          </w:tcPr>
          <w:p w14:paraId="1DAAFC98" w14:textId="638E8EF3" w:rsidR="00DD5D3F" w:rsidRPr="00931C08" w:rsidRDefault="004B64B6" w:rsidP="005A1272">
            <w:r w:rsidRPr="00931C08">
              <w:t>Czat</w:t>
            </w:r>
            <w:r w:rsidR="00DD5D3F" w:rsidRPr="00931C08">
              <w:t xml:space="preserve"> z restauracją</w:t>
            </w:r>
          </w:p>
        </w:tc>
        <w:tc>
          <w:tcPr>
            <w:tcW w:w="3117" w:type="dxa"/>
            <w:tcPrChange w:id="63" w:author="Yurii Shchehliuk" w:date="2022-04-28T10:18:00Z">
              <w:tcPr>
                <w:tcW w:w="3117" w:type="dxa"/>
              </w:tcPr>
            </w:tcPrChange>
          </w:tcPr>
          <w:p w14:paraId="43A906D8" w14:textId="2EEBDE40" w:rsidR="00DD5D3F" w:rsidRPr="00931C08" w:rsidRDefault="00DD5D3F" w:rsidP="005A1272">
            <w:r w:rsidRPr="00931C08">
              <w:t>Średni</w:t>
            </w:r>
          </w:p>
        </w:tc>
      </w:tr>
      <w:tr w:rsidR="00DD5D3F" w:rsidRPr="00931C08" w14:paraId="7524DBD5" w14:textId="77777777" w:rsidTr="00750192">
        <w:trPr>
          <w:jc w:val="center"/>
        </w:trPr>
        <w:tc>
          <w:tcPr>
            <w:tcW w:w="715" w:type="dxa"/>
            <w:tcPrChange w:id="64" w:author="Yurii Shchehliuk" w:date="2022-04-28T10:18:00Z">
              <w:tcPr>
                <w:tcW w:w="715" w:type="dxa"/>
              </w:tcPr>
            </w:tcPrChange>
          </w:tcPr>
          <w:p w14:paraId="2B92801F" w14:textId="22127A0F" w:rsidR="00DD5D3F" w:rsidRPr="00931C08" w:rsidRDefault="00DD5D3F" w:rsidP="005A1272">
            <w:r w:rsidRPr="00931C08">
              <w:t>5</w:t>
            </w:r>
          </w:p>
        </w:tc>
        <w:tc>
          <w:tcPr>
            <w:tcW w:w="5518" w:type="dxa"/>
            <w:tcPrChange w:id="65" w:author="Yurii Shchehliuk" w:date="2022-04-28T10:18:00Z">
              <w:tcPr>
                <w:tcW w:w="5518" w:type="dxa"/>
              </w:tcPr>
            </w:tcPrChange>
          </w:tcPr>
          <w:p w14:paraId="2E49E2A1" w14:textId="585AB0BA" w:rsidR="00DD5D3F" w:rsidRPr="00931C08" w:rsidRDefault="004B64B6" w:rsidP="005A1272">
            <w:r w:rsidRPr="00931C08">
              <w:t xml:space="preserve">Eksportowanie wszystkich dziennych zamówień w postaci pliku .JSON </w:t>
            </w:r>
          </w:p>
        </w:tc>
        <w:tc>
          <w:tcPr>
            <w:tcW w:w="3117" w:type="dxa"/>
            <w:tcPrChange w:id="66" w:author="Yurii Shchehliuk" w:date="2022-04-28T10:18:00Z">
              <w:tcPr>
                <w:tcW w:w="3117" w:type="dxa"/>
              </w:tcPr>
            </w:tcPrChange>
          </w:tcPr>
          <w:p w14:paraId="63880B42" w14:textId="4780B8BE" w:rsidR="00DD5D3F" w:rsidRPr="00931C08" w:rsidRDefault="004B64B6" w:rsidP="005A1272">
            <w:r w:rsidRPr="00931C08">
              <w:t>Wysoki</w:t>
            </w:r>
          </w:p>
        </w:tc>
      </w:tr>
      <w:tr w:rsidR="004B64B6" w:rsidRPr="00931C08" w14:paraId="3DF0070E" w14:textId="77777777" w:rsidTr="00750192">
        <w:trPr>
          <w:jc w:val="center"/>
        </w:trPr>
        <w:tc>
          <w:tcPr>
            <w:tcW w:w="715" w:type="dxa"/>
            <w:tcPrChange w:id="67" w:author="Yurii Shchehliuk" w:date="2022-04-28T10:18:00Z">
              <w:tcPr>
                <w:tcW w:w="715" w:type="dxa"/>
              </w:tcPr>
            </w:tcPrChange>
          </w:tcPr>
          <w:p w14:paraId="688028E7" w14:textId="3810B46D" w:rsidR="004B64B6" w:rsidRPr="00931C08" w:rsidRDefault="004B64B6" w:rsidP="005A1272">
            <w:r w:rsidRPr="00931C08">
              <w:t>6</w:t>
            </w:r>
          </w:p>
        </w:tc>
        <w:tc>
          <w:tcPr>
            <w:tcW w:w="5518" w:type="dxa"/>
            <w:tcPrChange w:id="68" w:author="Yurii Shchehliuk" w:date="2022-04-28T10:18:00Z">
              <w:tcPr>
                <w:tcW w:w="5518" w:type="dxa"/>
              </w:tcPr>
            </w:tcPrChange>
          </w:tcPr>
          <w:p w14:paraId="17AE0348" w14:textId="6EDCAA22" w:rsidR="004B64B6" w:rsidRPr="00931C08" w:rsidRDefault="004B64B6" w:rsidP="005A1272">
            <w:r w:rsidRPr="00931C08">
              <w:t>Zmiana uprawień użytkowników</w:t>
            </w:r>
          </w:p>
        </w:tc>
        <w:tc>
          <w:tcPr>
            <w:tcW w:w="3117" w:type="dxa"/>
            <w:tcPrChange w:id="69" w:author="Yurii Shchehliuk" w:date="2022-04-28T10:18:00Z">
              <w:tcPr>
                <w:tcW w:w="3117" w:type="dxa"/>
              </w:tcPr>
            </w:tcPrChange>
          </w:tcPr>
          <w:p w14:paraId="09C0A113" w14:textId="5C09EAF5" w:rsidR="004B64B6" w:rsidRPr="00931C08" w:rsidRDefault="004B64B6" w:rsidP="005A1272">
            <w:r w:rsidRPr="00931C08">
              <w:t>Średni</w:t>
            </w:r>
          </w:p>
        </w:tc>
      </w:tr>
      <w:tr w:rsidR="004B64B6" w:rsidRPr="00931C08" w14:paraId="0D2713DC" w14:textId="77777777" w:rsidTr="00750192">
        <w:trPr>
          <w:jc w:val="center"/>
        </w:trPr>
        <w:tc>
          <w:tcPr>
            <w:tcW w:w="715" w:type="dxa"/>
            <w:tcPrChange w:id="70" w:author="Yurii Shchehliuk" w:date="2022-04-28T10:18:00Z">
              <w:tcPr>
                <w:tcW w:w="715" w:type="dxa"/>
              </w:tcPr>
            </w:tcPrChange>
          </w:tcPr>
          <w:p w14:paraId="5BEE5EC2" w14:textId="2F318AFC" w:rsidR="004B64B6" w:rsidRPr="00931C08" w:rsidRDefault="004B64B6" w:rsidP="005A1272">
            <w:r w:rsidRPr="00931C08">
              <w:t>7</w:t>
            </w:r>
          </w:p>
        </w:tc>
        <w:tc>
          <w:tcPr>
            <w:tcW w:w="5518" w:type="dxa"/>
            <w:tcPrChange w:id="71" w:author="Yurii Shchehliuk" w:date="2022-04-28T10:18:00Z">
              <w:tcPr>
                <w:tcW w:w="5518" w:type="dxa"/>
              </w:tcPr>
            </w:tcPrChange>
          </w:tcPr>
          <w:p w14:paraId="62B62280" w14:textId="7D69D422" w:rsidR="004B64B6" w:rsidRPr="00931C08" w:rsidRDefault="004B64B6" w:rsidP="005A1272">
            <w:r w:rsidRPr="00931C08">
              <w:t>Ocena zamówienia</w:t>
            </w:r>
          </w:p>
        </w:tc>
        <w:tc>
          <w:tcPr>
            <w:tcW w:w="3117" w:type="dxa"/>
            <w:tcPrChange w:id="72" w:author="Yurii Shchehliuk" w:date="2022-04-28T10:18:00Z">
              <w:tcPr>
                <w:tcW w:w="3117" w:type="dxa"/>
              </w:tcPr>
            </w:tcPrChange>
          </w:tcPr>
          <w:p w14:paraId="0056632B" w14:textId="2ED5C303" w:rsidR="004B64B6" w:rsidRPr="00931C08" w:rsidRDefault="004B64B6" w:rsidP="005A1272">
            <w:r w:rsidRPr="00931C08">
              <w:t>Mały</w:t>
            </w:r>
          </w:p>
        </w:tc>
      </w:tr>
      <w:tr w:rsidR="004B64B6" w:rsidRPr="00931C08" w14:paraId="0E0AF2B2" w14:textId="77777777" w:rsidTr="00750192">
        <w:trPr>
          <w:jc w:val="center"/>
        </w:trPr>
        <w:tc>
          <w:tcPr>
            <w:tcW w:w="715" w:type="dxa"/>
            <w:tcPrChange w:id="73" w:author="Yurii Shchehliuk" w:date="2022-04-28T10:18:00Z">
              <w:tcPr>
                <w:tcW w:w="715" w:type="dxa"/>
              </w:tcPr>
            </w:tcPrChange>
          </w:tcPr>
          <w:p w14:paraId="70784FF8" w14:textId="57AD6506" w:rsidR="004B64B6" w:rsidRPr="00931C08" w:rsidRDefault="004B64B6" w:rsidP="005A1272">
            <w:r w:rsidRPr="00931C08">
              <w:t>8</w:t>
            </w:r>
          </w:p>
        </w:tc>
        <w:tc>
          <w:tcPr>
            <w:tcW w:w="5518" w:type="dxa"/>
            <w:tcPrChange w:id="74" w:author="Yurii Shchehliuk" w:date="2022-04-28T10:18:00Z">
              <w:tcPr>
                <w:tcW w:w="5518" w:type="dxa"/>
              </w:tcPr>
            </w:tcPrChange>
          </w:tcPr>
          <w:p w14:paraId="52A0BF8C" w14:textId="29486D57" w:rsidR="004B64B6" w:rsidRPr="00931C08" w:rsidRDefault="004B64B6" w:rsidP="005A1272">
            <w:r w:rsidRPr="00931C08">
              <w:t>Przegląd historii zamówień użytkownika</w:t>
            </w:r>
          </w:p>
        </w:tc>
        <w:tc>
          <w:tcPr>
            <w:tcW w:w="3117" w:type="dxa"/>
            <w:tcPrChange w:id="75" w:author="Yurii Shchehliuk" w:date="2022-04-28T10:18:00Z">
              <w:tcPr>
                <w:tcW w:w="3117" w:type="dxa"/>
              </w:tcPr>
            </w:tcPrChange>
          </w:tcPr>
          <w:p w14:paraId="7BE151C5" w14:textId="64A093A6" w:rsidR="004B64B6" w:rsidRPr="00931C08" w:rsidRDefault="004B64B6" w:rsidP="005A1272">
            <w:r w:rsidRPr="00931C08">
              <w:t>Mały</w:t>
            </w:r>
          </w:p>
        </w:tc>
      </w:tr>
      <w:tr w:rsidR="007307A8" w:rsidRPr="00931C08" w14:paraId="53235540" w14:textId="77777777" w:rsidTr="00750192">
        <w:trPr>
          <w:jc w:val="center"/>
        </w:trPr>
        <w:tc>
          <w:tcPr>
            <w:tcW w:w="715" w:type="dxa"/>
            <w:tcPrChange w:id="76" w:author="Yurii Shchehliuk" w:date="2022-04-28T10:18:00Z">
              <w:tcPr>
                <w:tcW w:w="715" w:type="dxa"/>
              </w:tcPr>
            </w:tcPrChange>
          </w:tcPr>
          <w:p w14:paraId="50ED0712" w14:textId="0D8A4728" w:rsidR="007307A8" w:rsidRPr="00931C08" w:rsidRDefault="007307A8" w:rsidP="005A1272">
            <w:r w:rsidRPr="00931C08">
              <w:t>9</w:t>
            </w:r>
          </w:p>
        </w:tc>
        <w:tc>
          <w:tcPr>
            <w:tcW w:w="5518" w:type="dxa"/>
            <w:tcPrChange w:id="77" w:author="Yurii Shchehliuk" w:date="2022-04-28T10:18:00Z">
              <w:tcPr>
                <w:tcW w:w="5518" w:type="dxa"/>
              </w:tcPr>
            </w:tcPrChange>
          </w:tcPr>
          <w:p w14:paraId="30352E88" w14:textId="53A2A48D" w:rsidR="007307A8" w:rsidRPr="00931C08" w:rsidRDefault="007307A8" w:rsidP="005A1272">
            <w:pPr>
              <w:rPr>
                <w:vertAlign w:val="subscript"/>
              </w:rPr>
            </w:pPr>
            <w:r w:rsidRPr="00931C08">
              <w:t>Sortowanie oraz filtrowanie w tym po kaloriach</w:t>
            </w:r>
          </w:p>
        </w:tc>
        <w:tc>
          <w:tcPr>
            <w:tcW w:w="3117" w:type="dxa"/>
            <w:tcPrChange w:id="78" w:author="Yurii Shchehliuk" w:date="2022-04-28T10:18:00Z">
              <w:tcPr>
                <w:tcW w:w="3117" w:type="dxa"/>
              </w:tcPr>
            </w:tcPrChange>
          </w:tcPr>
          <w:p w14:paraId="0346EDF4" w14:textId="640A4FCD" w:rsidR="007307A8" w:rsidRPr="00931C08" w:rsidRDefault="007307A8" w:rsidP="005A1272">
            <w:r w:rsidRPr="00931C08">
              <w:t>May</w:t>
            </w:r>
          </w:p>
        </w:tc>
      </w:tr>
    </w:tbl>
    <w:p w14:paraId="6B365828" w14:textId="7FFE6361" w:rsidR="00902865" w:rsidRPr="00931C08" w:rsidRDefault="00902865" w:rsidP="009F4AB4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3ABD96C5" w14:textId="62EE559D" w:rsidR="004B64B6" w:rsidRPr="00931C08" w:rsidRDefault="004B64B6" w:rsidP="005A1272">
      <w:r w:rsidRPr="00931C08">
        <w:t>Wymagania niefunkcjonalne opisują wymagania w</w:t>
      </w:r>
      <w:r w:rsidR="008E5610" w:rsidRPr="00931C08">
        <w:t>ydajnoś</w:t>
      </w:r>
      <w:r w:rsidRPr="00931C08">
        <w:t>ciowe</w:t>
      </w:r>
      <w:r w:rsidR="008E5610" w:rsidRPr="00931C08">
        <w:t xml:space="preserve">, </w:t>
      </w:r>
      <w:r w:rsidRPr="00931C08">
        <w:t>związane bezpieczeństwem aplikacji oraz częścią wizualną.</w:t>
      </w:r>
    </w:p>
    <w:p w14:paraId="7E4268CC" w14:textId="5E317716" w:rsidR="00902865" w:rsidRPr="00931C08" w:rsidRDefault="00902865" w:rsidP="00EF6332">
      <w:pPr>
        <w:spacing w:before="240"/>
        <w:jc w:val="center"/>
      </w:pPr>
      <w:r w:rsidRPr="00931C08">
        <w:rPr>
          <w:sz w:val="20"/>
          <w:szCs w:val="18"/>
        </w:rPr>
        <w:t xml:space="preserve">Tab. </w:t>
      </w:r>
      <w:r w:rsidR="00AD1270">
        <w:rPr>
          <w:sz w:val="20"/>
          <w:szCs w:val="18"/>
        </w:rPr>
        <w:t>2</w:t>
      </w:r>
      <w:r w:rsidRPr="00931C08">
        <w:rPr>
          <w:sz w:val="20"/>
          <w:szCs w:val="18"/>
        </w:rPr>
        <w:t>. Wymagania niefunkcjonalne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79" w:author="Yurii Shchehliuk" w:date="2022-04-28T10:1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15"/>
        <w:gridCol w:w="5518"/>
        <w:gridCol w:w="3117"/>
        <w:tblGridChange w:id="80">
          <w:tblGrid>
            <w:gridCol w:w="715"/>
            <w:gridCol w:w="5518"/>
            <w:gridCol w:w="3117"/>
          </w:tblGrid>
        </w:tblGridChange>
      </w:tblGrid>
      <w:tr w:rsidR="007307A8" w:rsidRPr="00931C08" w14:paraId="2BE60D9E" w14:textId="77777777" w:rsidTr="00750192">
        <w:trPr>
          <w:jc w:val="center"/>
        </w:trPr>
        <w:tc>
          <w:tcPr>
            <w:tcW w:w="715" w:type="dxa"/>
            <w:tcPrChange w:id="81" w:author="Yurii Shchehliuk" w:date="2022-04-28T10:18:00Z">
              <w:tcPr>
                <w:tcW w:w="715" w:type="dxa"/>
              </w:tcPr>
            </w:tcPrChange>
          </w:tcPr>
          <w:p w14:paraId="48D8C5B3" w14:textId="4F770610" w:rsidR="007307A8" w:rsidRPr="00931C08" w:rsidRDefault="007307A8" w:rsidP="005A1272">
            <w:r w:rsidRPr="00931C08">
              <w:t>ID</w:t>
            </w:r>
          </w:p>
        </w:tc>
        <w:tc>
          <w:tcPr>
            <w:tcW w:w="5518" w:type="dxa"/>
            <w:tcPrChange w:id="82" w:author="Yurii Shchehliuk" w:date="2022-04-28T10:18:00Z">
              <w:tcPr>
                <w:tcW w:w="5518" w:type="dxa"/>
              </w:tcPr>
            </w:tcPrChange>
          </w:tcPr>
          <w:p w14:paraId="3F253A59" w14:textId="57C511FE" w:rsidR="007307A8" w:rsidRPr="00931C08" w:rsidRDefault="007307A8" w:rsidP="005A1272">
            <w:r w:rsidRPr="00931C08">
              <w:t>Opis wymagania</w:t>
            </w:r>
          </w:p>
        </w:tc>
        <w:tc>
          <w:tcPr>
            <w:tcW w:w="3117" w:type="dxa"/>
            <w:tcPrChange w:id="83" w:author="Yurii Shchehliuk" w:date="2022-04-28T10:18:00Z">
              <w:tcPr>
                <w:tcW w:w="3117" w:type="dxa"/>
              </w:tcPr>
            </w:tcPrChange>
          </w:tcPr>
          <w:p w14:paraId="123C3C68" w14:textId="74DED4B4" w:rsidR="007307A8" w:rsidRPr="00931C08" w:rsidRDefault="001D738B" w:rsidP="005A1272">
            <w:r w:rsidRPr="00931C08">
              <w:t>Priorytet</w:t>
            </w:r>
          </w:p>
        </w:tc>
      </w:tr>
      <w:tr w:rsidR="007307A8" w:rsidRPr="00931C08" w14:paraId="5EE367F1" w14:textId="77777777" w:rsidTr="00750192">
        <w:trPr>
          <w:jc w:val="center"/>
        </w:trPr>
        <w:tc>
          <w:tcPr>
            <w:tcW w:w="715" w:type="dxa"/>
            <w:tcPrChange w:id="84" w:author="Yurii Shchehliuk" w:date="2022-04-28T10:18:00Z">
              <w:tcPr>
                <w:tcW w:w="715" w:type="dxa"/>
              </w:tcPr>
            </w:tcPrChange>
          </w:tcPr>
          <w:p w14:paraId="33A523D7" w14:textId="0A9F97C9" w:rsidR="007307A8" w:rsidRPr="00931C08" w:rsidRDefault="007307A8" w:rsidP="005A1272">
            <w:r w:rsidRPr="00931C08">
              <w:t>1</w:t>
            </w:r>
          </w:p>
        </w:tc>
        <w:tc>
          <w:tcPr>
            <w:tcW w:w="5518" w:type="dxa"/>
            <w:tcPrChange w:id="85" w:author="Yurii Shchehliuk" w:date="2022-04-28T10:18:00Z">
              <w:tcPr>
                <w:tcW w:w="5518" w:type="dxa"/>
              </w:tcPr>
            </w:tcPrChange>
          </w:tcPr>
          <w:p w14:paraId="615CC6D8" w14:textId="56F55A89" w:rsidR="007307A8" w:rsidRPr="00931C08" w:rsidRDefault="007307A8" w:rsidP="005A1272">
            <w:r w:rsidRPr="00931C08">
              <w:t xml:space="preserve">Konfigurowany </w:t>
            </w:r>
            <w:proofErr w:type="spellStart"/>
            <w:r w:rsidRPr="00931C08">
              <w:t>t</w:t>
            </w:r>
            <w:r w:rsidR="001D738B">
              <w:t>o</w:t>
            </w:r>
            <w:r w:rsidRPr="00931C08">
              <w:t>ken</w:t>
            </w:r>
            <w:proofErr w:type="spellEnd"/>
            <w:r w:rsidRPr="00931C08">
              <w:t xml:space="preserve"> autoryzacji</w:t>
            </w:r>
          </w:p>
        </w:tc>
        <w:tc>
          <w:tcPr>
            <w:tcW w:w="3117" w:type="dxa"/>
            <w:tcPrChange w:id="86" w:author="Yurii Shchehliuk" w:date="2022-04-28T10:18:00Z">
              <w:tcPr>
                <w:tcW w:w="3117" w:type="dxa"/>
              </w:tcPr>
            </w:tcPrChange>
          </w:tcPr>
          <w:p w14:paraId="3F454135" w14:textId="73DC3B11" w:rsidR="007307A8" w:rsidRPr="00931C08" w:rsidRDefault="007307A8" w:rsidP="005A1272">
            <w:r w:rsidRPr="00931C08">
              <w:t>Wyskoki</w:t>
            </w:r>
          </w:p>
        </w:tc>
      </w:tr>
      <w:tr w:rsidR="007307A8" w:rsidRPr="00931C08" w14:paraId="589C43B4" w14:textId="77777777" w:rsidTr="00750192">
        <w:trPr>
          <w:jc w:val="center"/>
        </w:trPr>
        <w:tc>
          <w:tcPr>
            <w:tcW w:w="715" w:type="dxa"/>
            <w:tcPrChange w:id="87" w:author="Yurii Shchehliuk" w:date="2022-04-28T10:18:00Z">
              <w:tcPr>
                <w:tcW w:w="715" w:type="dxa"/>
              </w:tcPr>
            </w:tcPrChange>
          </w:tcPr>
          <w:p w14:paraId="551772A6" w14:textId="62D2DF0E" w:rsidR="007307A8" w:rsidRPr="00931C08" w:rsidRDefault="007307A8" w:rsidP="005A1272">
            <w:r w:rsidRPr="00931C08">
              <w:t>2</w:t>
            </w:r>
          </w:p>
        </w:tc>
        <w:tc>
          <w:tcPr>
            <w:tcW w:w="5518" w:type="dxa"/>
            <w:tcPrChange w:id="88" w:author="Yurii Shchehliuk" w:date="2022-04-28T10:18:00Z">
              <w:tcPr>
                <w:tcW w:w="5518" w:type="dxa"/>
              </w:tcPr>
            </w:tcPrChange>
          </w:tcPr>
          <w:p w14:paraId="7F962BEF" w14:textId="52D646EA" w:rsidR="007307A8" w:rsidRPr="00931C08" w:rsidRDefault="007307A8" w:rsidP="005A1272">
            <w:proofErr w:type="spellStart"/>
            <w:r w:rsidRPr="00931C08">
              <w:t>Has</w:t>
            </w:r>
            <w:r w:rsidR="00C678A2">
              <w:t>z</w:t>
            </w:r>
            <w:r w:rsidRPr="00931C08">
              <w:t>owanie</w:t>
            </w:r>
            <w:proofErr w:type="spellEnd"/>
            <w:r w:rsidRPr="00931C08">
              <w:t xml:space="preserve"> wrażliwych danych </w:t>
            </w:r>
          </w:p>
        </w:tc>
        <w:tc>
          <w:tcPr>
            <w:tcW w:w="3117" w:type="dxa"/>
            <w:tcPrChange w:id="89" w:author="Yurii Shchehliuk" w:date="2022-04-28T10:18:00Z">
              <w:tcPr>
                <w:tcW w:w="3117" w:type="dxa"/>
              </w:tcPr>
            </w:tcPrChange>
          </w:tcPr>
          <w:p w14:paraId="3F2063AA" w14:textId="103B17AE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55E102EE" w14:textId="77777777" w:rsidTr="00750192">
        <w:trPr>
          <w:jc w:val="center"/>
        </w:trPr>
        <w:tc>
          <w:tcPr>
            <w:tcW w:w="715" w:type="dxa"/>
            <w:tcPrChange w:id="90" w:author="Yurii Shchehliuk" w:date="2022-04-28T10:18:00Z">
              <w:tcPr>
                <w:tcW w:w="715" w:type="dxa"/>
              </w:tcPr>
            </w:tcPrChange>
          </w:tcPr>
          <w:p w14:paraId="1E51C3B5" w14:textId="343A5AB3" w:rsidR="007307A8" w:rsidRPr="00931C08" w:rsidRDefault="007307A8" w:rsidP="005A1272">
            <w:r w:rsidRPr="00931C08">
              <w:t>3</w:t>
            </w:r>
          </w:p>
        </w:tc>
        <w:tc>
          <w:tcPr>
            <w:tcW w:w="5518" w:type="dxa"/>
            <w:tcPrChange w:id="91" w:author="Yurii Shchehliuk" w:date="2022-04-28T10:18:00Z">
              <w:tcPr>
                <w:tcW w:w="5518" w:type="dxa"/>
              </w:tcPr>
            </w:tcPrChange>
          </w:tcPr>
          <w:p w14:paraId="41CDC940" w14:textId="7EB78A04" w:rsidR="007307A8" w:rsidRPr="00931C08" w:rsidRDefault="007307A8" w:rsidP="005A1272">
            <w:r w:rsidRPr="00931C08">
              <w:t xml:space="preserve">Ochrona </w:t>
            </w:r>
            <w:r w:rsidR="001D738B">
              <w:t>p</w:t>
            </w:r>
            <w:r w:rsidRPr="00931C08">
              <w:t xml:space="preserve">rzed XSS oraz SQL </w:t>
            </w:r>
            <w:r w:rsidR="001D738B" w:rsidRPr="00931C08">
              <w:t>iniekcjami</w:t>
            </w:r>
          </w:p>
        </w:tc>
        <w:tc>
          <w:tcPr>
            <w:tcW w:w="3117" w:type="dxa"/>
            <w:tcPrChange w:id="92" w:author="Yurii Shchehliuk" w:date="2022-04-28T10:18:00Z">
              <w:tcPr>
                <w:tcW w:w="3117" w:type="dxa"/>
              </w:tcPr>
            </w:tcPrChange>
          </w:tcPr>
          <w:p w14:paraId="0EAE7591" w14:textId="0BC28B15" w:rsidR="007307A8" w:rsidRPr="00931C08" w:rsidRDefault="007307A8" w:rsidP="005A1272">
            <w:r w:rsidRPr="00931C08">
              <w:t>Wysoki</w:t>
            </w:r>
          </w:p>
        </w:tc>
      </w:tr>
      <w:tr w:rsidR="007307A8" w:rsidRPr="00931C08" w14:paraId="0946218C" w14:textId="77777777" w:rsidTr="00750192">
        <w:trPr>
          <w:jc w:val="center"/>
        </w:trPr>
        <w:tc>
          <w:tcPr>
            <w:tcW w:w="715" w:type="dxa"/>
            <w:tcPrChange w:id="93" w:author="Yurii Shchehliuk" w:date="2022-04-28T10:18:00Z">
              <w:tcPr>
                <w:tcW w:w="715" w:type="dxa"/>
              </w:tcPr>
            </w:tcPrChange>
          </w:tcPr>
          <w:p w14:paraId="0202212F" w14:textId="6281BB11" w:rsidR="007307A8" w:rsidRPr="00931C08" w:rsidRDefault="007307A8" w:rsidP="005A1272">
            <w:r w:rsidRPr="00931C08">
              <w:t>4</w:t>
            </w:r>
          </w:p>
        </w:tc>
        <w:tc>
          <w:tcPr>
            <w:tcW w:w="5518" w:type="dxa"/>
            <w:tcPrChange w:id="94" w:author="Yurii Shchehliuk" w:date="2022-04-28T10:18:00Z">
              <w:tcPr>
                <w:tcW w:w="5518" w:type="dxa"/>
              </w:tcPr>
            </w:tcPrChange>
          </w:tcPr>
          <w:p w14:paraId="26BFABD1" w14:textId="55F449F3" w:rsidR="007307A8" w:rsidRPr="00931C08" w:rsidRDefault="001B2748" w:rsidP="005A1272">
            <w:r>
              <w:t>System powinien być skalowany</w:t>
            </w:r>
          </w:p>
        </w:tc>
        <w:tc>
          <w:tcPr>
            <w:tcW w:w="3117" w:type="dxa"/>
            <w:tcPrChange w:id="95" w:author="Yurii Shchehliuk" w:date="2022-04-28T10:18:00Z">
              <w:tcPr>
                <w:tcW w:w="3117" w:type="dxa"/>
              </w:tcPr>
            </w:tcPrChange>
          </w:tcPr>
          <w:p w14:paraId="222F3D0F" w14:textId="311B21EC" w:rsidR="007307A8" w:rsidRPr="00931C08" w:rsidRDefault="001B2748" w:rsidP="005A1272">
            <w:r>
              <w:t>Średni</w:t>
            </w:r>
          </w:p>
        </w:tc>
      </w:tr>
      <w:tr w:rsidR="001B2748" w:rsidRPr="00931C08" w14:paraId="2FFE03E2" w14:textId="77777777" w:rsidTr="00750192">
        <w:trPr>
          <w:jc w:val="center"/>
        </w:trPr>
        <w:tc>
          <w:tcPr>
            <w:tcW w:w="715" w:type="dxa"/>
            <w:tcPrChange w:id="96" w:author="Yurii Shchehliuk" w:date="2022-04-28T10:18:00Z">
              <w:tcPr>
                <w:tcW w:w="715" w:type="dxa"/>
              </w:tcPr>
            </w:tcPrChange>
          </w:tcPr>
          <w:p w14:paraId="41635305" w14:textId="3EE7C7BF" w:rsidR="001B2748" w:rsidRPr="00931C08" w:rsidRDefault="001B2748" w:rsidP="005A1272">
            <w:r>
              <w:lastRenderedPageBreak/>
              <w:t>5</w:t>
            </w:r>
          </w:p>
        </w:tc>
        <w:tc>
          <w:tcPr>
            <w:tcW w:w="5518" w:type="dxa"/>
            <w:tcPrChange w:id="97" w:author="Yurii Shchehliuk" w:date="2022-04-28T10:18:00Z">
              <w:tcPr>
                <w:tcW w:w="5518" w:type="dxa"/>
              </w:tcPr>
            </w:tcPrChange>
          </w:tcPr>
          <w:p w14:paraId="1A74B232" w14:textId="4F28FC92" w:rsidR="001B2748" w:rsidRDefault="001B2748" w:rsidP="005A1272">
            <w:r>
              <w:t>Aplikacja powinna być dostępna dla użytkowników przeglądarek</w:t>
            </w:r>
            <w:r w:rsidR="00A32822">
              <w:t xml:space="preserve"> Android, iOS</w:t>
            </w:r>
            <w:r>
              <w:t xml:space="preserve"> Google Chrome</w:t>
            </w:r>
            <w:r w:rsidR="00A32822">
              <w:t xml:space="preserve"> oraz</w:t>
            </w:r>
            <w:r>
              <w:t xml:space="preserve"> Mozilla </w:t>
            </w:r>
            <w:proofErr w:type="spellStart"/>
            <w:r>
              <w:t>Firefox</w:t>
            </w:r>
            <w:proofErr w:type="spellEnd"/>
            <w:r w:rsidR="00A32822">
              <w:t>.</w:t>
            </w:r>
          </w:p>
        </w:tc>
        <w:tc>
          <w:tcPr>
            <w:tcW w:w="3117" w:type="dxa"/>
            <w:tcPrChange w:id="98" w:author="Yurii Shchehliuk" w:date="2022-04-28T10:18:00Z">
              <w:tcPr>
                <w:tcW w:w="3117" w:type="dxa"/>
              </w:tcPr>
            </w:tcPrChange>
          </w:tcPr>
          <w:p w14:paraId="09E4F7AB" w14:textId="54A08701" w:rsidR="001B2748" w:rsidRDefault="00312AA1" w:rsidP="005A1272">
            <w:r>
              <w:t>Średni</w:t>
            </w:r>
          </w:p>
        </w:tc>
      </w:tr>
    </w:tbl>
    <w:p w14:paraId="37948636" w14:textId="77777777" w:rsidR="00902865" w:rsidRPr="00931C08" w:rsidRDefault="00902865" w:rsidP="00EF6332">
      <w:pPr>
        <w:spacing w:after="240"/>
        <w:jc w:val="center"/>
        <w:rPr>
          <w:sz w:val="20"/>
          <w:szCs w:val="18"/>
        </w:rPr>
      </w:pPr>
      <w:r w:rsidRPr="00931C08">
        <w:rPr>
          <w:sz w:val="20"/>
          <w:szCs w:val="18"/>
        </w:rPr>
        <w:t>Źródło: Opracowanie własne</w:t>
      </w:r>
    </w:p>
    <w:p w14:paraId="2162EEF4" w14:textId="79142FC3" w:rsidR="00FF1877" w:rsidRPr="00C75DBB" w:rsidRDefault="00EA764D" w:rsidP="004F5EF0">
      <w:pPr>
        <w:pStyle w:val="Heading3"/>
        <w:spacing w:before="0"/>
        <w:ind w:left="360" w:hanging="360"/>
      </w:pPr>
      <w:bookmarkStart w:id="99" w:name="_Toc100158863"/>
      <w:r>
        <w:t xml:space="preserve"> </w:t>
      </w:r>
      <w:r w:rsidR="00C16E9B" w:rsidRPr="00C75DBB">
        <w:t>Diagram przypadków użycia</w:t>
      </w:r>
      <w:bookmarkEnd w:id="99"/>
    </w:p>
    <w:p w14:paraId="6C2408AE" w14:textId="6FF9B047" w:rsidR="00F6233E" w:rsidRDefault="00CF08A1" w:rsidP="00CF08A1">
      <w:r>
        <w:t>W następnej kolejności projektowania aplikacji został opracowany diagram przypadków użyciu,</w:t>
      </w:r>
      <w:r w:rsidR="00466097">
        <w:t xml:space="preserve"> </w:t>
      </w:r>
      <w:r>
        <w:t>który jest bardzo ważnym elementem procesu projektowania aplikacji, ponieważ wizualizuje</w:t>
      </w:r>
      <w:r w:rsidR="00466097">
        <w:t xml:space="preserve"> </w:t>
      </w:r>
      <w:r>
        <w:t>wszystkie przypadki, które muszą być uwzględnione podczas kolejnych etapów projektowania oraz</w:t>
      </w:r>
      <w:r w:rsidR="00466097">
        <w:t xml:space="preserve"> </w:t>
      </w:r>
      <w:r>
        <w:t>podczas procesu implementacji rozwiązania</w:t>
      </w:r>
      <w:r w:rsidR="00466097">
        <w:t>.</w:t>
      </w:r>
    </w:p>
    <w:p w14:paraId="314D1BBB" w14:textId="4BEA2207" w:rsidR="00C75DBB" w:rsidRDefault="004F52AD" w:rsidP="00B222DF">
      <w:pPr>
        <w:ind w:firstLine="360"/>
      </w:pPr>
      <w:r>
        <w:t>Diagram przedstawia możliwe interakcje końcowego użytkownika z aplikacj</w:t>
      </w:r>
      <w:r w:rsidR="000408C7">
        <w:t>ą</w:t>
      </w:r>
      <w:r>
        <w:t xml:space="preserve">. W tym przypadku zostały zdefiniowane </w:t>
      </w:r>
      <w:del w:id="100" w:author="Yurii Shchehliuk" w:date="2022-04-28T12:23:00Z">
        <w:r w:rsidDel="003514BB">
          <w:delText xml:space="preserve">dwa </w:delText>
        </w:r>
      </w:del>
      <w:ins w:id="101" w:author="Yurii Shchehliuk" w:date="2022-04-28T12:23:00Z">
        <w:r w:rsidR="003514BB">
          <w:t xml:space="preserve">trzy </w:t>
        </w:r>
      </w:ins>
      <w:r>
        <w:t>aktorzy któr</w:t>
      </w:r>
      <w:ins w:id="102" w:author="Yurii Shchehliuk" w:date="2022-04-28T12:23:00Z">
        <w:r w:rsidR="003514BB">
          <w:t>zy</w:t>
        </w:r>
      </w:ins>
      <w:del w:id="103" w:author="Yurii Shchehliuk" w:date="2022-04-28T12:23:00Z">
        <w:r w:rsidDel="003514BB">
          <w:delText>e</w:delText>
        </w:r>
      </w:del>
      <w:r>
        <w:t xml:space="preserve"> reprezentują poruszania</w:t>
      </w:r>
      <w:del w:id="104" w:author="Yurii Shchehliuk" w:date="2022-04-28T12:24:00Z">
        <w:r w:rsidDel="00466D9A">
          <w:delText xml:space="preserve"> się z uprawieniami administratora</w:delText>
        </w:r>
      </w:del>
      <w:ins w:id="105" w:author="Yurii Shchehliuk" w:date="2022-04-28T12:23:00Z">
        <w:r w:rsidR="003514BB">
          <w:t xml:space="preserve"> użytkownika</w:t>
        </w:r>
      </w:ins>
      <w:ins w:id="106" w:author="Yurii Shchehliuk" w:date="2022-04-28T12:24:00Z">
        <w:r w:rsidR="00466D9A">
          <w:t xml:space="preserve"> zalogowanego, administratora</w:t>
        </w:r>
      </w:ins>
      <w:ins w:id="107" w:author="Yurii Shchehliuk" w:date="2022-04-28T12:23:00Z">
        <w:r w:rsidR="003514BB">
          <w:t xml:space="preserve"> oraz </w:t>
        </w:r>
      </w:ins>
      <w:del w:id="108" w:author="Yurii Shchehliuk" w:date="2022-04-28T12:23:00Z">
        <w:r w:rsidDel="003514BB">
          <w:delText xml:space="preserve"> oraz </w:delText>
        </w:r>
      </w:del>
      <w:r>
        <w:t>gościa.</w:t>
      </w:r>
    </w:p>
    <w:p w14:paraId="6C527A25" w14:textId="21FDC302" w:rsidR="00C75DBB" w:rsidRDefault="004F52AD" w:rsidP="00B222DF">
      <w:pPr>
        <w:ind w:firstLine="360"/>
      </w:pPr>
      <w:r>
        <w:t xml:space="preserve">Użytkownik ma dostęp do funkcji aplikacji jak z wersji mobilnej tak i webowej. </w:t>
      </w:r>
      <w:r w:rsidR="00EE09BE">
        <w:t>Przed lub p</w:t>
      </w:r>
      <w:r>
        <w:t>o założeniu</w:t>
      </w:r>
      <w:r w:rsidR="00EE09BE">
        <w:t xml:space="preserve"> konta</w:t>
      </w:r>
      <w:r>
        <w:t xml:space="preserve"> użytkownik</w:t>
      </w:r>
      <w:r w:rsidR="00EE09BE">
        <w:t xml:space="preserve"> może działać z menu restauracji ale złożyć zamówienie lub zarezerwować miejsce można dopiero po zalogowaniu się. Po dokonaniu transakcji jest możliwość zostawiania opinii lub komunikacji z</w:t>
      </w:r>
      <w:ins w:id="109" w:author="Yurii Shchehliuk" w:date="2022-04-28T10:18:00Z">
        <w:r w:rsidR="00805211">
          <w:t> </w:t>
        </w:r>
      </w:ins>
      <w:del w:id="110" w:author="Yurii Shchehliuk" w:date="2022-04-28T10:18:00Z">
        <w:r w:rsidR="00EE09BE" w:rsidDel="00805211">
          <w:delText xml:space="preserve"> </w:delText>
        </w:r>
      </w:del>
      <w:r w:rsidR="00EE09BE">
        <w:t>tym miejscem publicznym</w:t>
      </w:r>
      <w:r w:rsidR="00FA0DAD">
        <w:t>.</w:t>
      </w:r>
    </w:p>
    <w:p w14:paraId="118DC97F" w14:textId="22B9CFF0" w:rsidR="00EE09BE" w:rsidRPr="00FB1CD0" w:rsidRDefault="00EE09BE" w:rsidP="00B222DF">
      <w:pPr>
        <w:ind w:firstLine="360"/>
        <w:rPr>
          <w:lang w:val="uk-UA"/>
        </w:rPr>
      </w:pPr>
      <w:r>
        <w:t xml:space="preserve">Administrator zarządza </w:t>
      </w:r>
      <w:r w:rsidR="00BF0F43">
        <w:t>jednostkami bazodanowymi oraz zamówieniami. Mo</w:t>
      </w:r>
      <w:r w:rsidR="00F241F1">
        <w:t>że</w:t>
      </w:r>
      <w:r w:rsidR="00BF0F43">
        <w:t xml:space="preserve"> wyliczyć ilość, sumę lub usunąć niezrealizowane zamówienie ale najważniejszym jest możliwość wyeksportowania do pliku .JSON by inny program mógł odczytać </w:t>
      </w:r>
      <w:r w:rsidR="00CE6008">
        <w:t xml:space="preserve">te </w:t>
      </w:r>
      <w:r w:rsidR="00BF0F43">
        <w:t xml:space="preserve">dane i </w:t>
      </w:r>
      <w:r w:rsidR="003A019C">
        <w:t>wy</w:t>
      </w:r>
      <w:r w:rsidR="00BF0F43">
        <w:t>generować raport lub inne działania z systemem ERP</w:t>
      </w:r>
      <w:ins w:id="111" w:author="Yurii Shchehliuk" w:date="2022-04-28T12:28:00Z">
        <w:r w:rsidR="00C04739">
          <w:t xml:space="preserve"> (</w:t>
        </w:r>
        <w:r w:rsidR="00C04739" w:rsidRPr="00C04739">
          <w:rPr>
            <w:i/>
            <w:iCs/>
            <w:rPrChange w:id="112" w:author="Yurii Shchehliuk" w:date="2022-04-28T12:28:00Z">
              <w:rPr/>
            </w:rPrChange>
          </w:rPr>
          <w:t xml:space="preserve">ang. Enterprise </w:t>
        </w:r>
        <w:proofErr w:type="spellStart"/>
        <w:r w:rsidR="00C04739" w:rsidRPr="00C04739">
          <w:rPr>
            <w:i/>
            <w:iCs/>
            <w:rPrChange w:id="113" w:author="Yurii Shchehliuk" w:date="2022-04-28T12:28:00Z">
              <w:rPr/>
            </w:rPrChange>
          </w:rPr>
          <w:t>resource</w:t>
        </w:r>
        <w:proofErr w:type="spellEnd"/>
        <w:r w:rsidR="00C04739" w:rsidRPr="00C04739">
          <w:rPr>
            <w:i/>
            <w:iCs/>
            <w:rPrChange w:id="114" w:author="Yurii Shchehliuk" w:date="2022-04-28T12:28:00Z">
              <w:rPr/>
            </w:rPrChange>
          </w:rPr>
          <w:t xml:space="preserve"> </w:t>
        </w:r>
        <w:proofErr w:type="spellStart"/>
        <w:r w:rsidR="00C04739" w:rsidRPr="00C04739">
          <w:rPr>
            <w:i/>
            <w:iCs/>
            <w:rPrChange w:id="115" w:author="Yurii Shchehliuk" w:date="2022-04-28T12:28:00Z">
              <w:rPr/>
            </w:rPrChange>
          </w:rPr>
          <w:t>planning</w:t>
        </w:r>
        <w:proofErr w:type="spellEnd"/>
        <w:r w:rsidR="00C04739">
          <w:t>)</w:t>
        </w:r>
      </w:ins>
      <w:r w:rsidR="00BF0F43">
        <w:t>.</w:t>
      </w:r>
      <w:r w:rsidR="00643A28">
        <w:t xml:space="preserve"> Poniżej przedstawiony diagram przypadków użycia, który pokazuje </w:t>
      </w:r>
      <w:r w:rsidR="00216D2A">
        <w:t>interakcję</w:t>
      </w:r>
      <w:r w:rsidR="00CE6008" w:rsidRPr="00CE6008">
        <w:t xml:space="preserve"> </w:t>
      </w:r>
      <w:r w:rsidR="00CE6008">
        <w:t>użytkownika z systemem</w:t>
      </w:r>
      <w:r w:rsidR="007F78FE">
        <w:t>.</w:t>
      </w:r>
    </w:p>
    <w:p w14:paraId="35531212" w14:textId="11540B8C" w:rsidR="00D2505B" w:rsidRPr="00E22024" w:rsidRDefault="00E03930">
      <w:pPr>
        <w:keepNext/>
        <w:jc w:val="center"/>
        <w:pPrChange w:id="116" w:author="Yurii Shchehliuk" w:date="2022-04-28T10:18:00Z">
          <w:pPr>
            <w:keepNext/>
          </w:pPr>
        </w:pPrChange>
      </w:pPr>
      <w:r>
        <w:rPr>
          <w:noProof/>
        </w:rPr>
        <w:lastRenderedPageBreak/>
        <w:drawing>
          <wp:inline distT="0" distB="0" distL="0" distR="0" wp14:anchorId="2B632B00" wp14:editId="6EB9F39A">
            <wp:extent cx="5943600" cy="6106160"/>
            <wp:effectExtent l="0" t="0" r="0" b="889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87B1" w14:textId="31275064" w:rsidR="00F6233E" w:rsidRPr="004F5EF0" w:rsidRDefault="00D2505B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14</w:t>
      </w:r>
      <w:r w:rsidRPr="004F5EF0">
        <w:rPr>
          <w:i w:val="0"/>
          <w:iCs w:val="0"/>
          <w:sz w:val="20"/>
          <w:szCs w:val="20"/>
        </w:rPr>
        <w:fldChar w:fldCharType="end"/>
      </w:r>
      <w:r w:rsidR="00D74BDE" w:rsidRPr="004F5EF0">
        <w:rPr>
          <w:i w:val="0"/>
          <w:iCs w:val="0"/>
          <w:sz w:val="20"/>
          <w:szCs w:val="20"/>
        </w:rPr>
        <w:t xml:space="preserve"> Diagram przypadków użycia </w:t>
      </w:r>
      <w:r w:rsidR="00D74BD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4C774931" w14:textId="6134F006" w:rsidR="00C75DBB" w:rsidRPr="00926F0A" w:rsidRDefault="00C75DBB" w:rsidP="00C75DBB">
      <w:r>
        <w:t xml:space="preserve">Poniżej </w:t>
      </w:r>
      <w:r w:rsidR="005B5045">
        <w:t xml:space="preserve">jest </w:t>
      </w:r>
      <w:r>
        <w:t>pokazany diagram sekwencji na podstawie analizy wymagań projektowych oraz diagramu przypadków użycia</w:t>
      </w:r>
      <w:r w:rsidR="00346960">
        <w:t>,</w:t>
      </w:r>
      <w:r>
        <w:t xml:space="preserve"> który reprezentuje komunikację między systemami. Pokazano proces </w:t>
      </w:r>
      <w:r w:rsidR="00301EE5">
        <w:t>interakcji</w:t>
      </w:r>
      <w:r>
        <w:t xml:space="preserve"> użytkownika z aplikacją oraz reakcję systemu na jego działania.</w:t>
      </w:r>
    </w:p>
    <w:p w14:paraId="65B4FB40" w14:textId="77777777" w:rsidR="00F46DD0" w:rsidRDefault="00C75DBB" w:rsidP="009F4A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392717" wp14:editId="349D63DD">
            <wp:extent cx="5943600" cy="4140835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329" w14:textId="4C43C81F" w:rsidR="00C75DBB" w:rsidRPr="004F5EF0" w:rsidRDefault="00F46DD0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15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C75DBB" w:rsidRPr="004F5EF0">
        <w:rPr>
          <w:i w:val="0"/>
          <w:iCs w:val="0"/>
          <w:sz w:val="20"/>
          <w:szCs w:val="20"/>
        </w:rPr>
        <w:t>Diagram sekwencji systemu</w:t>
      </w:r>
      <w:r w:rsidR="00C75DBB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3BB90A" w14:textId="19F45EA5" w:rsidR="00945889" w:rsidRPr="00181CDE" w:rsidRDefault="00CF709A" w:rsidP="004F5EF0">
      <w:pPr>
        <w:pStyle w:val="Heading3"/>
        <w:ind w:left="360" w:hanging="360"/>
      </w:pPr>
      <w:bookmarkStart w:id="117" w:name="_Toc100158864"/>
      <w:r>
        <w:t xml:space="preserve"> </w:t>
      </w:r>
      <w:r w:rsidR="00945889" w:rsidRPr="00181CDE">
        <w:t>Prototypy interfejsu</w:t>
      </w:r>
      <w:bookmarkEnd w:id="117"/>
    </w:p>
    <w:p w14:paraId="34798868" w14:textId="48B62676" w:rsidR="003A53F8" w:rsidRDefault="00906BCE" w:rsidP="003A53F8">
      <w:r>
        <w:t>Interfejs</w:t>
      </w:r>
      <w:r w:rsidR="00EA244F">
        <w:t xml:space="preserve"> w większym stopniu jest związany z designem. Właśnie te dwa pojęcia </w:t>
      </w:r>
      <w:r w:rsidR="00181CDE">
        <w:t>są definiowane</w:t>
      </w:r>
      <w:r w:rsidR="00EA244F">
        <w:t xml:space="preserve"> </w:t>
      </w:r>
      <w:r w:rsidR="008A0DAE">
        <w:t>za pomocą terminologii</w:t>
      </w:r>
      <w:r w:rsidR="00EA244F">
        <w:t xml:space="preserve"> </w:t>
      </w:r>
      <w:r w:rsidR="008A0DAE">
        <w:t>UI / UX</w:t>
      </w:r>
      <w:r w:rsidR="00EA244F">
        <w:t>.</w:t>
      </w:r>
      <w:r w:rsidR="00001573">
        <w:t xml:space="preserve"> Ładny interfejs użytkownika nie oznacza intuitywnoś</w:t>
      </w:r>
      <w:r w:rsidR="00B222DF">
        <w:t>ci.</w:t>
      </w:r>
      <w:r w:rsidR="00001573">
        <w:t xml:space="preserve"> </w:t>
      </w:r>
      <w:r w:rsidR="00B222DF">
        <w:t>T</w:t>
      </w:r>
      <w:r w:rsidR="00001573">
        <w:t xml:space="preserve">ym się zajmuje UX designer. A intuitywność w aplikacjach oznacza jak szybko użytkownik zrozumie </w:t>
      </w:r>
      <w:r w:rsidR="00D92FFB">
        <w:t xml:space="preserve">jego </w:t>
      </w:r>
      <w:r w:rsidR="00001573">
        <w:t>działanie</w:t>
      </w:r>
      <w:r w:rsidR="00D92FFB">
        <w:t>.</w:t>
      </w:r>
    </w:p>
    <w:p w14:paraId="3DA36789" w14:textId="40282413" w:rsidR="00FA5C0D" w:rsidRDefault="00BD7EB4" w:rsidP="00B222DF">
      <w:pPr>
        <w:ind w:firstLine="360"/>
      </w:pPr>
      <w:r>
        <w:t>W projektowaniu interfejsu dość ważne jest zachowywanie logiczne, warto też korzystać z odpowiednich ikonek oraz kolorów. Tak</w:t>
      </w:r>
      <w:r w:rsidR="007378BC">
        <w:t xml:space="preserve"> w tym projekcie</w:t>
      </w:r>
      <w:r>
        <w:t xml:space="preserve"> czarny kolor to obramowanie i treść, żółty to ostrzeżenia oraz pola do wypełnienia, niebieski oraz zielony zwykle neutralne kolory, a czerwony służy do komunikowania o krytycznych sytuacjach</w:t>
      </w:r>
      <w:r w:rsidR="00C81173">
        <w:t>, a pomarańczowy to główny kolor projektu.</w:t>
      </w:r>
    </w:p>
    <w:p w14:paraId="5AA93BC0" w14:textId="21CE6481" w:rsidR="00C5525F" w:rsidRDefault="00C5525F" w:rsidP="00B222DF">
      <w:pPr>
        <w:ind w:firstLine="360"/>
      </w:pPr>
      <w:r>
        <w:t>Interfejs w aplikacji mobilnej był projektowany na podstawie zwykłych XML. Takie podejście jest dość podobne do projektowania strony z wykorzystaniem HTML z jednym wyjątkiem że interfejs jest oparty o</w:t>
      </w:r>
      <w:ins w:id="118" w:author="Yurii Shchehliuk" w:date="2022-04-28T10:18:00Z">
        <w:r w:rsidR="000E3929">
          <w:t> </w:t>
        </w:r>
      </w:ins>
      <w:proofErr w:type="spellStart"/>
      <w:del w:id="119" w:author="Yurii Shchehliuk" w:date="2022-04-28T10:18:00Z">
        <w:r w:rsidDel="000E3929">
          <w:delText xml:space="preserve"> </w:delText>
        </w:r>
      </w:del>
      <w:r>
        <w:t>Grid</w:t>
      </w:r>
      <w:proofErr w:type="spellEnd"/>
      <w:r w:rsidR="003F4134">
        <w:t xml:space="preserve"> layout</w:t>
      </w:r>
      <w:r w:rsidR="007537C3">
        <w:t xml:space="preserve">, ponieważ </w:t>
      </w:r>
      <w:proofErr w:type="spellStart"/>
      <w:r w:rsidR="007537C3">
        <w:t>responsywność</w:t>
      </w:r>
      <w:proofErr w:type="spellEnd"/>
      <w:r w:rsidR="00796080">
        <w:t xml:space="preserve"> aplikacji mobilnych</w:t>
      </w:r>
      <w:r w:rsidR="007537C3">
        <w:t xml:space="preserve"> bardziej statyczn</w:t>
      </w:r>
      <w:r w:rsidR="00796080">
        <w:t>a</w:t>
      </w:r>
      <w:r w:rsidR="007537C3">
        <w:t>.</w:t>
      </w:r>
      <w:r w:rsidR="00D24E61">
        <w:t xml:space="preserve"> </w:t>
      </w:r>
    </w:p>
    <w:p w14:paraId="57894AD0" w14:textId="77777777" w:rsidR="002F19ED" w:rsidRDefault="00502B30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2FDD4654" wp14:editId="5EAE9072">
            <wp:extent cx="3070860" cy="4305300"/>
            <wp:effectExtent l="0" t="0" r="0" b="0"/>
            <wp:docPr id="20" name="Picture 20" descr="Shape, rectangl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rectangl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F26D" w14:textId="5653343F" w:rsidR="00502B30" w:rsidRPr="004F5EF0" w:rsidRDefault="002F19ED" w:rsidP="00502B30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16</w:t>
      </w:r>
      <w:r w:rsidRPr="004F5EF0">
        <w:rPr>
          <w:i w:val="0"/>
          <w:iCs w:val="0"/>
          <w:sz w:val="20"/>
          <w:szCs w:val="20"/>
        </w:rPr>
        <w:fldChar w:fldCharType="end"/>
      </w:r>
      <w:r w:rsidR="00502B30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Makiet</w:t>
      </w:r>
      <w:r w:rsidR="00E5154E">
        <w:rPr>
          <w:i w:val="0"/>
          <w:iCs w:val="0"/>
          <w:sz w:val="20"/>
          <w:szCs w:val="20"/>
        </w:rPr>
        <w:t>a</w:t>
      </w:r>
      <w:r w:rsidR="00397A9E" w:rsidRPr="004F5EF0">
        <w:rPr>
          <w:i w:val="0"/>
          <w:iCs w:val="0"/>
          <w:sz w:val="20"/>
          <w:szCs w:val="20"/>
        </w:rPr>
        <w:t xml:space="preserve"> </w:t>
      </w:r>
      <w:r w:rsidR="00502B30" w:rsidRPr="004F5EF0">
        <w:rPr>
          <w:i w:val="0"/>
          <w:iCs w:val="0"/>
          <w:noProof/>
          <w:sz w:val="20"/>
          <w:szCs w:val="20"/>
        </w:rPr>
        <w:t>interfejsu aplikacji mobilnej</w:t>
      </w:r>
      <w:r w:rsidR="00502B30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19B526BF" w14:textId="5108498D" w:rsidR="007B7D8D" w:rsidRDefault="00D24E61" w:rsidP="007B7D8D">
      <w:r>
        <w:t>Opierając się na powyższy</w:t>
      </w:r>
      <w:r w:rsidR="00E5154E">
        <w:t>m</w:t>
      </w:r>
      <w:r>
        <w:t xml:space="preserve"> prototyp</w:t>
      </w:r>
      <w:r w:rsidR="00E5154E">
        <w:t>ie</w:t>
      </w:r>
      <w:r>
        <w:t xml:space="preserve"> był</w:t>
      </w:r>
      <w:r w:rsidR="00FA75C7">
        <w:t>a stworzona aplikacja mobilna z opisem rysunków, czyli w karu</w:t>
      </w:r>
      <w:r w:rsidR="00904E3F">
        <w:t>z</w:t>
      </w:r>
      <w:r w:rsidR="00FA75C7">
        <w:t xml:space="preserve">eli </w:t>
      </w:r>
      <w:r w:rsidR="00E5154E">
        <w:t xml:space="preserve">znajdują </w:t>
      </w:r>
      <w:r w:rsidR="00FA75C7">
        <w:t>się kategorie menu, a niżej lista popularnych pojedynczych produktów.</w:t>
      </w:r>
    </w:p>
    <w:p w14:paraId="4001E8C6" w14:textId="4DA3B346" w:rsidR="00CF7EEB" w:rsidRDefault="006F7624">
      <w:pPr>
        <w:keepNext/>
        <w:jc w:val="center"/>
      </w:pPr>
      <w:r w:rsidRPr="00873BD2">
        <w:rPr>
          <w:noProof/>
        </w:rPr>
        <w:lastRenderedPageBreak/>
        <w:drawing>
          <wp:inline distT="0" distB="0" distL="0" distR="0" wp14:anchorId="1AB53E53" wp14:editId="3AF0AE92">
            <wp:extent cx="2315807" cy="4759960"/>
            <wp:effectExtent l="0" t="0" r="8890" b="254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6141" cy="47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C55E" w14:textId="45FA78F2" w:rsidR="00D24E61" w:rsidRPr="004F5EF0" w:rsidRDefault="00CF7EEB" w:rsidP="00D24E61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17</w:t>
      </w:r>
      <w:r w:rsidRPr="004F5EF0">
        <w:rPr>
          <w:i w:val="0"/>
          <w:iCs w:val="0"/>
          <w:sz w:val="20"/>
          <w:szCs w:val="20"/>
        </w:rPr>
        <w:fldChar w:fldCharType="end"/>
      </w:r>
      <w:r w:rsidR="00D24E61" w:rsidRPr="004F5EF0">
        <w:rPr>
          <w:i w:val="0"/>
          <w:iCs w:val="0"/>
          <w:sz w:val="20"/>
          <w:szCs w:val="20"/>
        </w:rPr>
        <w:t xml:space="preserve"> </w:t>
      </w:r>
      <w:r w:rsidR="00397A9E" w:rsidRPr="004F5EF0">
        <w:rPr>
          <w:i w:val="0"/>
          <w:iCs w:val="0"/>
          <w:sz w:val="20"/>
          <w:szCs w:val="20"/>
        </w:rPr>
        <w:t>Prototyp interfejsu użytkownika</w:t>
      </w:r>
      <w:r w:rsidR="00397A9E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A7EB315" w14:textId="7BFC78A6" w:rsidR="00D24E61" w:rsidRPr="00BE1547" w:rsidRDefault="002836AD" w:rsidP="00D24E61">
      <w:r>
        <w:t xml:space="preserve">Został </w:t>
      </w:r>
      <w:r w:rsidR="00BE1547">
        <w:t xml:space="preserve">dodany też banner by zrobić aplikację przyjemniejszą wizualnie. </w:t>
      </w:r>
      <w:r w:rsidR="00D24E61">
        <w:t>Pod kątem tego</w:t>
      </w:r>
      <w:r w:rsidR="000F03AE">
        <w:t>,</w:t>
      </w:r>
      <w:r w:rsidR="00D24E61">
        <w:t xml:space="preserve"> że aplikacja</w:t>
      </w:r>
      <w:r w:rsidR="00BE1547">
        <w:t xml:space="preserve"> mobilna jest podobna do aplikacji webowej</w:t>
      </w:r>
      <w:r w:rsidR="00D24E61">
        <w:t xml:space="preserve">, prototyp interfejsu wygląda dość podobnie, dzięki </w:t>
      </w:r>
      <w:r w:rsidR="00BE1547">
        <w:t xml:space="preserve">czemu </w:t>
      </w:r>
      <w:r w:rsidR="00D24E61">
        <w:t xml:space="preserve">zmiana sposobu korzystania nie będzie zaskoczeniem. </w:t>
      </w:r>
      <w:r w:rsidR="00CB5360">
        <w:t xml:space="preserve">Na </w:t>
      </w:r>
      <w:r w:rsidR="00FA2945">
        <w:t>R</w:t>
      </w:r>
      <w:r w:rsidR="00CB5360">
        <w:t>ys</w:t>
      </w:r>
      <w:r w:rsidR="005B02BF">
        <w:t>.</w:t>
      </w:r>
      <w:r w:rsidR="00CB5360">
        <w:t xml:space="preserve"> </w:t>
      </w:r>
      <w:r w:rsidR="005B02BF">
        <w:t>18</w:t>
      </w:r>
      <w:r w:rsidR="00FA75C7">
        <w:t xml:space="preserve"> </w:t>
      </w:r>
      <w:r w:rsidR="001D7A45">
        <w:t xml:space="preserve">jest </w:t>
      </w:r>
      <w:r w:rsidR="00CB5360">
        <w:t>przedstawiony prototyp interfejsu aplikacji webowej</w:t>
      </w:r>
      <w:r w:rsidR="00963F40">
        <w:t>.</w:t>
      </w:r>
    </w:p>
    <w:p w14:paraId="53D84292" w14:textId="77777777" w:rsidR="00D24E61" w:rsidRPr="00D24E61" w:rsidRDefault="00D24E61"/>
    <w:p w14:paraId="3BFF98B0" w14:textId="77777777" w:rsidR="00315146" w:rsidRDefault="00DD1343">
      <w:pPr>
        <w:keepNext/>
        <w:spacing w:before="240" w:after="240"/>
        <w:jc w:val="center"/>
        <w:pPrChange w:id="120" w:author="Yurii Shchehliuk" w:date="2022-04-28T10:18:00Z">
          <w:pPr>
            <w:keepNext/>
            <w:spacing w:before="240" w:after="240"/>
          </w:pPr>
        </w:pPrChange>
      </w:pPr>
      <w:r w:rsidRPr="00DD1343">
        <w:rPr>
          <w:noProof/>
        </w:rPr>
        <w:lastRenderedPageBreak/>
        <w:drawing>
          <wp:inline distT="0" distB="0" distL="0" distR="0" wp14:anchorId="27B5F728" wp14:editId="25940916">
            <wp:extent cx="5943600" cy="272859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0B0" w14:textId="1FAD5FB5" w:rsidR="00DD1343" w:rsidRPr="004F5EF0" w:rsidRDefault="0031514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18</w:t>
      </w:r>
      <w:r w:rsidRPr="004F5EF0">
        <w:rPr>
          <w:i w:val="0"/>
          <w:iCs w:val="0"/>
          <w:sz w:val="20"/>
          <w:szCs w:val="20"/>
        </w:rPr>
        <w:fldChar w:fldCharType="end"/>
      </w:r>
      <w:r w:rsidR="00DD1343" w:rsidRPr="004F5EF0">
        <w:rPr>
          <w:i w:val="0"/>
          <w:iCs w:val="0"/>
          <w:sz w:val="20"/>
          <w:szCs w:val="20"/>
        </w:rPr>
        <w:t xml:space="preserve"> Prototyp strony internetowej</w:t>
      </w:r>
      <w:r w:rsidR="00DA71FB" w:rsidRPr="004F5EF0">
        <w:rPr>
          <w:i w:val="0"/>
          <w:iCs w:val="0"/>
          <w:sz w:val="20"/>
          <w:szCs w:val="20"/>
        </w:rPr>
        <w:t xml:space="preserve"> </w:t>
      </w:r>
      <w:r w:rsidR="00DA71FB">
        <w:rPr>
          <w:i w:val="0"/>
          <w:iCs w:val="0"/>
          <w:sz w:val="20"/>
          <w:szCs w:val="20"/>
        </w:rPr>
        <w:t>restauracji</w:t>
      </w:r>
      <w:r w:rsidR="00DD1343"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E336B6F" w14:textId="24F33B23" w:rsidR="0084374C" w:rsidRDefault="00E377A3">
      <w:pPr>
        <w:keepNext/>
        <w:rPr>
          <w:noProof/>
        </w:rPr>
        <w:pPrChange w:id="121" w:author="Yurii Shchehliuk" w:date="2022-04-28T10:19:00Z">
          <w:pPr>
            <w:keepNext/>
            <w:jc w:val="center"/>
          </w:pPr>
        </w:pPrChange>
      </w:pPr>
      <w:r>
        <w:t>W oparciu o prototyp interfejsu była stworzona aplikacja webowa z główną</w:t>
      </w:r>
      <w:r w:rsidR="00790B30">
        <w:t xml:space="preserve"> stroną</w:t>
      </w:r>
      <w:r>
        <w:t xml:space="preserve"> jak na Rys.19.</w:t>
      </w:r>
    </w:p>
    <w:p w14:paraId="6B85B276" w14:textId="6DECBD9F" w:rsidR="00E377A3" w:rsidRDefault="00E377A3" w:rsidP="004F5EF0">
      <w:pPr>
        <w:keepNext/>
        <w:spacing w:before="240"/>
        <w:jc w:val="center"/>
      </w:pPr>
      <w:r w:rsidRPr="007E3E49">
        <w:rPr>
          <w:noProof/>
        </w:rPr>
        <w:drawing>
          <wp:inline distT="0" distB="0" distL="0" distR="0" wp14:anchorId="470CC074" wp14:editId="3C3536D9">
            <wp:extent cx="5844303" cy="4419600"/>
            <wp:effectExtent l="0" t="0" r="444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 rotWithShape="1">
                    <a:blip r:embed="rId36"/>
                    <a:srcRect l="22050" t="6741" r="20478"/>
                    <a:stretch/>
                  </pic:blipFill>
                  <pic:spPr bwMode="auto">
                    <a:xfrm>
                      <a:off x="0" y="0"/>
                      <a:ext cx="5866700" cy="443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CDB0B" w14:textId="72F567AC" w:rsidR="00E377A3" w:rsidRPr="004F5EF0" w:rsidRDefault="00E377A3" w:rsidP="00E377A3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19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</w:t>
      </w:r>
      <w:r w:rsidR="000C6C11">
        <w:rPr>
          <w:i w:val="0"/>
          <w:iCs w:val="0"/>
          <w:sz w:val="20"/>
          <w:szCs w:val="20"/>
        </w:rPr>
        <w:t>G</w:t>
      </w:r>
      <w:r w:rsidRPr="004F5EF0">
        <w:rPr>
          <w:i w:val="0"/>
          <w:iCs w:val="0"/>
          <w:sz w:val="20"/>
          <w:szCs w:val="20"/>
        </w:rPr>
        <w:t>łówn</w:t>
      </w:r>
      <w:r w:rsidR="00782D61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stron</w:t>
      </w:r>
      <w:r w:rsidR="00A82CC3">
        <w:rPr>
          <w:i w:val="0"/>
          <w:iCs w:val="0"/>
          <w:sz w:val="20"/>
          <w:szCs w:val="20"/>
        </w:rPr>
        <w:t>a</w:t>
      </w:r>
      <w:r w:rsidRPr="004F5EF0">
        <w:rPr>
          <w:i w:val="0"/>
          <w:iCs w:val="0"/>
          <w:sz w:val="20"/>
          <w:szCs w:val="20"/>
        </w:rPr>
        <w:t xml:space="preserve"> aplikacji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0DB10BE" w14:textId="4B9715BD" w:rsidR="00701833" w:rsidRDefault="00701833" w:rsidP="00164A49">
      <w:r>
        <w:lastRenderedPageBreak/>
        <w:t xml:space="preserve">Przegląd zamówienia nieco się różni miedzy aplikacjami, </w:t>
      </w:r>
      <w:r w:rsidR="000C6C11">
        <w:t xml:space="preserve">dlatego </w:t>
      </w:r>
      <w:r>
        <w:t xml:space="preserve">w aplikacji mobilnej nie ma sensu umieszczać zdjęcia produktów, ponieważ nie będzie </w:t>
      </w:r>
      <w:r w:rsidR="002F43B9">
        <w:t>ich dobrze widać</w:t>
      </w:r>
      <w:r>
        <w:t xml:space="preserve"> </w:t>
      </w:r>
      <w:r w:rsidR="00F22618">
        <w:t xml:space="preserve">by rozwiązać ten problem </w:t>
      </w:r>
      <w:r>
        <w:t>jest dodane przekierowanie strony</w:t>
      </w:r>
      <w:r w:rsidR="00E8502C">
        <w:t xml:space="preserve"> po kliknięciu na element</w:t>
      </w:r>
      <w:r>
        <w:t xml:space="preserve"> żeby upewnić się w wyborze.</w:t>
      </w:r>
    </w:p>
    <w:p w14:paraId="59599867" w14:textId="77777777" w:rsidR="0084374C" w:rsidRDefault="0084374C" w:rsidP="009F4AB4">
      <w:pPr>
        <w:keepNext/>
        <w:jc w:val="center"/>
        <w:rPr>
          <w:noProof/>
        </w:rPr>
      </w:pPr>
    </w:p>
    <w:p w14:paraId="59F199DF" w14:textId="2194825B" w:rsidR="00701833" w:rsidRDefault="00701833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6AC425E2" wp14:editId="557FC424">
            <wp:extent cx="3131820" cy="6469380"/>
            <wp:effectExtent l="0" t="0" r="0" b="7620"/>
            <wp:docPr id="44" name="Picture 4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phone&#10;&#10;Description automatically generated with medium confidence"/>
                    <pic:cNvPicPr/>
                  </pic:nvPicPr>
                  <pic:blipFill rotWithShape="1">
                    <a:blip r:embed="rId37"/>
                    <a:srcRect r="2143"/>
                    <a:stretch/>
                  </pic:blipFill>
                  <pic:spPr bwMode="auto">
                    <a:xfrm>
                      <a:off x="0" y="0"/>
                      <a:ext cx="3132092" cy="646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D5E8D" w14:textId="63977B53" w:rsidR="00701833" w:rsidRPr="004F5EF0" w:rsidRDefault="00701833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20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zamówienia</w:t>
      </w:r>
      <w:r w:rsidRPr="004F5EF0">
        <w:rPr>
          <w:i w:val="0"/>
          <w:iCs w:val="0"/>
          <w:noProof/>
          <w:sz w:val="20"/>
          <w:szCs w:val="20"/>
        </w:rPr>
        <w:t xml:space="preserve"> w aplikacji mobilnej</w:t>
      </w:r>
      <w:r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5289FBFA" w14:textId="77777777" w:rsidR="0084374C" w:rsidRDefault="0084374C" w:rsidP="009F4AB4">
      <w:pPr>
        <w:keepNext/>
        <w:rPr>
          <w:noProof/>
        </w:rPr>
      </w:pPr>
    </w:p>
    <w:p w14:paraId="745E8AA0" w14:textId="3F80FD80" w:rsidR="00437E28" w:rsidRDefault="00701833" w:rsidP="004F5EF0">
      <w:pPr>
        <w:keepNext/>
        <w:jc w:val="center"/>
      </w:pPr>
      <w:r w:rsidRPr="007E3E49">
        <w:rPr>
          <w:noProof/>
        </w:rPr>
        <w:drawing>
          <wp:inline distT="0" distB="0" distL="0" distR="0" wp14:anchorId="361309CA" wp14:editId="6A12551F">
            <wp:extent cx="5965615" cy="3002280"/>
            <wp:effectExtent l="0" t="0" r="0" b="7620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/>
                  </pic:nvPicPr>
                  <pic:blipFill rotWithShape="1">
                    <a:blip r:embed="rId38"/>
                    <a:srcRect l="23205" t="10270" r="21154"/>
                    <a:stretch/>
                  </pic:blipFill>
                  <pic:spPr bwMode="auto">
                    <a:xfrm>
                      <a:off x="0" y="0"/>
                      <a:ext cx="5988239" cy="3013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5851" w14:textId="4562F9D1" w:rsidR="00701833" w:rsidRPr="004F5EF0" w:rsidRDefault="00437E28" w:rsidP="00437E28">
      <w:pPr>
        <w:pStyle w:val="Caption"/>
        <w:jc w:val="center"/>
        <w:rPr>
          <w:i w:val="0"/>
          <w:iCs w:val="0"/>
          <w:noProof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21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Potwierdzenie</w:t>
      </w:r>
      <w:r w:rsidRPr="004F5EF0">
        <w:rPr>
          <w:i w:val="0"/>
          <w:iCs w:val="0"/>
          <w:noProof/>
          <w:sz w:val="20"/>
          <w:szCs w:val="20"/>
        </w:rPr>
        <w:t xml:space="preserve"> zamówienia w aplikacji webowej</w:t>
      </w:r>
      <w:r w:rsidR="00BC019D" w:rsidRPr="004F5EF0">
        <w:rPr>
          <w:i w:val="0"/>
          <w:iCs w:val="0"/>
          <w:noProof/>
          <w:sz w:val="20"/>
          <w:szCs w:val="20"/>
        </w:rPr>
        <w:br/>
        <w:t>Źródło: Opracowanie własne</w:t>
      </w:r>
    </w:p>
    <w:p w14:paraId="31160818" w14:textId="77F91CD3" w:rsidR="00E00FC8" w:rsidRPr="009F4AB4" w:rsidRDefault="00E00FC8" w:rsidP="009F4AB4">
      <w:pPr>
        <w:rPr>
          <w:i/>
          <w:iCs/>
        </w:rPr>
      </w:pPr>
      <w:r>
        <w:t>Po opłacie zamówienia możemy przejść do komunikacji z restauracją by sprawdzić stan zamówienia lub żeby dołożyć coś jeszcze itp.</w:t>
      </w:r>
      <w:r w:rsidR="006F7624" w:rsidRPr="006F7624">
        <w:t xml:space="preserve"> </w:t>
      </w:r>
    </w:p>
    <w:p w14:paraId="222F4FA5" w14:textId="77777777" w:rsidR="00E31E1B" w:rsidRDefault="00E31E1B" w:rsidP="009F4AB4">
      <w:pPr>
        <w:keepNext/>
        <w:rPr>
          <w:noProof/>
        </w:rPr>
      </w:pPr>
    </w:p>
    <w:p w14:paraId="55F3848B" w14:textId="38013A88" w:rsidR="00E00FC8" w:rsidRDefault="00E00FC8" w:rsidP="00FB1CD0">
      <w:pPr>
        <w:keepNext/>
        <w:jc w:val="center"/>
      </w:pPr>
      <w:r>
        <w:rPr>
          <w:noProof/>
        </w:rPr>
        <w:drawing>
          <wp:inline distT="0" distB="0" distL="0" distR="0" wp14:anchorId="7BC469E2" wp14:editId="0170B043">
            <wp:extent cx="5905500" cy="2684100"/>
            <wp:effectExtent l="0" t="0" r="0" b="254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/>
                  </pic:nvPicPr>
                  <pic:blipFill rotWithShape="1">
                    <a:blip r:embed="rId39"/>
                    <a:srcRect l="12824" r="12664" b="6906"/>
                    <a:stretch/>
                  </pic:blipFill>
                  <pic:spPr bwMode="auto">
                    <a:xfrm>
                      <a:off x="0" y="0"/>
                      <a:ext cx="5928145" cy="269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F76E" w14:textId="01169887" w:rsidR="00E843A5" w:rsidRPr="004F5EF0" w:rsidRDefault="00E00FC8" w:rsidP="009F4AB4">
      <w:pPr>
        <w:pStyle w:val="Caption"/>
        <w:jc w:val="center"/>
        <w:rPr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22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Czat z restauracją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34CCBCA6" w14:textId="1C21264D" w:rsidR="004766A5" w:rsidRDefault="007420FF" w:rsidP="004766A5">
      <w:r>
        <w:t xml:space="preserve">Inną dostępną opcją jest </w:t>
      </w:r>
      <w:r w:rsidR="004766A5">
        <w:t>rezerwacji miejsca</w:t>
      </w:r>
      <w:r>
        <w:t>.</w:t>
      </w:r>
      <w:r w:rsidR="004766A5">
        <w:t xml:space="preserve"> </w:t>
      </w:r>
      <w:r>
        <w:t>W</w:t>
      </w:r>
      <w:r w:rsidR="004766A5">
        <w:t xml:space="preserve"> aplikacji wygląda następująco: wybieramy stolik, po kliknięciu na który wyświetla się okienko z datą oraz godziną do rezerwacji. Czas rezerwacji </w:t>
      </w:r>
      <w:r w:rsidR="00417B30">
        <w:t xml:space="preserve">ustawia </w:t>
      </w:r>
      <w:r w:rsidR="004766A5">
        <w:t>się automatycznie</w:t>
      </w:r>
      <w:r w:rsidR="00417B30">
        <w:t>,</w:t>
      </w:r>
      <w:r w:rsidR="004766A5">
        <w:t xml:space="preserve"> a po kliknięciu inny użytkownik będzie widział</w:t>
      </w:r>
      <w:r w:rsidR="00417B30">
        <w:t>,</w:t>
      </w:r>
      <w:r w:rsidR="004766A5">
        <w:t xml:space="preserve"> że niektóre miejsca już zostały zarezerwowane.</w:t>
      </w:r>
    </w:p>
    <w:p w14:paraId="4A60FDD5" w14:textId="77777777" w:rsidR="00E31E1B" w:rsidRDefault="00E31E1B" w:rsidP="009F4AB4">
      <w:pPr>
        <w:keepNext/>
        <w:jc w:val="center"/>
        <w:rPr>
          <w:noProof/>
        </w:rPr>
      </w:pPr>
    </w:p>
    <w:p w14:paraId="13A16B46" w14:textId="3B1C5E78" w:rsidR="004766A5" w:rsidRDefault="004766A5" w:rsidP="009F4AB4">
      <w:pPr>
        <w:keepNext/>
        <w:jc w:val="center"/>
      </w:pPr>
      <w:r>
        <w:rPr>
          <w:noProof/>
        </w:rPr>
        <w:drawing>
          <wp:inline distT="0" distB="0" distL="0" distR="0" wp14:anchorId="30B92DF9" wp14:editId="5926E85B">
            <wp:extent cx="4968080" cy="3383280"/>
            <wp:effectExtent l="0" t="0" r="444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r="23929"/>
                    <a:stretch/>
                  </pic:blipFill>
                  <pic:spPr bwMode="auto">
                    <a:xfrm>
                      <a:off x="0" y="0"/>
                      <a:ext cx="4981303" cy="339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09F5C" w14:textId="7E29CEFF" w:rsidR="004766A5" w:rsidRPr="004F5EF0" w:rsidRDefault="004766A5" w:rsidP="004766A5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23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Prototyp interfejsu </w:t>
      </w:r>
      <w:r w:rsidR="00417B30" w:rsidRPr="004F5EF0">
        <w:rPr>
          <w:i w:val="0"/>
          <w:iCs w:val="0"/>
          <w:sz w:val="20"/>
          <w:szCs w:val="20"/>
        </w:rPr>
        <w:t>rezerwacji</w:t>
      </w:r>
      <w:r w:rsidRPr="004F5EF0">
        <w:rPr>
          <w:i w:val="0"/>
          <w:iCs w:val="0"/>
          <w:sz w:val="20"/>
          <w:szCs w:val="20"/>
        </w:rPr>
        <w:t xml:space="preserve"> miejsca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7C5D2D92" w14:textId="183AD97E" w:rsidR="00211706" w:rsidRDefault="004A332B" w:rsidP="00211706">
      <w:r>
        <w:t>Z</w:t>
      </w:r>
      <w:r w:rsidR="00211706">
        <w:t xml:space="preserve"> administratorskich narzędzi mamy możliwość wybrania dnia do eksportowania danych z</w:t>
      </w:r>
      <w:r w:rsidR="00033BB4">
        <w:t>a</w:t>
      </w:r>
      <w:r w:rsidR="00211706">
        <w:t>mówienia. Może być to przydatne w różnych przypadkach analizy danych, na przykład: w jakim dniu zrobiono najwięcej zamówień, co z menu jest zamawiane najczęściej itp.</w:t>
      </w:r>
    </w:p>
    <w:p w14:paraId="5579FEB0" w14:textId="77777777" w:rsidR="00211706" w:rsidRPr="00211706" w:rsidRDefault="00211706" w:rsidP="009F4AB4">
      <w:pPr>
        <w:keepNext/>
        <w:jc w:val="center"/>
      </w:pPr>
      <w:r w:rsidRPr="009F4AB4">
        <w:rPr>
          <w:noProof/>
        </w:rPr>
        <w:drawing>
          <wp:inline distT="0" distB="0" distL="0" distR="0" wp14:anchorId="01E7257C" wp14:editId="5B5AFE7A">
            <wp:extent cx="5943600" cy="269494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69D" w14:textId="4943FACB" w:rsidR="00211706" w:rsidRPr="004F5EF0" w:rsidRDefault="00211706" w:rsidP="00211706">
      <w:pPr>
        <w:pStyle w:val="Caption"/>
        <w:jc w:val="center"/>
        <w:rPr>
          <w:i w:val="0"/>
          <w:iCs w:val="0"/>
          <w:sz w:val="20"/>
          <w:szCs w:val="20"/>
        </w:rPr>
      </w:pPr>
      <w:r w:rsidRPr="004F5EF0">
        <w:rPr>
          <w:i w:val="0"/>
          <w:iCs w:val="0"/>
          <w:sz w:val="20"/>
          <w:szCs w:val="20"/>
        </w:rPr>
        <w:t xml:space="preserve">Rys. </w:t>
      </w:r>
      <w:r w:rsidRPr="004F5EF0">
        <w:rPr>
          <w:i w:val="0"/>
          <w:iCs w:val="0"/>
          <w:sz w:val="20"/>
          <w:szCs w:val="20"/>
        </w:rPr>
        <w:fldChar w:fldCharType="begin"/>
      </w:r>
      <w:r w:rsidRPr="004F5EF0">
        <w:rPr>
          <w:i w:val="0"/>
          <w:iCs w:val="0"/>
          <w:sz w:val="20"/>
          <w:szCs w:val="20"/>
        </w:rPr>
        <w:instrText xml:space="preserve"> SEQ Rys. \* ARABIC </w:instrText>
      </w:r>
      <w:r w:rsidRPr="004F5EF0">
        <w:rPr>
          <w:i w:val="0"/>
          <w:iCs w:val="0"/>
          <w:sz w:val="20"/>
          <w:szCs w:val="20"/>
        </w:rPr>
        <w:fldChar w:fldCharType="separate"/>
      </w:r>
      <w:r w:rsidR="00A736A0">
        <w:rPr>
          <w:i w:val="0"/>
          <w:iCs w:val="0"/>
          <w:noProof/>
          <w:sz w:val="20"/>
          <w:szCs w:val="20"/>
        </w:rPr>
        <w:t>24</w:t>
      </w:r>
      <w:r w:rsidRPr="004F5EF0">
        <w:rPr>
          <w:i w:val="0"/>
          <w:iCs w:val="0"/>
          <w:sz w:val="20"/>
          <w:szCs w:val="20"/>
        </w:rPr>
        <w:fldChar w:fldCharType="end"/>
      </w:r>
      <w:r w:rsidRPr="004F5EF0">
        <w:rPr>
          <w:i w:val="0"/>
          <w:iCs w:val="0"/>
          <w:sz w:val="20"/>
          <w:szCs w:val="20"/>
        </w:rPr>
        <w:t xml:space="preserve"> Przegląd danych zamówień</w:t>
      </w:r>
      <w:r w:rsidRPr="004F5EF0">
        <w:rPr>
          <w:i w:val="0"/>
          <w:iCs w:val="0"/>
          <w:sz w:val="20"/>
          <w:szCs w:val="20"/>
        </w:rPr>
        <w:br/>
        <w:t>Źródło: Opracowanie własne</w:t>
      </w:r>
    </w:p>
    <w:p w14:paraId="2CD60322" w14:textId="79E4403A" w:rsidR="00F2115D" w:rsidRPr="00931C08" w:rsidRDefault="00CF709A" w:rsidP="004F5EF0">
      <w:pPr>
        <w:pStyle w:val="Heading3"/>
        <w:ind w:left="360" w:hanging="360"/>
      </w:pPr>
      <w:bookmarkStart w:id="122" w:name="_Toc100158865"/>
      <w:r>
        <w:t xml:space="preserve"> </w:t>
      </w:r>
      <w:r w:rsidR="00F2115D" w:rsidRPr="00931C08">
        <w:t>Implementacja</w:t>
      </w:r>
      <w:bookmarkEnd w:id="122"/>
    </w:p>
    <w:p w14:paraId="3DCE0047" w14:textId="1271FCA0" w:rsidR="005A1E0B" w:rsidRPr="005A1E0B" w:rsidRDefault="005633D0" w:rsidP="00B222DF">
      <w:r w:rsidRPr="00931C08">
        <w:t xml:space="preserve">W tym rozdziale zostanie opisany proces implementacji aplikacji. Implementacja każdego programu jest osobnym procesem, ponieważ one </w:t>
      </w:r>
      <w:r w:rsidR="00033BB4">
        <w:t xml:space="preserve">są </w:t>
      </w:r>
      <w:r w:rsidRPr="00931C08">
        <w:t xml:space="preserve">powiązane między sobą w małym </w:t>
      </w:r>
      <w:r w:rsidR="001D738B" w:rsidRPr="00931C08">
        <w:t>stopniu,</w:t>
      </w:r>
      <w:r w:rsidRPr="00931C08">
        <w:t xml:space="preserve"> </w:t>
      </w:r>
      <w:r w:rsidR="005A1E0B">
        <w:t>dlatego że</w:t>
      </w:r>
      <w:r w:rsidRPr="00931C08">
        <w:t xml:space="preserve"> każd</w:t>
      </w:r>
      <w:r w:rsidR="005A1E0B">
        <w:t xml:space="preserve">e rozwiązanie </w:t>
      </w:r>
      <w:r w:rsidRPr="00931C08">
        <w:t>to osobna aplikacja.</w:t>
      </w:r>
      <w:r w:rsidR="005A1E0B">
        <w:t xml:space="preserve"> Dzięki takiemu podejściu mamy bardziej wydajny oraz </w:t>
      </w:r>
      <w:r w:rsidR="00D26C96">
        <w:t xml:space="preserve">łatwo </w:t>
      </w:r>
      <w:r w:rsidR="005A1E0B">
        <w:t>rozszerzany system. Przy przeciążeniu jednej aplikacji pozostałe będą działać poprawnie i użytkownik będzie mógł dokonać zaplanowanych zadań.</w:t>
      </w:r>
    </w:p>
    <w:p w14:paraId="22ED7CBC" w14:textId="1E3D0629" w:rsidR="005A1E0B" w:rsidRDefault="00CF709A" w:rsidP="004F5EF0">
      <w:pPr>
        <w:pStyle w:val="Heading4"/>
        <w:ind w:left="540" w:hanging="540"/>
      </w:pPr>
      <w:r>
        <w:lastRenderedPageBreak/>
        <w:t xml:space="preserve"> </w:t>
      </w:r>
      <w:r w:rsidR="005A1E0B">
        <w:t>Projekt bazy danych</w:t>
      </w:r>
    </w:p>
    <w:p w14:paraId="09B812F2" w14:textId="22427EB1" w:rsidR="00F55064" w:rsidRPr="00F61600" w:rsidRDefault="005A1E0B" w:rsidP="00F55064">
      <w:r>
        <w:t xml:space="preserve">Pierwszym etapem projektowania systemu jest projektowanie struktury bazy danych. </w:t>
      </w:r>
      <w:r w:rsidR="001B2748">
        <w:t xml:space="preserve">Rozwiązanie polega na wykorzystaniu </w:t>
      </w:r>
      <w:r>
        <w:t>podejści</w:t>
      </w:r>
      <w:r w:rsidR="001B2748">
        <w:t>a</w:t>
      </w:r>
      <w:r>
        <w:t xml:space="preserve"> „DB-First”</w:t>
      </w:r>
      <w:r w:rsidR="001B2748">
        <w:t xml:space="preserve">. W takim razie </w:t>
      </w:r>
      <w:r>
        <w:t>są generowane modele</w:t>
      </w:r>
      <w:r w:rsidR="001B2748">
        <w:t>, czyli klasy na serwerze</w:t>
      </w:r>
      <w:r>
        <w:t xml:space="preserve"> na podstawie tabel w bazie, w tym przypadku MSSQL.</w:t>
      </w:r>
      <w:r w:rsidR="001B2748">
        <w:t xml:space="preserve"> </w:t>
      </w:r>
      <w:r w:rsidR="00F55064">
        <w:t xml:space="preserve">Podczas projektowania bazy danych zostały uwzględnione wymagania zarówno funkcjonalne jak i niefunkcjonalne. </w:t>
      </w:r>
      <w:r w:rsidR="00E8605E">
        <w:t>Z</w:t>
      </w:r>
      <w:r w:rsidR="00F55064">
        <w:t>aprojektowano 6 tablic bazy z odpowiednimi relacjami pomiędzy nimi o strukturze</w:t>
      </w:r>
      <w:r w:rsidR="00C43399">
        <w:t xml:space="preserve"> przedstawionej na Rys. 1</w:t>
      </w:r>
      <w:r w:rsidR="006B7A58">
        <w:t>5</w:t>
      </w:r>
      <w:r w:rsidR="00C43399">
        <w:t>.</w:t>
      </w:r>
    </w:p>
    <w:p w14:paraId="0BD70314" w14:textId="75BB7540" w:rsidR="005A1E0B" w:rsidRPr="00916E90" w:rsidRDefault="005A1E0B" w:rsidP="005A1E0B"/>
    <w:p w14:paraId="47A5C7C0" w14:textId="77777777" w:rsidR="00FE2567" w:rsidRDefault="005A1E0B">
      <w:pPr>
        <w:keepNext/>
        <w:jc w:val="center"/>
      </w:pPr>
      <w:r w:rsidRPr="00916E90">
        <w:rPr>
          <w:noProof/>
        </w:rPr>
        <w:drawing>
          <wp:inline distT="0" distB="0" distL="0" distR="0" wp14:anchorId="3CCD191B" wp14:editId="2348EB37">
            <wp:extent cx="5943600" cy="4415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7564" w14:textId="7787921F" w:rsidR="005633D0" w:rsidRPr="00DA09A5" w:rsidRDefault="00FE2567" w:rsidP="00B937B4">
      <w:pPr>
        <w:pStyle w:val="Caption"/>
        <w:jc w:val="center"/>
        <w:rPr>
          <w:i w:val="0"/>
          <w:iCs w:val="0"/>
          <w:sz w:val="22"/>
          <w:szCs w:val="22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="00A736A0" w:rsidRPr="00DA09A5">
        <w:rPr>
          <w:i w:val="0"/>
          <w:iCs w:val="0"/>
          <w:noProof/>
          <w:sz w:val="20"/>
          <w:szCs w:val="20"/>
        </w:rPr>
        <w:t>25</w:t>
      </w:r>
      <w:r w:rsidRPr="00FB1CD0">
        <w:rPr>
          <w:i w:val="0"/>
          <w:iCs w:val="0"/>
          <w:sz w:val="20"/>
          <w:szCs w:val="20"/>
        </w:rPr>
        <w:fldChar w:fldCharType="end"/>
      </w:r>
      <w:r w:rsidR="005A1E0B" w:rsidRPr="00DA09A5">
        <w:rPr>
          <w:i w:val="0"/>
          <w:iCs w:val="0"/>
          <w:sz w:val="20"/>
          <w:szCs w:val="20"/>
        </w:rPr>
        <w:t xml:space="preserve"> Diagram relacji tabel</w:t>
      </w:r>
      <w:r w:rsidR="005A1E0B" w:rsidRPr="00DA09A5">
        <w:rPr>
          <w:i w:val="0"/>
          <w:iCs w:val="0"/>
          <w:sz w:val="20"/>
          <w:szCs w:val="20"/>
        </w:rPr>
        <w:br/>
        <w:t xml:space="preserve">Źródło: </w:t>
      </w:r>
      <w:r w:rsidR="005A1E0B" w:rsidRPr="00DA09A5">
        <w:rPr>
          <w:i w:val="0"/>
          <w:iCs w:val="0"/>
          <w:sz w:val="22"/>
          <w:szCs w:val="22"/>
        </w:rPr>
        <w:t>opracowanie własne</w:t>
      </w:r>
    </w:p>
    <w:p w14:paraId="4A3470FB" w14:textId="5DFE914A" w:rsidR="005633D0" w:rsidRPr="00931C08" w:rsidRDefault="00CF709A" w:rsidP="004F5EF0">
      <w:pPr>
        <w:pStyle w:val="Heading4"/>
        <w:ind w:left="540" w:hanging="540"/>
      </w:pPr>
      <w:r>
        <w:t xml:space="preserve"> </w:t>
      </w:r>
      <w:r w:rsidR="005633D0" w:rsidRPr="00931C08">
        <w:t xml:space="preserve">Implementacja </w:t>
      </w:r>
      <w:r w:rsidR="00920C56">
        <w:t>aplikacji</w:t>
      </w:r>
    </w:p>
    <w:p w14:paraId="54C74B8A" w14:textId="12443E5A" w:rsidR="005633D0" w:rsidRPr="00931C08" w:rsidRDefault="00233B35" w:rsidP="005633D0">
      <w:r>
        <w:t xml:space="preserve">Pierwsza cześć implementacji, to implementacja </w:t>
      </w:r>
      <w:r w:rsidR="00061E88">
        <w:t xml:space="preserve">API </w:t>
      </w:r>
      <w:r>
        <w:t>części serwerowej</w:t>
      </w:r>
      <w:r w:rsidR="00A509B1">
        <w:t xml:space="preserve"> w technologii</w:t>
      </w:r>
      <w:r w:rsidR="000D3396">
        <w:t xml:space="preserve"> </w:t>
      </w:r>
      <w:r w:rsidR="00A509B1">
        <w:t>ASP</w:t>
      </w:r>
      <w:r w:rsidR="005633D0" w:rsidRPr="00931C08">
        <w:t xml:space="preserve">.NET </w:t>
      </w:r>
      <w:proofErr w:type="spellStart"/>
      <w:r w:rsidR="005633D0" w:rsidRPr="00931C08">
        <w:t>Core</w:t>
      </w:r>
      <w:proofErr w:type="spellEnd"/>
      <w:r w:rsidR="005633D0" w:rsidRPr="00931C08">
        <w:t xml:space="preserve"> </w:t>
      </w:r>
      <w:r w:rsidR="00A509B1">
        <w:t xml:space="preserve">3.1 </w:t>
      </w:r>
      <w:r w:rsidR="005633D0" w:rsidRPr="00931C08">
        <w:t xml:space="preserve">i C#, REST API, </w:t>
      </w:r>
      <w:proofErr w:type="spellStart"/>
      <w:r w:rsidR="00E646BF" w:rsidRPr="00931C08">
        <w:t>tokenów</w:t>
      </w:r>
      <w:proofErr w:type="spellEnd"/>
      <w:r w:rsidR="00E646BF">
        <w:t xml:space="preserve"> </w:t>
      </w:r>
      <w:r w:rsidR="005633D0" w:rsidRPr="00931C08">
        <w:t xml:space="preserve">JWT, </w:t>
      </w:r>
      <w:proofErr w:type="spellStart"/>
      <w:r w:rsidR="005633D0" w:rsidRPr="00931C08">
        <w:t>Postmana</w:t>
      </w:r>
      <w:proofErr w:type="spellEnd"/>
      <w:r w:rsidR="005633D0" w:rsidRPr="00931C08">
        <w:t xml:space="preserve">, MSSQL i </w:t>
      </w:r>
      <w:proofErr w:type="spellStart"/>
      <w:r w:rsidR="005633D0" w:rsidRPr="00931C08">
        <w:t>EntityFrameworka</w:t>
      </w:r>
      <w:proofErr w:type="spellEnd"/>
      <w:r w:rsidR="005633D0" w:rsidRPr="00931C08">
        <w:t xml:space="preserve">. Architektura projektu </w:t>
      </w:r>
      <w:r w:rsidR="00A509B1">
        <w:t xml:space="preserve">jest </w:t>
      </w:r>
      <w:r w:rsidR="005633D0" w:rsidRPr="00931C08">
        <w:t xml:space="preserve">oparta o wzorzec architektoniczny DDD z wykorzystaniem wzorca projektowego pod nazwą </w:t>
      </w:r>
      <w:r w:rsidR="00A509B1">
        <w:t>„</w:t>
      </w:r>
      <w:r w:rsidR="005633D0" w:rsidRPr="00931C08">
        <w:t>Repozytorium</w:t>
      </w:r>
      <w:r w:rsidR="00A509B1">
        <w:t>”</w:t>
      </w:r>
      <w:r w:rsidR="005633D0" w:rsidRPr="00931C08">
        <w:t>.</w:t>
      </w:r>
    </w:p>
    <w:p w14:paraId="217C1AFB" w14:textId="77777777" w:rsidR="00FE2567" w:rsidRPr="004F5EF0" w:rsidRDefault="005633D0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36180464" wp14:editId="4764B2BD">
            <wp:extent cx="2972058" cy="5509737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C98" w14:textId="1914675B" w:rsidR="005633D0" w:rsidRPr="0037359C" w:rsidRDefault="00FE2567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26</w:t>
      </w:r>
      <w:r w:rsidRPr="00FB1CD0">
        <w:rPr>
          <w:i w:val="0"/>
          <w:iCs w:val="0"/>
          <w:sz w:val="20"/>
          <w:szCs w:val="20"/>
        </w:rPr>
        <w:fldChar w:fldCharType="end"/>
      </w:r>
      <w:r w:rsidRPr="00FB1CD0">
        <w:rPr>
          <w:i w:val="0"/>
          <w:iCs w:val="0"/>
          <w:sz w:val="20"/>
          <w:szCs w:val="20"/>
        </w:rPr>
        <w:t xml:space="preserve"> Struktura plików rozwiązania REST API </w:t>
      </w:r>
      <w:r w:rsidRPr="00FB1CD0">
        <w:rPr>
          <w:i w:val="0"/>
          <w:iCs w:val="0"/>
          <w:sz w:val="20"/>
          <w:szCs w:val="20"/>
        </w:rPr>
        <w:br/>
        <w:t>Źródło: opracowanie własne</w:t>
      </w:r>
    </w:p>
    <w:p w14:paraId="50E16009" w14:textId="3E700229" w:rsidR="000521DC" w:rsidRPr="00931C08" w:rsidRDefault="000521DC" w:rsidP="000521DC">
      <w:r w:rsidRPr="00931C08">
        <w:t xml:space="preserve">Relacja między projektami jest następująca: </w:t>
      </w:r>
      <w:proofErr w:type="spellStart"/>
      <w:r w:rsidRPr="00931C08">
        <w:t>Domain</w:t>
      </w:r>
      <w:proofErr w:type="spellEnd"/>
      <w:r w:rsidRPr="00931C08">
        <w:t xml:space="preserve"> to część niezależna, gdzie są przechowywane modele </w:t>
      </w:r>
      <w:r w:rsidR="004F04F3">
        <w:t>i</w:t>
      </w:r>
      <w:r w:rsidRPr="00931C08">
        <w:t xml:space="preserve"> interfejsy, które są używane w kontrolerach</w:t>
      </w:r>
      <w:r w:rsidR="008C7695">
        <w:t xml:space="preserve"> za pomocą DI</w:t>
      </w:r>
      <w:r w:rsidR="008C7695" w:rsidRPr="00931C08">
        <w:t xml:space="preserve"> </w:t>
      </w:r>
      <w:r w:rsidR="008C7695">
        <w:t>(</w:t>
      </w:r>
      <w:r w:rsidR="008C7695" w:rsidRPr="008C7695">
        <w:rPr>
          <w:i/>
          <w:iCs/>
        </w:rPr>
        <w:t xml:space="preserve">ang. </w:t>
      </w:r>
      <w:proofErr w:type="spellStart"/>
      <w:r w:rsidR="008C7695" w:rsidRPr="008C7695">
        <w:rPr>
          <w:i/>
          <w:iCs/>
        </w:rPr>
        <w:t>Dependency</w:t>
      </w:r>
      <w:proofErr w:type="spellEnd"/>
      <w:r w:rsidR="008C7695" w:rsidRPr="008C7695">
        <w:rPr>
          <w:i/>
          <w:iCs/>
        </w:rPr>
        <w:t xml:space="preserve"> </w:t>
      </w:r>
      <w:proofErr w:type="spellStart"/>
      <w:r w:rsidR="008C7695" w:rsidRPr="008C7695">
        <w:rPr>
          <w:i/>
          <w:iCs/>
        </w:rPr>
        <w:t>Injection</w:t>
      </w:r>
      <w:proofErr w:type="spellEnd"/>
      <w:r w:rsidR="008C7695">
        <w:t>).</w:t>
      </w:r>
    </w:p>
    <w:p w14:paraId="0E7F3D33" w14:textId="77777777" w:rsidR="007B20EB" w:rsidRDefault="000521DC">
      <w:pPr>
        <w:keepNext/>
        <w:jc w:val="center"/>
      </w:pPr>
      <w:r w:rsidRPr="00931C08">
        <w:rPr>
          <w:noProof/>
        </w:rPr>
        <w:lastRenderedPageBreak/>
        <w:drawing>
          <wp:inline distT="0" distB="0" distL="0" distR="0" wp14:anchorId="78EC28D7" wp14:editId="16E7B170">
            <wp:extent cx="2377646" cy="2956816"/>
            <wp:effectExtent l="0" t="0" r="381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04C7" w14:textId="05A90BA7" w:rsidR="000521DC" w:rsidRPr="00DA09A5" w:rsidRDefault="007B20EB" w:rsidP="000521DC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27</w:t>
      </w:r>
      <w:r w:rsidRPr="00FB1CD0">
        <w:rPr>
          <w:i w:val="0"/>
          <w:iCs w:val="0"/>
          <w:sz w:val="20"/>
          <w:szCs w:val="20"/>
        </w:rPr>
        <w:fldChar w:fldCharType="end"/>
      </w:r>
      <w:r w:rsidR="000521DC" w:rsidRPr="00DA09A5">
        <w:rPr>
          <w:i w:val="0"/>
          <w:iCs w:val="0"/>
          <w:sz w:val="22"/>
          <w:szCs w:val="22"/>
        </w:rPr>
        <w:t xml:space="preserve"> </w:t>
      </w:r>
      <w:r w:rsidR="000521DC" w:rsidRPr="00DA09A5">
        <w:rPr>
          <w:i w:val="0"/>
          <w:iCs w:val="0"/>
          <w:sz w:val="20"/>
          <w:szCs w:val="20"/>
        </w:rPr>
        <w:t xml:space="preserve">Serwisy </w:t>
      </w:r>
      <w:r w:rsidR="00495527" w:rsidRPr="00DA09A5">
        <w:rPr>
          <w:i w:val="0"/>
          <w:iCs w:val="0"/>
          <w:sz w:val="20"/>
          <w:szCs w:val="20"/>
        </w:rPr>
        <w:t xml:space="preserve">i modele </w:t>
      </w:r>
      <w:r w:rsidR="000521DC" w:rsidRPr="00DA09A5">
        <w:rPr>
          <w:i w:val="0"/>
          <w:iCs w:val="0"/>
          <w:sz w:val="20"/>
          <w:szCs w:val="20"/>
        </w:rPr>
        <w:t>aplikacji</w:t>
      </w:r>
      <w:r w:rsidR="00495527" w:rsidRPr="00DA09A5">
        <w:rPr>
          <w:i w:val="0"/>
          <w:iCs w:val="0"/>
          <w:sz w:val="20"/>
          <w:szCs w:val="20"/>
        </w:rPr>
        <w:t xml:space="preserve"> w </w:t>
      </w:r>
      <w:proofErr w:type="spellStart"/>
      <w:r w:rsidR="00495527" w:rsidRPr="00DA09A5">
        <w:rPr>
          <w:i w:val="0"/>
          <w:iCs w:val="0"/>
          <w:sz w:val="20"/>
          <w:szCs w:val="20"/>
        </w:rPr>
        <w:t>Domain</w:t>
      </w:r>
      <w:proofErr w:type="spellEnd"/>
      <w:r w:rsidR="000521DC" w:rsidRPr="00DA09A5">
        <w:rPr>
          <w:i w:val="0"/>
          <w:iCs w:val="0"/>
          <w:sz w:val="20"/>
          <w:szCs w:val="20"/>
        </w:rPr>
        <w:br/>
      </w:r>
      <w:r w:rsidR="001D738B" w:rsidRPr="00DA09A5">
        <w:rPr>
          <w:i w:val="0"/>
          <w:iCs w:val="0"/>
          <w:sz w:val="20"/>
          <w:szCs w:val="20"/>
        </w:rPr>
        <w:t>Źródło</w:t>
      </w:r>
      <w:r w:rsidR="000521DC" w:rsidRPr="00DA09A5">
        <w:rPr>
          <w:i w:val="0"/>
          <w:iCs w:val="0"/>
          <w:sz w:val="20"/>
          <w:szCs w:val="20"/>
        </w:rPr>
        <w:t xml:space="preserve">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3F0A4B7B" w14:textId="7A686263" w:rsidR="00931C08" w:rsidRPr="00931C08" w:rsidRDefault="000521DC" w:rsidP="005633D0">
      <w:r w:rsidRPr="00931C08">
        <w:t xml:space="preserve">Każdy interfejs jest </w:t>
      </w:r>
      <w:r w:rsidR="00030563">
        <w:t>za</w:t>
      </w:r>
      <w:r w:rsidRPr="00931C08">
        <w:t xml:space="preserve">implementowany w warstwie </w:t>
      </w:r>
      <w:proofErr w:type="spellStart"/>
      <w:r w:rsidRPr="00931C08">
        <w:t>Infrastructure</w:t>
      </w:r>
      <w:proofErr w:type="spellEnd"/>
      <w:r w:rsidRPr="00931C08">
        <w:t xml:space="preserve"> oraz wstrzyknięty w klasie oprogram</w:t>
      </w:r>
      <w:r w:rsidR="00931C08" w:rsidRPr="00931C08">
        <w:t>o</w:t>
      </w:r>
      <w:r w:rsidRPr="00931C08">
        <w:t xml:space="preserve">wania </w:t>
      </w:r>
      <w:r w:rsidR="001D738B" w:rsidRPr="00931C08">
        <w:t>pośredniczego,</w:t>
      </w:r>
      <w:r w:rsidR="00931C08" w:rsidRPr="00931C08">
        <w:t xml:space="preserve"> gdzie też jest definiowana baza danych oraz </w:t>
      </w:r>
      <w:proofErr w:type="spellStart"/>
      <w:r w:rsidR="00CF0F62" w:rsidRPr="00931C08">
        <w:t>token</w:t>
      </w:r>
      <w:proofErr w:type="spellEnd"/>
      <w:r w:rsidR="00CF0F62">
        <w:t xml:space="preserve"> </w:t>
      </w:r>
      <w:r w:rsidR="00931C08" w:rsidRPr="00931C08">
        <w:t>JWT.</w:t>
      </w:r>
      <w:r w:rsidR="00EB06A5">
        <w:t xml:space="preserve"> </w:t>
      </w:r>
    </w:p>
    <w:p w14:paraId="11D76D8F" w14:textId="77777777" w:rsidR="00086C7B" w:rsidRDefault="00086C7B" w:rsidP="00931C08">
      <w:pPr>
        <w:keepNext/>
      </w:pPr>
    </w:p>
    <w:p w14:paraId="73F12527" w14:textId="77777777" w:rsidR="007B20EB" w:rsidRDefault="00C20016">
      <w:pPr>
        <w:keepNext/>
        <w:jc w:val="center"/>
        <w:pPrChange w:id="123" w:author="Yurii Shchehliuk" w:date="2022-04-28T10:20:00Z">
          <w:pPr>
            <w:keepNext/>
          </w:pPr>
        </w:pPrChange>
      </w:pPr>
      <w:r w:rsidRPr="0040156A">
        <w:rPr>
          <w:noProof/>
        </w:rPr>
        <w:drawing>
          <wp:inline distT="0" distB="0" distL="0" distR="0" wp14:anchorId="53122837" wp14:editId="4029610D">
            <wp:extent cx="5943600" cy="364172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74A" w14:textId="636024AB" w:rsidR="00931C08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28</w:t>
      </w:r>
      <w:r w:rsidRPr="00FB1CD0">
        <w:rPr>
          <w:i w:val="0"/>
          <w:iCs w:val="0"/>
          <w:sz w:val="20"/>
          <w:szCs w:val="20"/>
        </w:rPr>
        <w:fldChar w:fldCharType="end"/>
      </w:r>
      <w:r w:rsidR="00931C08" w:rsidRPr="00DA09A5">
        <w:rPr>
          <w:i w:val="0"/>
          <w:iCs w:val="0"/>
          <w:sz w:val="20"/>
          <w:szCs w:val="20"/>
        </w:rPr>
        <w:t xml:space="preserve"> Konfiguracja aplikacji </w:t>
      </w:r>
      <w:proofErr w:type="spellStart"/>
      <w:r w:rsidR="006E31E8" w:rsidRPr="00DA09A5">
        <w:rPr>
          <w:i w:val="0"/>
          <w:iCs w:val="0"/>
          <w:sz w:val="20"/>
          <w:szCs w:val="20"/>
        </w:rPr>
        <w:t>backendowej</w:t>
      </w:r>
      <w:proofErr w:type="spellEnd"/>
      <w:r w:rsidR="00931C08" w:rsidRPr="00DA09A5">
        <w:rPr>
          <w:i w:val="0"/>
          <w:iCs w:val="0"/>
          <w:sz w:val="20"/>
          <w:szCs w:val="20"/>
        </w:rPr>
        <w:br/>
        <w:t xml:space="preserve">Źródło: </w:t>
      </w:r>
      <w:r w:rsidR="00916E90" w:rsidRPr="00DA09A5">
        <w:rPr>
          <w:i w:val="0"/>
          <w:iCs w:val="0"/>
          <w:sz w:val="20"/>
          <w:szCs w:val="20"/>
        </w:rPr>
        <w:t>opracowanie własne</w:t>
      </w:r>
    </w:p>
    <w:p w14:paraId="111637F6" w14:textId="77777777" w:rsidR="00030563" w:rsidRDefault="00030563" w:rsidP="005633D0">
      <w:r>
        <w:t xml:space="preserve">Warstwa </w:t>
      </w:r>
      <w:proofErr w:type="spellStart"/>
      <w:r w:rsidR="00C00EF1">
        <w:t>Infrastructure</w:t>
      </w:r>
      <w:proofErr w:type="spellEnd"/>
      <w:r w:rsidR="00C00EF1">
        <w:t xml:space="preserve"> jest zależn</w:t>
      </w:r>
      <w:r>
        <w:t>a</w:t>
      </w:r>
      <w:r w:rsidR="00C00EF1">
        <w:t xml:space="preserve"> od </w:t>
      </w:r>
      <w:proofErr w:type="spellStart"/>
      <w:r w:rsidR="00C00EF1">
        <w:t>Domain</w:t>
      </w:r>
      <w:proofErr w:type="spellEnd"/>
      <w:r w:rsidR="00C00EF1">
        <w:t xml:space="preserve">, ponieważ wykorzystuje jego </w:t>
      </w:r>
      <w:r>
        <w:t>m</w:t>
      </w:r>
      <w:r w:rsidR="00C00EF1">
        <w:t>odele do realizacji interfejsów, migracji bazodanowych oraz kontekstu bazy danych.</w:t>
      </w:r>
      <w:r>
        <w:t xml:space="preserve"> </w:t>
      </w:r>
    </w:p>
    <w:p w14:paraId="56446B65" w14:textId="3DF8A41F" w:rsidR="005633D0" w:rsidRDefault="00030563" w:rsidP="00AE70EB">
      <w:pPr>
        <w:ind w:firstLine="360"/>
      </w:pPr>
      <w:r>
        <w:t xml:space="preserve">I na samym końcu, gdzie cała ta informacja jest opracowana oraz przetwarzana </w:t>
      </w:r>
      <w:r w:rsidR="00EB06A5">
        <w:t xml:space="preserve">- </w:t>
      </w:r>
      <w:r>
        <w:t xml:space="preserve">to warstwa </w:t>
      </w:r>
      <w:r w:rsidR="00EB06A5">
        <w:t>„Application”</w:t>
      </w:r>
      <w:r>
        <w:t xml:space="preserve">, która jest zależna od </w:t>
      </w:r>
      <w:proofErr w:type="spellStart"/>
      <w:r>
        <w:t>Domain</w:t>
      </w:r>
      <w:proofErr w:type="spellEnd"/>
      <w:r>
        <w:t xml:space="preserve"> oraz </w:t>
      </w:r>
      <w:proofErr w:type="spellStart"/>
      <w:r>
        <w:t>Infrastructure</w:t>
      </w:r>
      <w:proofErr w:type="spellEnd"/>
      <w:r w:rsidR="00E154E4">
        <w:t>,</w:t>
      </w:r>
      <w:r>
        <w:t xml:space="preserve"> ponieważ wykorzystuje </w:t>
      </w:r>
      <w:r w:rsidR="00E154E4">
        <w:t>DTO (</w:t>
      </w:r>
      <w:r w:rsidR="00E154E4" w:rsidRPr="009F4AB4">
        <w:rPr>
          <w:i/>
          <w:iCs/>
        </w:rPr>
        <w:t xml:space="preserve">ang. Data Transfer </w:t>
      </w:r>
      <w:r w:rsidR="00E154E4" w:rsidRPr="009F4AB4">
        <w:rPr>
          <w:i/>
          <w:iCs/>
        </w:rPr>
        <w:lastRenderedPageBreak/>
        <w:t>Object</w:t>
      </w:r>
      <w:r w:rsidR="00E154E4">
        <w:t xml:space="preserve">) </w:t>
      </w:r>
      <w:r>
        <w:t xml:space="preserve">do wysyłania i przyjmowania danych </w:t>
      </w:r>
      <w:r w:rsidR="00086863">
        <w:t xml:space="preserve">z </w:t>
      </w:r>
      <w:proofErr w:type="spellStart"/>
      <w:r w:rsidR="00086863">
        <w:t>Domain</w:t>
      </w:r>
      <w:proofErr w:type="spellEnd"/>
      <w:r w:rsidR="00086863">
        <w:t xml:space="preserve"> </w:t>
      </w:r>
      <w:r w:rsidR="001C4DAE">
        <w:t>i</w:t>
      </w:r>
      <w:r>
        <w:t xml:space="preserve"> repozytoria do przetwarzania </w:t>
      </w:r>
      <w:r w:rsidR="00086863">
        <w:t>informacji z Infrastruktury</w:t>
      </w:r>
      <w:r>
        <w:t xml:space="preserve">. Właśnie jest to zaimplementowane </w:t>
      </w:r>
      <w:r w:rsidR="008452C7">
        <w:t xml:space="preserve">w </w:t>
      </w:r>
      <w:r>
        <w:t>kontroler</w:t>
      </w:r>
      <w:r w:rsidR="008452C7">
        <w:t>ach</w:t>
      </w:r>
      <w:r>
        <w:t xml:space="preserve">, które są </w:t>
      </w:r>
      <w:proofErr w:type="spellStart"/>
      <w:r>
        <w:t>endpointami</w:t>
      </w:r>
      <w:proofErr w:type="spellEnd"/>
      <w:r>
        <w:t xml:space="preserve"> do </w:t>
      </w:r>
      <w:r w:rsidR="005F4CF3">
        <w:t xml:space="preserve">klienckich </w:t>
      </w:r>
      <w:r>
        <w:t>aplikacji.</w:t>
      </w:r>
    </w:p>
    <w:p w14:paraId="5DE0CDDC" w14:textId="4C1AEAD2" w:rsidR="00087051" w:rsidRDefault="00087051" w:rsidP="00AE70EB">
      <w:pPr>
        <w:ind w:firstLine="360"/>
      </w:pPr>
      <w:r>
        <w:t>Implementacja aplikacji mobilnej polega na komunikacji między warstwami Android</w:t>
      </w:r>
      <w:r w:rsidR="0000566C">
        <w:t xml:space="preserve"> z </w:t>
      </w:r>
      <w:r>
        <w:t>Application oraz iOS</w:t>
      </w:r>
      <w:r w:rsidR="0000566C">
        <w:t xml:space="preserve"> z </w:t>
      </w:r>
      <w:r>
        <w:t>Application, gdzie Application</w:t>
      </w:r>
      <w:r w:rsidR="00D10364">
        <w:t xml:space="preserve"> to spójna biblioteka</w:t>
      </w:r>
      <w:r w:rsidR="009C3231">
        <w:t>,</w:t>
      </w:r>
      <w:r w:rsidR="00D10364">
        <w:t xml:space="preserve"> </w:t>
      </w:r>
      <w:r w:rsidR="00FB433D">
        <w:t xml:space="preserve">przeznaczeniem </w:t>
      </w:r>
      <w:r w:rsidR="00D10364">
        <w:t>której</w:t>
      </w:r>
      <w:r>
        <w:t xml:space="preserve"> jest komunikacj</w:t>
      </w:r>
      <w:r w:rsidR="00FB433D">
        <w:t>a</w:t>
      </w:r>
      <w:r>
        <w:t xml:space="preserve"> z API oraz definiowan</w:t>
      </w:r>
      <w:r w:rsidR="00EC0D77">
        <w:t>i</w:t>
      </w:r>
      <w:r>
        <w:t xml:space="preserve">e </w:t>
      </w:r>
      <w:r w:rsidR="00F511F0">
        <w:t xml:space="preserve">spójnych </w:t>
      </w:r>
      <w:r>
        <w:t>widok</w:t>
      </w:r>
      <w:r w:rsidR="00EC0D77">
        <w:t>ów</w:t>
      </w:r>
      <w:r>
        <w:t>.</w:t>
      </w:r>
      <w:r w:rsidR="009C3231">
        <w:t xml:space="preserve"> </w:t>
      </w:r>
      <w:r w:rsidR="00086C7B">
        <w:t xml:space="preserve">Właśnie w poszczególnych przesłonach implementują się rozwiązania, które na innych platformach są ograniczone ale </w:t>
      </w:r>
      <w:proofErr w:type="spellStart"/>
      <w:r w:rsidR="00086C7B">
        <w:t>XMLe</w:t>
      </w:r>
      <w:proofErr w:type="spellEnd"/>
      <w:r w:rsidR="00086C7B">
        <w:t xml:space="preserve"> widoków są takie same na wszystkich platformach.</w:t>
      </w:r>
    </w:p>
    <w:p w14:paraId="13EC872A" w14:textId="186DD6A1" w:rsidR="007B20EB" w:rsidRPr="004F5EF0" w:rsidRDefault="00087051" w:rsidP="00FB1CD0">
      <w:pPr>
        <w:keepNext/>
        <w:spacing w:before="240"/>
        <w:ind w:firstLine="90"/>
        <w:jc w:val="center"/>
        <w:rPr>
          <w:sz w:val="20"/>
          <w:szCs w:val="20"/>
        </w:rPr>
      </w:pPr>
      <w:commentRangeStart w:id="124"/>
      <w:del w:id="125" w:author="Yurii Shchehliuk" w:date="2022-04-28T12:11:00Z">
        <w:r w:rsidRPr="004F5EF0" w:rsidDel="006838E6">
          <w:rPr>
            <w:noProof/>
            <w:sz w:val="20"/>
            <w:szCs w:val="20"/>
          </w:rPr>
          <w:drawing>
            <wp:inline distT="0" distB="0" distL="0" distR="0" wp14:anchorId="4877CAA0" wp14:editId="6C15B92D">
              <wp:extent cx="5943600" cy="2804160"/>
              <wp:effectExtent l="0" t="0" r="0" b="0"/>
              <wp:docPr id="17" name="Picture 17" descr="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 descr="Text&#10;&#10;Description automatically generated"/>
                      <pic:cNvPicPr/>
                    </pic:nvPicPr>
                    <pic:blipFill rotWithShape="1">
                      <a:blip r:embed="rId46"/>
                      <a:srcRect b="1604"/>
                      <a:stretch/>
                    </pic:blipFill>
                    <pic:spPr bwMode="auto">
                      <a:xfrm>
                        <a:off x="0" y="0"/>
                        <a:ext cx="5943600" cy="280416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commentRangeEnd w:id="124"/>
      <w:r w:rsidR="00FF31DC">
        <w:rPr>
          <w:rStyle w:val="CommentReference"/>
        </w:rPr>
        <w:commentReference w:id="124"/>
      </w:r>
      <w:ins w:id="126" w:author="Yurii Shchehliuk" w:date="2022-04-28T12:11:00Z">
        <w:r w:rsidR="006838E6" w:rsidRPr="006838E6">
          <w:rPr>
            <w:noProof/>
            <w:sz w:val="20"/>
            <w:szCs w:val="20"/>
          </w:rPr>
          <w:drawing>
            <wp:inline distT="0" distB="0" distL="0" distR="0" wp14:anchorId="7697566E" wp14:editId="39BD332D">
              <wp:extent cx="6511925" cy="3312795"/>
              <wp:effectExtent l="0" t="0" r="3175" b="1905"/>
              <wp:docPr id="24" name="Picture 24" descr="Text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Picture 24" descr="Text&#10;&#10;Description automatically generated with medium confidence"/>
                      <pic:cNvPicPr/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511925" cy="3312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C981E1D" w14:textId="42AFCC6D" w:rsidR="00087051" w:rsidRPr="00DA09A5" w:rsidRDefault="007B20EB" w:rsidP="00916E90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29</w:t>
      </w:r>
      <w:r w:rsidRPr="00FB1CD0">
        <w:rPr>
          <w:i w:val="0"/>
          <w:iCs w:val="0"/>
          <w:sz w:val="20"/>
          <w:szCs w:val="20"/>
        </w:rPr>
        <w:fldChar w:fldCharType="end"/>
      </w:r>
      <w:r w:rsidR="00916E90" w:rsidRPr="00DA09A5">
        <w:rPr>
          <w:i w:val="0"/>
          <w:iCs w:val="0"/>
          <w:sz w:val="20"/>
          <w:szCs w:val="20"/>
        </w:rPr>
        <w:t xml:space="preserve"> Projektowanie widoku na przykładzie logowania</w:t>
      </w:r>
      <w:r w:rsidR="00916E90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5F8B6CA3" w14:textId="15922A46" w:rsidR="006C4196" w:rsidRDefault="00087051" w:rsidP="00AE70EB">
      <w:pPr>
        <w:ind w:firstLine="360"/>
      </w:pPr>
      <w:r>
        <w:t>W</w:t>
      </w:r>
      <w:r w:rsidR="00AC02EF">
        <w:t>i</w:t>
      </w:r>
      <w:r>
        <w:t>doki są reprezentowane w postaci XML</w:t>
      </w:r>
      <w:r w:rsidR="00AC02EF">
        <w:t>, a bindowanie danych polega na definiowaniu atrybutów</w:t>
      </w:r>
      <w:r w:rsidR="002F6F63">
        <w:t xml:space="preserve"> z</w:t>
      </w:r>
      <w:ins w:id="127" w:author="Yurii Shchehliuk" w:date="2022-04-28T10:21:00Z">
        <w:r w:rsidR="006A1D2E">
          <w:t> </w:t>
        </w:r>
      </w:ins>
      <w:del w:id="128" w:author="Yurii Shchehliuk" w:date="2022-04-28T10:21:00Z">
        <w:r w:rsidR="002F6F63" w:rsidDel="006A1D2E">
          <w:delText xml:space="preserve"> </w:delText>
        </w:r>
      </w:del>
      <w:r w:rsidR="001628EC">
        <w:t>odpowiedniej</w:t>
      </w:r>
      <w:r w:rsidR="002F6F63">
        <w:t xml:space="preserve"> klasy</w:t>
      </w:r>
      <w:r w:rsidR="00AC02EF">
        <w:t>. Właśnie w taki sposób dane są przekazywa</w:t>
      </w:r>
      <w:r w:rsidR="00551EE8">
        <w:t>ne</w:t>
      </w:r>
      <w:r w:rsidR="00AC02EF">
        <w:t xml:space="preserve"> </w:t>
      </w:r>
      <w:r w:rsidR="00BA51AF">
        <w:t xml:space="preserve">z </w:t>
      </w:r>
      <w:r w:rsidR="001628EC">
        <w:t xml:space="preserve">programu </w:t>
      </w:r>
      <w:r w:rsidR="00AC02EF">
        <w:t xml:space="preserve">do widoku oraz z widoku do </w:t>
      </w:r>
      <w:r w:rsidR="001628EC">
        <w:t>programu</w:t>
      </w:r>
      <w:r w:rsidR="005A1E0B">
        <w:t>.</w:t>
      </w:r>
    </w:p>
    <w:p w14:paraId="28B00768" w14:textId="59A5611B" w:rsidR="0072081B" w:rsidRPr="009F4AB4" w:rsidRDefault="004C784D" w:rsidP="00AE70EB">
      <w:pPr>
        <w:ind w:firstLine="360"/>
        <w:rPr>
          <w:lang w:val="uk-UA"/>
        </w:rPr>
      </w:pPr>
      <w:r>
        <w:t>Aplikacja webowa ma architekturę</w:t>
      </w:r>
      <w:r w:rsidR="0072081B">
        <w:t xml:space="preserve"> opartą o komponenty</w:t>
      </w:r>
      <w:r w:rsidR="001E4D4B">
        <w:t>.</w:t>
      </w:r>
      <w:r w:rsidR="00B24E67">
        <w:t xml:space="preserve"> </w:t>
      </w:r>
      <w:r w:rsidR="001E4D4B">
        <w:t>W</w:t>
      </w:r>
      <w:r w:rsidR="0072081B">
        <w:t xml:space="preserve"> folderze „</w:t>
      </w:r>
      <w:proofErr w:type="spellStart"/>
      <w:r w:rsidR="0072081B">
        <w:t>src</w:t>
      </w:r>
      <w:proofErr w:type="spellEnd"/>
      <w:r w:rsidR="0072081B">
        <w:t xml:space="preserve">” znajduje się </w:t>
      </w:r>
      <w:r w:rsidR="00B24E67">
        <w:t>c</w:t>
      </w:r>
      <w:r w:rsidR="0072081B">
        <w:t>ała aplikacja webowa wraz ze zdjęciami oraz modułami do instalacji</w:t>
      </w:r>
      <w:r w:rsidR="004A303E">
        <w:t>. W</w:t>
      </w:r>
      <w:r w:rsidR="00B24E67">
        <w:t xml:space="preserve"> środku mamy komponent logowania się pod nazwą „</w:t>
      </w:r>
      <w:proofErr w:type="spellStart"/>
      <w:r w:rsidR="00B24E67">
        <w:t>account</w:t>
      </w:r>
      <w:proofErr w:type="spellEnd"/>
      <w:r w:rsidR="00B24E67">
        <w:t>”, dodawani</w:t>
      </w:r>
      <w:r w:rsidR="004A303E">
        <w:t>e</w:t>
      </w:r>
      <w:r w:rsidR="00B24E67">
        <w:t xml:space="preserve"> do koszyka który się nazywa „basket”, opłata </w:t>
      </w:r>
      <w:r w:rsidR="00C636AE">
        <w:t xml:space="preserve">oraz </w:t>
      </w:r>
      <w:proofErr w:type="spellStart"/>
      <w:r w:rsidR="00C636AE">
        <w:t>eksporowanie</w:t>
      </w:r>
      <w:proofErr w:type="spellEnd"/>
      <w:r w:rsidR="00C636AE">
        <w:t xml:space="preserve"> danych administratorskich </w:t>
      </w:r>
      <w:r w:rsidR="00B24E67">
        <w:t>to „</w:t>
      </w:r>
      <w:proofErr w:type="spellStart"/>
      <w:r w:rsidR="00B24E67">
        <w:t>checkout</w:t>
      </w:r>
      <w:proofErr w:type="spellEnd"/>
      <w:r w:rsidR="00B24E67">
        <w:t xml:space="preserve">”, a w </w:t>
      </w:r>
      <w:r w:rsidR="00732E26">
        <w:t>„</w:t>
      </w:r>
      <w:proofErr w:type="spellStart"/>
      <w:r w:rsidR="00732E26">
        <w:t>core</w:t>
      </w:r>
      <w:proofErr w:type="spellEnd"/>
      <w:r w:rsidR="00732E26">
        <w:t xml:space="preserve">” </w:t>
      </w:r>
      <w:r w:rsidR="00B24E67">
        <w:t xml:space="preserve">mamy </w:t>
      </w:r>
      <w:proofErr w:type="spellStart"/>
      <w:r w:rsidR="00B24E67">
        <w:t>header</w:t>
      </w:r>
      <w:proofErr w:type="spellEnd"/>
      <w:r w:rsidR="00B24E67">
        <w:t xml:space="preserve"> oraz </w:t>
      </w:r>
      <w:proofErr w:type="spellStart"/>
      <w:r w:rsidR="00B24E67">
        <w:t>footer</w:t>
      </w:r>
      <w:proofErr w:type="spellEnd"/>
      <w:r w:rsidR="00B24E67">
        <w:t xml:space="preserve">, ponieważ są </w:t>
      </w:r>
      <w:proofErr w:type="spellStart"/>
      <w:r w:rsidR="00884889">
        <w:t>wykorzytane</w:t>
      </w:r>
      <w:proofErr w:type="spellEnd"/>
      <w:r w:rsidR="00884889">
        <w:t xml:space="preserve"> </w:t>
      </w:r>
      <w:r w:rsidR="00B24E67">
        <w:t>na każdej stronie</w:t>
      </w:r>
      <w:r w:rsidR="00CF21A1">
        <w:t>. W</w:t>
      </w:r>
      <w:r w:rsidR="00B24E67">
        <w:t xml:space="preserve"> </w:t>
      </w:r>
      <w:r w:rsidR="00C636AE">
        <w:t>„</w:t>
      </w:r>
      <w:proofErr w:type="spellStart"/>
      <w:r w:rsidR="00B24E67">
        <w:t>home</w:t>
      </w:r>
      <w:proofErr w:type="spellEnd"/>
      <w:r w:rsidR="00C636AE">
        <w:t>”</w:t>
      </w:r>
      <w:r w:rsidR="00B24E67">
        <w:t xml:space="preserve"> umieściłem główną stronę</w:t>
      </w:r>
      <w:r w:rsidR="00035500">
        <w:t>,</w:t>
      </w:r>
      <w:r w:rsidR="00B24E67">
        <w:t xml:space="preserve"> </w:t>
      </w:r>
      <w:r w:rsidR="00C636AE">
        <w:t>a w „</w:t>
      </w:r>
      <w:proofErr w:type="spellStart"/>
      <w:r w:rsidR="00C636AE">
        <w:t>shared</w:t>
      </w:r>
      <w:proofErr w:type="spellEnd"/>
      <w:r w:rsidR="00C636AE">
        <w:t>” się znajdują inne elementy aplikacji.</w:t>
      </w:r>
    </w:p>
    <w:p w14:paraId="794E5E0D" w14:textId="77777777" w:rsidR="007B20EB" w:rsidRPr="004F5EF0" w:rsidRDefault="00BB1F85">
      <w:pPr>
        <w:keepNext/>
        <w:ind w:firstLine="720"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062D1971" wp14:editId="0B5FB9F7">
            <wp:extent cx="2636748" cy="6187976"/>
            <wp:effectExtent l="0" t="0" r="0" b="38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32A" w14:textId="1B08E508" w:rsidR="004C784D" w:rsidRPr="00DA09A5" w:rsidRDefault="007B20EB" w:rsidP="004C784D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30</w:t>
      </w:r>
      <w:r w:rsidRPr="00FB1CD0">
        <w:rPr>
          <w:i w:val="0"/>
          <w:iCs w:val="0"/>
          <w:sz w:val="20"/>
          <w:szCs w:val="20"/>
        </w:rPr>
        <w:fldChar w:fldCharType="end"/>
      </w:r>
      <w:r w:rsidR="004C784D" w:rsidRPr="00DA09A5">
        <w:rPr>
          <w:i w:val="0"/>
          <w:iCs w:val="0"/>
          <w:sz w:val="20"/>
          <w:szCs w:val="20"/>
        </w:rPr>
        <w:t xml:space="preserve"> Architektura aplikacji </w:t>
      </w:r>
      <w:proofErr w:type="spellStart"/>
      <w:r w:rsidR="004C784D" w:rsidRPr="00DA09A5">
        <w:rPr>
          <w:i w:val="0"/>
          <w:iCs w:val="0"/>
          <w:sz w:val="20"/>
          <w:szCs w:val="20"/>
        </w:rPr>
        <w:t>frontendowej</w:t>
      </w:r>
      <w:proofErr w:type="spellEnd"/>
      <w:r w:rsidR="004C784D" w:rsidRPr="00DA09A5">
        <w:rPr>
          <w:i w:val="0"/>
          <w:iCs w:val="0"/>
          <w:sz w:val="20"/>
          <w:szCs w:val="20"/>
        </w:rPr>
        <w:t xml:space="preserve"> </w:t>
      </w:r>
      <w:r w:rsidR="004C784D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76D01B6A" w14:textId="03B6BAF0" w:rsidR="00F72033" w:rsidRDefault="004C784D" w:rsidP="004C784D">
      <w:r>
        <w:t xml:space="preserve">Aplikacja </w:t>
      </w:r>
      <w:del w:id="129" w:author="Yurii Shchehliuk" w:date="2022-04-28T10:51:00Z">
        <w:r w:rsidR="003A092A" w:rsidDel="00BC2599">
          <w:delText xml:space="preserve">postawiona </w:delText>
        </w:r>
      </w:del>
      <w:ins w:id="130" w:author="Yurii Shchehliuk" w:date="2022-04-28T10:51:00Z">
        <w:r w:rsidR="00BC2599">
          <w:t>oparta o</w:t>
        </w:r>
      </w:ins>
      <w:del w:id="131" w:author="Yurii Shchehliuk" w:date="2022-04-28T10:51:00Z">
        <w:r w:rsidR="003A092A" w:rsidDel="00BC2599">
          <w:delText>na</w:delText>
        </w:r>
      </w:del>
      <w:r>
        <w:t xml:space="preserve"> Angular </w:t>
      </w:r>
      <w:r w:rsidR="003A092A">
        <w:t xml:space="preserve">CLI </w:t>
      </w:r>
      <w:r>
        <w:t>12</w:t>
      </w:r>
      <w:r w:rsidR="00A61669">
        <w:t xml:space="preserve">, </w:t>
      </w:r>
      <w:del w:id="132" w:author="Yurii Shchehliuk" w:date="2022-04-28T10:51:00Z">
        <w:r w:rsidR="00D96EFD" w:rsidDel="00BC2599">
          <w:delText xml:space="preserve">a </w:delText>
        </w:r>
      </w:del>
      <w:r w:rsidR="00A92676">
        <w:t>do manipulacji danymi</w:t>
      </w:r>
      <w:r w:rsidR="00035500">
        <w:t>,</w:t>
      </w:r>
      <w:r w:rsidR="00A92676">
        <w:t xml:space="preserve"> które przychodzą z API wykorzystuj</w:t>
      </w:r>
      <w:ins w:id="133" w:author="Yurii Shchehliuk" w:date="2022-04-28T15:57:00Z">
        <w:r w:rsidR="00CC0104">
          <w:t>e</w:t>
        </w:r>
      </w:ins>
      <w:commentRangeStart w:id="134"/>
      <w:del w:id="135" w:author="Yurii Shchehliuk" w:date="2022-04-28T15:57:00Z">
        <w:r w:rsidR="00A61669" w:rsidDel="00CC0104">
          <w:delText>ę</w:delText>
        </w:r>
      </w:del>
      <w:commentRangeEnd w:id="134"/>
      <w:r w:rsidR="00ED6C37">
        <w:rPr>
          <w:rStyle w:val="CommentReference"/>
        </w:rPr>
        <w:commentReference w:id="134"/>
      </w:r>
      <w:r w:rsidR="00E872BE">
        <w:t xml:space="preserve"> </w:t>
      </w:r>
      <w:commentRangeStart w:id="136"/>
      <w:del w:id="137" w:author="Yurii Shchehliuk" w:date="2022-04-28T15:57:00Z">
        <w:r w:rsidR="00E872BE" w:rsidDel="00CC0104">
          <w:delText xml:space="preserve">http </w:delText>
        </w:r>
      </w:del>
      <w:r w:rsidR="00E872BE">
        <w:t>zapytania</w:t>
      </w:r>
      <w:commentRangeEnd w:id="136"/>
      <w:r w:rsidR="00ED6C37">
        <w:rPr>
          <w:rStyle w:val="CommentReference"/>
        </w:rPr>
        <w:commentReference w:id="136"/>
      </w:r>
      <w:r w:rsidR="00E872BE">
        <w:t xml:space="preserve"> </w:t>
      </w:r>
      <w:ins w:id="138" w:author="Yurii Shchehliuk" w:date="2022-04-28T15:57:00Z">
        <w:r w:rsidR="00CC0104">
          <w:t xml:space="preserve">http </w:t>
        </w:r>
      </w:ins>
      <w:r w:rsidR="00E872BE">
        <w:t>wraz z</w:t>
      </w:r>
      <w:r w:rsidR="00A92676">
        <w:t xml:space="preserve"> bibliotek</w:t>
      </w:r>
      <w:r w:rsidR="00E872BE">
        <w:t>ą</w:t>
      </w:r>
      <w:r w:rsidR="00A92676">
        <w:t xml:space="preserve"> </w:t>
      </w:r>
      <w:proofErr w:type="spellStart"/>
      <w:r w:rsidR="00A92676">
        <w:t>RxJS</w:t>
      </w:r>
      <w:proofErr w:type="spellEnd"/>
      <w:ins w:id="139" w:author="Yurii Shchehliuk" w:date="2022-04-28T10:52:00Z">
        <w:r w:rsidR="00380E7B">
          <w:t>.</w:t>
        </w:r>
      </w:ins>
      <w:ins w:id="140" w:author="Yurii Shchehliuk" w:date="2022-04-28T10:51:00Z">
        <w:r w:rsidR="00BC2599">
          <w:t xml:space="preserve"> </w:t>
        </w:r>
      </w:ins>
      <w:ins w:id="141" w:author="Yurii Shchehliuk" w:date="2022-04-28T10:52:00Z">
        <w:r w:rsidR="00380E7B">
          <w:t xml:space="preserve">Opracowane dane z serwisów są </w:t>
        </w:r>
      </w:ins>
      <w:ins w:id="142" w:author="Yurii Shchehliuk" w:date="2022-04-28T10:53:00Z">
        <w:r w:rsidR="00380E7B">
          <w:t>p</w:t>
        </w:r>
      </w:ins>
      <w:ins w:id="143" w:author="Yurii Shchehliuk" w:date="2022-04-28T10:52:00Z">
        <w:r w:rsidR="00380E7B">
          <w:t>rzekazywane do</w:t>
        </w:r>
      </w:ins>
      <w:del w:id="144" w:author="Yurii Shchehliuk" w:date="2022-04-28T10:51:00Z">
        <w:r w:rsidR="003426E0" w:rsidDel="00BC2599">
          <w:delText>,</w:delText>
        </w:r>
        <w:r w:rsidR="00E972F9" w:rsidDel="00BC2599">
          <w:delText xml:space="preserve"> w większym stopniu </w:delText>
        </w:r>
        <w:r w:rsidR="002B7EF3" w:rsidDel="00BC2599">
          <w:delText xml:space="preserve">ze względu korzystania z </w:delText>
        </w:r>
      </w:del>
      <w:del w:id="145" w:author="Yurii Shchehliuk" w:date="2022-04-28T10:52:00Z">
        <w:r w:rsidR="00E972F9" w:rsidDel="00380E7B">
          <w:delText xml:space="preserve">asynchronicznych </w:delText>
        </w:r>
        <w:r w:rsidR="002B7EF3" w:rsidDel="00380E7B">
          <w:delText>zapyta</w:delText>
        </w:r>
      </w:del>
      <w:del w:id="146" w:author="Yurii Shchehliuk" w:date="2022-04-28T10:51:00Z">
        <w:r w:rsidR="002B7EF3" w:rsidDel="00BC2599">
          <w:delText>ń</w:delText>
        </w:r>
      </w:del>
      <w:del w:id="147" w:author="Yurii Shchehliuk" w:date="2022-04-28T10:52:00Z">
        <w:r w:rsidR="002B7EF3" w:rsidDel="00380E7B">
          <w:delText xml:space="preserve"> z </w:delText>
        </w:r>
        <w:r w:rsidR="00E972F9" w:rsidDel="00380E7B">
          <w:delText>kolekcji pod nazwą „Observable”</w:delText>
        </w:r>
        <w:r w:rsidR="00A92676" w:rsidDel="00380E7B">
          <w:delText xml:space="preserve">. </w:delText>
        </w:r>
        <w:r w:rsidR="000568B1" w:rsidDel="00380E7B">
          <w:delText xml:space="preserve">Zarządzanie danymi </w:delText>
        </w:r>
        <w:r w:rsidR="00F72033" w:rsidDel="00380E7B">
          <w:delText>zaimplementowan</w:delText>
        </w:r>
        <w:r w:rsidR="000568B1" w:rsidDel="00380E7B">
          <w:delText>e</w:delText>
        </w:r>
        <w:r w:rsidR="00F72033" w:rsidDel="00380E7B">
          <w:delText xml:space="preserve"> w serwisach</w:delText>
        </w:r>
      </w:del>
      <w:del w:id="148" w:author="Yurii Shchehliuk" w:date="2022-04-28T10:53:00Z">
        <w:r w:rsidR="001B73A2" w:rsidDel="00380E7B">
          <w:delText>,</w:delText>
        </w:r>
        <w:r w:rsidR="00436453" w:rsidDel="00380E7B">
          <w:delText xml:space="preserve"> </w:delText>
        </w:r>
        <w:r w:rsidR="00F72033" w:rsidDel="00380E7B">
          <w:delText>a</w:delText>
        </w:r>
      </w:del>
      <w:r w:rsidR="00F72033">
        <w:t xml:space="preserve"> komponent</w:t>
      </w:r>
      <w:ins w:id="149" w:author="Yurii Shchehliuk" w:date="2022-04-28T10:53:00Z">
        <w:r w:rsidR="00380E7B">
          <w:t>ów</w:t>
        </w:r>
      </w:ins>
      <w:del w:id="150" w:author="Yurii Shchehliuk" w:date="2022-04-28T10:53:00Z">
        <w:r w:rsidR="00F72033" w:rsidDel="00380E7B">
          <w:delText>y deklarują się</w:delText>
        </w:r>
      </w:del>
      <w:r w:rsidR="00F72033">
        <w:t xml:space="preserve"> </w:t>
      </w:r>
      <w:del w:id="151" w:author="Yurii Shchehliuk" w:date="2022-04-28T10:53:00Z">
        <w:r w:rsidR="00F72033" w:rsidDel="00380E7B">
          <w:delText>w osobnych modułach</w:delText>
        </w:r>
      </w:del>
      <w:ins w:id="152" w:author="Yurii Shchehliuk" w:date="2022-04-28T10:53:00Z">
        <w:r w:rsidR="00380E7B">
          <w:t>konkretnego modułu</w:t>
        </w:r>
      </w:ins>
      <w:r w:rsidR="00F72033">
        <w:t>.</w:t>
      </w:r>
    </w:p>
    <w:p w14:paraId="621CCF18" w14:textId="727E8B63" w:rsidR="00643A28" w:rsidRPr="00F61600" w:rsidRDefault="00F72033" w:rsidP="009F4AB4">
      <w:pPr>
        <w:ind w:firstLine="360"/>
      </w:pPr>
      <w:r>
        <w:t>Komponenty korzystają z serwisów i mają swoje przeznaczenie dla osobnych części wizualizacji danych. By uruchomić aplikację należy zainstalować biblioteki za pomocą node.js i managera pakietów „</w:t>
      </w:r>
      <w:proofErr w:type="spellStart"/>
      <w:r>
        <w:t>npm</w:t>
      </w:r>
      <w:proofErr w:type="spellEnd"/>
      <w:r>
        <w:t>” lub „</w:t>
      </w:r>
      <w:proofErr w:type="spellStart"/>
      <w:r>
        <w:t>yarn</w:t>
      </w:r>
      <w:proofErr w:type="spellEnd"/>
      <w:r>
        <w:t>” zatem wykonać polecenie w terminalu „</w:t>
      </w:r>
      <w:proofErr w:type="spellStart"/>
      <w:r>
        <w:t>ng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” i aplikacja się </w:t>
      </w:r>
      <w:r w:rsidR="009F27E4">
        <w:t>uruchomi</w:t>
      </w:r>
      <w:r>
        <w:t xml:space="preserve"> </w:t>
      </w:r>
      <w:r w:rsidR="009F27E4">
        <w:t>na „</w:t>
      </w:r>
      <w:r w:rsidR="00363CB2">
        <w:t>http://</w:t>
      </w:r>
      <w:r w:rsidR="009F27E4">
        <w:t>localhost:4200”</w:t>
      </w:r>
      <w:r w:rsidR="00363CB2">
        <w:t xml:space="preserve">, który się łączy do </w:t>
      </w:r>
      <w:r w:rsidR="00801E44">
        <w:t>API</w:t>
      </w:r>
      <w:r w:rsidR="00363CB2">
        <w:t xml:space="preserve"> na „https://localhost:5001”</w:t>
      </w:r>
      <w:r w:rsidR="00801E44">
        <w:t>.</w:t>
      </w:r>
      <w:r w:rsidR="00FA3322">
        <w:t xml:space="preserve"> Dzięki temu że jest zainstalowany certyfikat SSL, połączenie jest bezpieczniejsze, ponieważ odbywa się na podstawię protokołu HTTPS.</w:t>
      </w:r>
    </w:p>
    <w:p w14:paraId="4669B869" w14:textId="0F5AF0F8" w:rsidR="006C4196" w:rsidRPr="00AE70EB" w:rsidRDefault="00CF709A" w:rsidP="004F5EF0">
      <w:pPr>
        <w:pStyle w:val="Heading3"/>
        <w:ind w:left="360" w:hanging="360"/>
      </w:pPr>
      <w:bookmarkStart w:id="153" w:name="_Toc100158866"/>
      <w:r>
        <w:t xml:space="preserve"> </w:t>
      </w:r>
      <w:r w:rsidR="00A436DA" w:rsidRPr="00AE70EB">
        <w:t>Opis działania aplikacji</w:t>
      </w:r>
      <w:bookmarkEnd w:id="153"/>
    </w:p>
    <w:p w14:paraId="15AB9EFE" w14:textId="2876A36C" w:rsidR="00A436DA" w:rsidRDefault="00B06AE0" w:rsidP="00A436DA">
      <w:r>
        <w:t>Aplikacja mobil</w:t>
      </w:r>
      <w:r w:rsidR="00943EF2">
        <w:t>n</w:t>
      </w:r>
      <w:r>
        <w:t xml:space="preserve">a oraz webowa wykorzystują </w:t>
      </w:r>
      <w:proofErr w:type="spellStart"/>
      <w:r>
        <w:t>endpointy</w:t>
      </w:r>
      <w:proofErr w:type="spellEnd"/>
      <w:r>
        <w:t xml:space="preserve"> z serwera IIS do pobrania, edytowania lub dodawania nowych danych. Tak przez aplikację mobil</w:t>
      </w:r>
      <w:r w:rsidR="00943EF2">
        <w:t>n</w:t>
      </w:r>
      <w:r>
        <w:t>ą możemy</w:t>
      </w:r>
      <w:r w:rsidR="00873BD2">
        <w:t xml:space="preserve"> przeprowadzić wszystkie działania z </w:t>
      </w:r>
      <w:r w:rsidR="00D247FC">
        <w:t>menu restauracji, czyli przeglądnąć listę, dodać lub usunąć do zamówienie oraz menu kontaktowe z restauracją.</w:t>
      </w:r>
      <w:r>
        <w:t xml:space="preserve"> </w:t>
      </w:r>
      <w:r w:rsidR="00D247FC">
        <w:lastRenderedPageBreak/>
        <w:t>W aplikacji webowej o</w:t>
      </w:r>
      <w:r w:rsidR="00A436DA">
        <w:t xml:space="preserve">prócz wyżej wymienionych funkcjonalności, dla administratorów też jest możliwość </w:t>
      </w:r>
      <w:r w:rsidR="00D247FC">
        <w:t xml:space="preserve">zarządzania menu oraz </w:t>
      </w:r>
      <w:r w:rsidR="00A436DA">
        <w:t xml:space="preserve">wyeksportowania danych </w:t>
      </w:r>
      <w:r w:rsidR="00D247FC">
        <w:t xml:space="preserve">zamówień z wybranego dnia </w:t>
      </w:r>
      <w:r w:rsidR="00A436DA">
        <w:t>do pliku JSON.</w:t>
      </w:r>
    </w:p>
    <w:p w14:paraId="21216839" w14:textId="466D5838" w:rsidR="00E377A3" w:rsidRDefault="00E377A3" w:rsidP="00A436DA"/>
    <w:p w14:paraId="73FF252D" w14:textId="77777777" w:rsidR="00A436DA" w:rsidRDefault="00A436DA" w:rsidP="00A436DA">
      <w:r>
        <w:t xml:space="preserve">W wyniku implementacji danego systemu zostały wytworzone trzy główne moduły: </w:t>
      </w:r>
    </w:p>
    <w:p w14:paraId="6A77D95E" w14:textId="23BB4CC4" w:rsidR="00A436DA" w:rsidRDefault="00A436DA" w:rsidP="00E514CA">
      <w:pPr>
        <w:pStyle w:val="ListParagraph"/>
        <w:numPr>
          <w:ilvl w:val="0"/>
          <w:numId w:val="33"/>
        </w:numPr>
      </w:pPr>
      <w:r>
        <w:t xml:space="preserve">Aplikacja mobilna na podstawie </w:t>
      </w:r>
      <w:proofErr w:type="spellStart"/>
      <w:r>
        <w:t>Xamairn</w:t>
      </w:r>
      <w:proofErr w:type="spellEnd"/>
      <w:r>
        <w:t>, który umożliwia korzystanie z podstawowych</w:t>
      </w:r>
      <w:r w:rsidR="00AE70EB">
        <w:t xml:space="preserve"> </w:t>
      </w:r>
      <w:r>
        <w:t>funkcjonalności dla użytkownika.</w:t>
      </w:r>
    </w:p>
    <w:p w14:paraId="6F64BCD4" w14:textId="2C4E1854" w:rsidR="00A436DA" w:rsidRDefault="000F6AC6" w:rsidP="00DD3082">
      <w:pPr>
        <w:pStyle w:val="ListParagraph"/>
        <w:numPr>
          <w:ilvl w:val="0"/>
          <w:numId w:val="33"/>
        </w:numPr>
      </w:pPr>
      <w:proofErr w:type="spellStart"/>
      <w:r>
        <w:t>Frontend</w:t>
      </w:r>
      <w:proofErr w:type="spellEnd"/>
      <w:r>
        <w:t xml:space="preserve"> w postaci SPA</w:t>
      </w:r>
      <w:ins w:id="154" w:author="Yurii Shchehliuk" w:date="2022-04-28T16:00:00Z">
        <w:r w:rsidR="00D2247D">
          <w:t xml:space="preserve"> (</w:t>
        </w:r>
        <w:r w:rsidR="00D2247D" w:rsidRPr="00D2247D">
          <w:rPr>
            <w:i/>
            <w:iCs/>
            <w:rPrChange w:id="155" w:author="Yurii Shchehliuk" w:date="2022-04-28T16:01:00Z">
              <w:rPr/>
            </w:rPrChange>
          </w:rPr>
          <w:t xml:space="preserve">ang. Single </w:t>
        </w:r>
        <w:proofErr w:type="spellStart"/>
        <w:r w:rsidR="00D2247D" w:rsidRPr="00D2247D">
          <w:rPr>
            <w:i/>
            <w:iCs/>
            <w:rPrChange w:id="156" w:author="Yurii Shchehliuk" w:date="2022-04-28T16:01:00Z">
              <w:rPr/>
            </w:rPrChange>
          </w:rPr>
          <w:t>page</w:t>
        </w:r>
        <w:proofErr w:type="spellEnd"/>
        <w:r w:rsidR="00D2247D" w:rsidRPr="00D2247D">
          <w:rPr>
            <w:i/>
            <w:iCs/>
            <w:rPrChange w:id="157" w:author="Yurii Shchehliuk" w:date="2022-04-28T16:01:00Z">
              <w:rPr/>
            </w:rPrChange>
          </w:rPr>
          <w:t xml:space="preserve"> </w:t>
        </w:r>
        <w:proofErr w:type="spellStart"/>
        <w:r w:rsidR="00D2247D" w:rsidRPr="00D2247D">
          <w:rPr>
            <w:i/>
            <w:iCs/>
            <w:rPrChange w:id="158" w:author="Yurii Shchehliuk" w:date="2022-04-28T16:01:00Z">
              <w:rPr/>
            </w:rPrChange>
          </w:rPr>
          <w:t>application</w:t>
        </w:r>
        <w:proofErr w:type="spellEnd"/>
        <w:r w:rsidR="00D2247D">
          <w:t>)</w:t>
        </w:r>
      </w:ins>
      <w:r>
        <w:t xml:space="preserve">, który oferuje korzystanie z wszystkie podstawowych funkcjonalności oraz narzędzia do zarządzania </w:t>
      </w:r>
      <w:r w:rsidR="00D247FC">
        <w:t>menu</w:t>
      </w:r>
      <w:r w:rsidR="00A436DA">
        <w:t>.</w:t>
      </w:r>
    </w:p>
    <w:p w14:paraId="6FF3E8C9" w14:textId="358EA084" w:rsidR="00D247FC" w:rsidRDefault="00D247FC" w:rsidP="00D247FC">
      <w:pPr>
        <w:pStyle w:val="ListParagraph"/>
        <w:numPr>
          <w:ilvl w:val="0"/>
          <w:numId w:val="33"/>
        </w:numPr>
      </w:pPr>
      <w:proofErr w:type="spellStart"/>
      <w:r>
        <w:t>Backend</w:t>
      </w:r>
      <w:proofErr w:type="spellEnd"/>
      <w:r>
        <w:t xml:space="preserve"> w postaci REST API</w:t>
      </w:r>
      <w:r w:rsidR="00035500">
        <w:t>,</w:t>
      </w:r>
      <w:r w:rsidR="004B052A">
        <w:t xml:space="preserve"> który został umieszczony na IIS </w:t>
      </w:r>
      <w:proofErr w:type="spellStart"/>
      <w:r w:rsidR="004B052A">
        <w:t>hostcie</w:t>
      </w:r>
      <w:proofErr w:type="spellEnd"/>
      <w:r>
        <w:t>.</w:t>
      </w:r>
    </w:p>
    <w:p w14:paraId="43D4F2ED" w14:textId="7E48DC49" w:rsidR="00ED2C5C" w:rsidRDefault="00E377A3" w:rsidP="009F4AB4">
      <w:pPr>
        <w:ind w:firstLine="360"/>
      </w:pPr>
      <w:r>
        <w:t>Z aplikacji webowej p</w:t>
      </w:r>
      <w:r w:rsidR="00ED2C5C">
        <w:t xml:space="preserve">o opłacie za pomocą </w:t>
      </w:r>
      <w:proofErr w:type="spellStart"/>
      <w:r w:rsidR="00ED2C5C">
        <w:t>Stripe</w:t>
      </w:r>
      <w:proofErr w:type="spellEnd"/>
      <w:r w:rsidR="00960522">
        <w:t xml:space="preserve"> jest</w:t>
      </w:r>
      <w:r w:rsidR="00ED2C5C">
        <w:t xml:space="preserve"> dostępny przegląd oczekujących zamówień oraz czat z restauracją.</w:t>
      </w:r>
    </w:p>
    <w:p w14:paraId="6EF446ED" w14:textId="5287389A" w:rsidR="00A9549D" w:rsidRDefault="00A436DA" w:rsidP="00FB1CD0">
      <w:pPr>
        <w:spacing w:after="240"/>
      </w:pPr>
      <w:r>
        <w:t xml:space="preserve">Po zakończeniu procesu implementacji projekt </w:t>
      </w:r>
      <w:r w:rsidR="00592E6A">
        <w:t xml:space="preserve">był </w:t>
      </w:r>
      <w:r w:rsidR="00F12E6C">
        <w:t>gotowy do</w:t>
      </w:r>
      <w:r>
        <w:t xml:space="preserve"> </w:t>
      </w:r>
      <w:r w:rsidR="00F12E6C">
        <w:t>przetestowania.</w:t>
      </w:r>
    </w:p>
    <w:p w14:paraId="767189B7" w14:textId="3C40276D" w:rsidR="00A436DA" w:rsidRDefault="00CF709A" w:rsidP="004F5EF0">
      <w:pPr>
        <w:pStyle w:val="Heading3"/>
        <w:ind w:left="360" w:hanging="360"/>
      </w:pPr>
      <w:bookmarkStart w:id="159" w:name="_Toc100158867"/>
      <w:r>
        <w:t xml:space="preserve"> </w:t>
      </w:r>
      <w:r w:rsidR="00A436DA" w:rsidRPr="00931C08">
        <w:t>Testy (ewaluacja)</w:t>
      </w:r>
      <w:bookmarkEnd w:id="159"/>
    </w:p>
    <w:p w14:paraId="35D439AF" w14:textId="162DB74A" w:rsidR="00F322BB" w:rsidRDefault="00F12E6C" w:rsidP="00A436DA">
      <w:r>
        <w:t>Po zakończeniu implementacji były przeprowadzone testy manual</w:t>
      </w:r>
      <w:r w:rsidR="00DD3082">
        <w:t>n</w:t>
      </w:r>
      <w:r>
        <w:t xml:space="preserve">e oraz automatyczne. Do testowania serwisów aplikacji były napisane testy jednostkowe oraz integracyjne. Napisane testy zostały </w:t>
      </w:r>
      <w:r w:rsidR="00B03D78">
        <w:t>stworzone</w:t>
      </w:r>
      <w:r>
        <w:t xml:space="preserve"> dla osobnych jednostek kontrolerów oraz głównego modułu aplikacji.</w:t>
      </w:r>
      <w:r w:rsidR="007276FB">
        <w:t xml:space="preserve"> </w:t>
      </w:r>
      <w:r w:rsidR="00F322BB">
        <w:t xml:space="preserve">Do testowania </w:t>
      </w:r>
      <w:r w:rsidR="008C1D4D">
        <w:t>komponentów</w:t>
      </w:r>
      <w:r w:rsidR="00F322BB">
        <w:t xml:space="preserve"> aplikacji </w:t>
      </w:r>
      <w:proofErr w:type="spellStart"/>
      <w:r w:rsidR="00F322BB">
        <w:t>Frontendowej</w:t>
      </w:r>
      <w:proofErr w:type="spellEnd"/>
      <w:r w:rsidR="00F322BB">
        <w:t xml:space="preserve"> został wykorzystany </w:t>
      </w:r>
      <w:proofErr w:type="spellStart"/>
      <w:r w:rsidR="00F322BB">
        <w:t>framework</w:t>
      </w:r>
      <w:proofErr w:type="spellEnd"/>
      <w:r w:rsidR="00F322BB">
        <w:t xml:space="preserve"> „</w:t>
      </w:r>
      <w:proofErr w:type="spellStart"/>
      <w:r w:rsidR="00F322BB">
        <w:t>Jasmine</w:t>
      </w:r>
      <w:proofErr w:type="spellEnd"/>
      <w:r w:rsidR="00F322BB">
        <w:t>”</w:t>
      </w:r>
      <w:r w:rsidR="00D06801">
        <w:t xml:space="preserve"> oraz </w:t>
      </w:r>
      <w:r w:rsidR="007824C9">
        <w:t>„</w:t>
      </w:r>
      <w:r w:rsidR="00D06801">
        <w:t>Karma</w:t>
      </w:r>
      <w:r w:rsidR="007824C9">
        <w:t>”</w:t>
      </w:r>
      <w:r w:rsidR="00F322BB">
        <w:t>.</w:t>
      </w:r>
    </w:p>
    <w:p w14:paraId="72DD4475" w14:textId="2D982DA6" w:rsidR="007E3E49" w:rsidRDefault="007E3E49" w:rsidP="00A436DA"/>
    <w:p w14:paraId="421BF792" w14:textId="1A9E8A39" w:rsidR="007E3E49" w:rsidRDefault="007E3E49" w:rsidP="00A436DA"/>
    <w:p w14:paraId="4DD09894" w14:textId="5CECEF10" w:rsidR="007E3E49" w:rsidRDefault="007E3E49" w:rsidP="00A436DA"/>
    <w:p w14:paraId="23765869" w14:textId="77777777" w:rsidR="007B20EB" w:rsidRPr="004F5EF0" w:rsidRDefault="0016778F">
      <w:pPr>
        <w:keepNext/>
        <w:jc w:val="center"/>
        <w:rPr>
          <w:sz w:val="20"/>
          <w:szCs w:val="20"/>
        </w:rPr>
      </w:pPr>
      <w:r w:rsidRPr="004F5EF0">
        <w:rPr>
          <w:noProof/>
          <w:sz w:val="20"/>
          <w:szCs w:val="20"/>
        </w:rPr>
        <w:lastRenderedPageBreak/>
        <w:drawing>
          <wp:inline distT="0" distB="0" distL="0" distR="0" wp14:anchorId="158283D9" wp14:editId="0403E6AB">
            <wp:extent cx="5943600" cy="5269230"/>
            <wp:effectExtent l="0" t="0" r="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6B7E" w14:textId="32E74730" w:rsidR="00FF073E" w:rsidRPr="00DA09A5" w:rsidRDefault="007B20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31</w:t>
      </w:r>
      <w:r w:rsidRPr="00FB1CD0">
        <w:rPr>
          <w:i w:val="0"/>
          <w:iCs w:val="0"/>
          <w:sz w:val="20"/>
          <w:szCs w:val="20"/>
        </w:rPr>
        <w:fldChar w:fldCharType="end"/>
      </w:r>
      <w:r w:rsidR="00FF073E" w:rsidRPr="00DA09A5">
        <w:rPr>
          <w:i w:val="0"/>
          <w:iCs w:val="0"/>
          <w:sz w:val="20"/>
          <w:szCs w:val="20"/>
        </w:rPr>
        <w:t xml:space="preserve"> </w:t>
      </w:r>
      <w:r w:rsidR="00097C11" w:rsidRPr="00DA09A5">
        <w:rPr>
          <w:i w:val="0"/>
          <w:iCs w:val="0"/>
          <w:sz w:val="20"/>
          <w:szCs w:val="20"/>
        </w:rPr>
        <w:t>K</w:t>
      </w:r>
      <w:r w:rsidR="00FF073E" w:rsidRPr="00DA09A5">
        <w:rPr>
          <w:i w:val="0"/>
          <w:iCs w:val="0"/>
          <w:sz w:val="20"/>
          <w:szCs w:val="20"/>
        </w:rPr>
        <w:t xml:space="preserve">onfiguracja modułu testowania </w:t>
      </w:r>
      <w:r w:rsidR="00FF073E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256EBFF8" w14:textId="65F78E1F" w:rsidR="008C4AF9" w:rsidRDefault="008C4AF9" w:rsidP="008C4AF9">
      <w:r>
        <w:t xml:space="preserve">Testowanie osobnych komponentów polega na wykorzystaniu funkcji danego </w:t>
      </w:r>
      <w:proofErr w:type="spellStart"/>
      <w:r>
        <w:t>frameworku</w:t>
      </w:r>
      <w:proofErr w:type="spellEnd"/>
      <w:r>
        <w:t>, takich jak „</w:t>
      </w:r>
      <w:proofErr w:type="spellStart"/>
      <w:r>
        <w:t>describe</w:t>
      </w:r>
      <w:proofErr w:type="spellEnd"/>
      <w:r>
        <w:t>”, „</w:t>
      </w:r>
      <w:proofErr w:type="spellStart"/>
      <w:r>
        <w:t>it</w:t>
      </w:r>
      <w:proofErr w:type="spellEnd"/>
      <w:r>
        <w:t>” oraz „</w:t>
      </w:r>
      <w:proofErr w:type="spellStart"/>
      <w:r>
        <w:t>expect</w:t>
      </w:r>
      <w:proofErr w:type="spellEnd"/>
      <w:r>
        <w:t>”. Działanie jest dość podobne do „AAA” (</w:t>
      </w:r>
      <w:r w:rsidRPr="000E2F1A">
        <w:rPr>
          <w:i/>
          <w:iCs/>
        </w:rPr>
        <w:t xml:space="preserve">ang. </w:t>
      </w:r>
      <w:proofErr w:type="spellStart"/>
      <w:r w:rsidR="000E2F1A" w:rsidRPr="000E2F1A">
        <w:rPr>
          <w:i/>
          <w:iCs/>
        </w:rPr>
        <w:t>Arrange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Act</w:t>
      </w:r>
      <w:proofErr w:type="spellEnd"/>
      <w:r w:rsidR="000E2F1A" w:rsidRPr="000E2F1A">
        <w:rPr>
          <w:i/>
          <w:iCs/>
        </w:rPr>
        <w:t xml:space="preserve"> </w:t>
      </w:r>
      <w:proofErr w:type="spellStart"/>
      <w:r w:rsidR="000E2F1A" w:rsidRPr="000E2F1A">
        <w:rPr>
          <w:i/>
          <w:iCs/>
        </w:rPr>
        <w:t>Assert</w:t>
      </w:r>
      <w:proofErr w:type="spellEnd"/>
      <w:r>
        <w:t xml:space="preserve">), czyli </w:t>
      </w:r>
      <w:r w:rsidR="000E2F1A">
        <w:t>przygotowujemy dane wejściowe dalej wywołujemy działania testowanej funkcji i zatem porównujemy wynik faktyczny z wynikiem oczekiwanym.</w:t>
      </w:r>
    </w:p>
    <w:p w14:paraId="70C8ED0D" w14:textId="7A154C70" w:rsidR="00CF39EF" w:rsidRDefault="00CF39EF" w:rsidP="00CF39EF">
      <w:pPr>
        <w:keepNext/>
      </w:pPr>
    </w:p>
    <w:p w14:paraId="71BAA5E7" w14:textId="77777777" w:rsidR="00E80E37" w:rsidRDefault="00F60619" w:rsidP="00FB1CD0">
      <w:pPr>
        <w:pStyle w:val="Caption"/>
        <w:spacing w:after="0"/>
        <w:jc w:val="center"/>
        <w:rPr>
          <w:i w:val="0"/>
          <w:iCs w:val="0"/>
        </w:rPr>
      </w:pPr>
      <w:r w:rsidRPr="00F60619">
        <w:rPr>
          <w:i w:val="0"/>
          <w:iCs w:val="0"/>
        </w:rPr>
        <w:t xml:space="preserve"> </w:t>
      </w:r>
      <w:r w:rsidR="009C6376" w:rsidRPr="004F5EF0">
        <w:rPr>
          <w:i w:val="0"/>
          <w:iCs w:val="0"/>
          <w:noProof/>
          <w:sz w:val="20"/>
          <w:szCs w:val="20"/>
        </w:rPr>
        <w:drawing>
          <wp:inline distT="0" distB="0" distL="0" distR="0" wp14:anchorId="4F59D423" wp14:editId="442C2AA4">
            <wp:extent cx="5631668" cy="5403048"/>
            <wp:effectExtent l="0" t="0" r="7620" b="762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54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D501" w14:textId="745F8632" w:rsidR="00CF39EF" w:rsidRPr="00DA09A5" w:rsidRDefault="00A736A0" w:rsidP="00276AEB">
      <w:pPr>
        <w:pStyle w:val="Caption"/>
        <w:jc w:val="center"/>
        <w:rPr>
          <w:i w:val="0"/>
          <w:iCs w:val="0"/>
          <w:sz w:val="20"/>
          <w:szCs w:val="20"/>
        </w:rPr>
      </w:pPr>
      <w:r w:rsidRPr="00FB1CD0">
        <w:rPr>
          <w:i w:val="0"/>
          <w:iCs w:val="0"/>
          <w:sz w:val="20"/>
          <w:szCs w:val="20"/>
        </w:rPr>
        <w:t xml:space="preserve">Rys. </w:t>
      </w:r>
      <w:r w:rsidRPr="00FB1CD0">
        <w:rPr>
          <w:i w:val="0"/>
          <w:iCs w:val="0"/>
          <w:sz w:val="20"/>
          <w:szCs w:val="20"/>
        </w:rPr>
        <w:fldChar w:fldCharType="begin"/>
      </w:r>
      <w:r w:rsidRPr="00FB1CD0">
        <w:rPr>
          <w:i w:val="0"/>
          <w:iCs w:val="0"/>
          <w:sz w:val="20"/>
          <w:szCs w:val="20"/>
        </w:rPr>
        <w:instrText xml:space="preserve"> SEQ Rys. \* ARABIC </w:instrText>
      </w:r>
      <w:r w:rsidRPr="00FB1CD0">
        <w:rPr>
          <w:i w:val="0"/>
          <w:iCs w:val="0"/>
          <w:sz w:val="20"/>
          <w:szCs w:val="20"/>
        </w:rPr>
        <w:fldChar w:fldCharType="separate"/>
      </w:r>
      <w:r w:rsidRPr="00FB1CD0">
        <w:rPr>
          <w:i w:val="0"/>
          <w:iCs w:val="0"/>
          <w:noProof/>
          <w:sz w:val="20"/>
          <w:szCs w:val="20"/>
        </w:rPr>
        <w:t>32</w:t>
      </w:r>
      <w:r w:rsidRPr="00FB1CD0">
        <w:rPr>
          <w:i w:val="0"/>
          <w:iCs w:val="0"/>
          <w:sz w:val="20"/>
          <w:szCs w:val="20"/>
        </w:rPr>
        <w:fldChar w:fldCharType="end"/>
      </w:r>
      <w:r w:rsidR="00276AEB" w:rsidRPr="00DA09A5">
        <w:rPr>
          <w:i w:val="0"/>
          <w:iCs w:val="0"/>
          <w:sz w:val="20"/>
          <w:szCs w:val="20"/>
        </w:rPr>
        <w:t xml:space="preserve"> Testowanie głównego komponentu aplikacji</w:t>
      </w:r>
      <w:r w:rsidR="00276AEB" w:rsidRPr="00DA09A5">
        <w:rPr>
          <w:i w:val="0"/>
          <w:iCs w:val="0"/>
          <w:sz w:val="20"/>
          <w:szCs w:val="20"/>
        </w:rPr>
        <w:br/>
        <w:t>Źródło: opracowanie własne</w:t>
      </w:r>
    </w:p>
    <w:p w14:paraId="3201A54A" w14:textId="3BB0B907" w:rsidR="00691E75" w:rsidRDefault="00F61600" w:rsidP="00F61600">
      <w:r>
        <w:t>W momencie testowania udało się naprawić większość błędów logicznych, które nie zostały wykryte prz</w:t>
      </w:r>
      <w:r w:rsidR="007276FB">
        <w:t>y</w:t>
      </w:r>
      <w:r>
        <w:t xml:space="preserve"> testowaniu manualnym. Zostały naprawione komponenty</w:t>
      </w:r>
      <w:r w:rsidR="00035500">
        <w:t>,</w:t>
      </w:r>
      <w:r>
        <w:t xml:space="preserve"> które uwalniały aplikację oraz został przeprowadzony </w:t>
      </w:r>
      <w:proofErr w:type="spellStart"/>
      <w:r>
        <w:t>refaktoring</w:t>
      </w:r>
      <w:proofErr w:type="spellEnd"/>
      <w:r>
        <w:t xml:space="preserve"> kodu</w:t>
      </w:r>
      <w:r w:rsidR="0074643E">
        <w:t xml:space="preserve"> i większe metody zostały podzielone </w:t>
      </w:r>
      <w:r w:rsidR="007276FB">
        <w:t>na</w:t>
      </w:r>
      <w:r w:rsidR="0074643E">
        <w:t xml:space="preserve"> kilk</w:t>
      </w:r>
      <w:r w:rsidR="007276FB">
        <w:t>a</w:t>
      </w:r>
      <w:r w:rsidR="0074643E">
        <w:t xml:space="preserve"> mniejszych</w:t>
      </w:r>
      <w:r>
        <w:t xml:space="preserve"> w celu łatwiejszego napisania testów oraz w celu łatwiej</w:t>
      </w:r>
      <w:r w:rsidR="00EA4564">
        <w:t>szego rozwoju i</w:t>
      </w:r>
      <w:r>
        <w:t xml:space="preserve"> wsparci</w:t>
      </w:r>
      <w:r w:rsidR="00EA4564">
        <w:t xml:space="preserve">a </w:t>
      </w:r>
      <w:r>
        <w:t>or</w:t>
      </w:r>
      <w:r w:rsidR="00EA4564">
        <w:t>a</w:t>
      </w:r>
      <w:r>
        <w:t>z lepszą do zrozumienia przez innego dewelopera.</w:t>
      </w:r>
    </w:p>
    <w:p w14:paraId="3E7C7475" w14:textId="77777777" w:rsidR="00691E75" w:rsidRPr="000D660A" w:rsidRDefault="00691E75">
      <w:pPr>
        <w:spacing w:after="160" w:line="259" w:lineRule="auto"/>
        <w:jc w:val="left"/>
        <w:rPr>
          <w:lang w:val="uk-UA"/>
        </w:rPr>
      </w:pPr>
      <w:r>
        <w:br w:type="page"/>
      </w:r>
    </w:p>
    <w:p w14:paraId="4FD1290A" w14:textId="77777777" w:rsidR="00F61600" w:rsidRPr="00F61600" w:rsidRDefault="00F61600" w:rsidP="00F61600"/>
    <w:p w14:paraId="1101BDFF" w14:textId="478C7A81" w:rsidR="0042297C" w:rsidRDefault="006C4196" w:rsidP="00B972D1">
      <w:pPr>
        <w:pStyle w:val="Heading2"/>
        <w:numPr>
          <w:ilvl w:val="0"/>
          <w:numId w:val="0"/>
        </w:numPr>
        <w:ind w:left="720" w:hanging="720"/>
      </w:pPr>
      <w:bookmarkStart w:id="160" w:name="_Toc100158868"/>
      <w:commentRangeStart w:id="161"/>
      <w:r w:rsidRPr="00931C08">
        <w:t>Podsumowanie</w:t>
      </w:r>
      <w:commentRangeEnd w:id="161"/>
      <w:r w:rsidR="00934D65">
        <w:rPr>
          <w:rStyle w:val="CommentReference"/>
          <w:rFonts w:eastAsiaTheme="minorEastAsia" w:cstheme="minorBidi"/>
          <w:b w:val="0"/>
          <w:color w:val="auto"/>
        </w:rPr>
        <w:commentReference w:id="161"/>
      </w:r>
      <w:bookmarkEnd w:id="160"/>
    </w:p>
    <w:p w14:paraId="236846B4" w14:textId="08ADDB74" w:rsidR="00691E75" w:rsidRDefault="00691E75" w:rsidP="00691E75">
      <w:r>
        <w:t xml:space="preserve">W ramach pracy dyplomowej został zaimplementowany i zaprojektowany program do komunikowania się z restauracją, </w:t>
      </w:r>
      <w:commentRangeStart w:id="162"/>
      <w:r>
        <w:t>który spełnił wymagania zarówno funkcjonalne i niefunkcjonalne</w:t>
      </w:r>
      <w:commentRangeEnd w:id="162"/>
      <w:r w:rsidR="00A2226E">
        <w:rPr>
          <w:rStyle w:val="CommentReference"/>
        </w:rPr>
        <w:commentReference w:id="162"/>
      </w:r>
      <w:r w:rsidR="003E6FC1">
        <w:t>, a w</w:t>
      </w:r>
      <w:r w:rsidR="00626FE8">
        <w:t> </w:t>
      </w:r>
      <w:r w:rsidR="003E6FC1">
        <w:t>wyniku zostały osiągnięte ustawione cele</w:t>
      </w:r>
      <w:r>
        <w:t xml:space="preserve">. System rozwiązuje </w:t>
      </w:r>
      <w:commentRangeStart w:id="163"/>
      <w:r>
        <w:t xml:space="preserve">problemy opisane </w:t>
      </w:r>
      <w:commentRangeEnd w:id="163"/>
      <w:r w:rsidR="004C0D8A">
        <w:rPr>
          <w:rStyle w:val="CommentReference"/>
        </w:rPr>
        <w:commentReference w:id="163"/>
      </w:r>
      <w:r>
        <w:t>w pierwszym rozdziale pracy</w:t>
      </w:r>
      <w:r w:rsidR="00427F7D">
        <w:t>, czyli implementuje zautomatyzowanie procesów złożenia zamówienia oraz rezerwacji miejsca w wyniku czego czas dokonania zakupu jest skrócony, a</w:t>
      </w:r>
      <w:ins w:id="164" w:author="Yurii Shchehliuk" w:date="2022-04-28T12:26:00Z">
        <w:r w:rsidR="009C006C">
          <w:t xml:space="preserve"> za pomocą</w:t>
        </w:r>
      </w:ins>
      <w:r w:rsidR="00427F7D">
        <w:t xml:space="preserve"> instrument</w:t>
      </w:r>
      <w:ins w:id="165" w:author="Yurii Shchehliuk" w:date="2022-04-28T12:26:00Z">
        <w:r w:rsidR="009C006C">
          <w:t>ów</w:t>
        </w:r>
      </w:ins>
      <w:del w:id="166" w:author="Yurii Shchehliuk" w:date="2022-04-28T12:26:00Z">
        <w:r w:rsidR="00427F7D" w:rsidDel="009C006C">
          <w:delText>y</w:delText>
        </w:r>
      </w:del>
      <w:r w:rsidR="00427F7D">
        <w:t xml:space="preserve"> administratorski</w:t>
      </w:r>
      <w:ins w:id="167" w:author="Yurii Shchehliuk" w:date="2022-04-28T12:26:00Z">
        <w:r w:rsidR="009C006C">
          <w:t>ch</w:t>
        </w:r>
      </w:ins>
      <w:del w:id="168" w:author="Yurii Shchehliuk" w:date="2022-04-28T12:26:00Z">
        <w:r w:rsidR="00427F7D" w:rsidDel="009C006C">
          <w:delText>e</w:delText>
        </w:r>
      </w:del>
      <w:r w:rsidR="00427F7D">
        <w:t xml:space="preserve"> </w:t>
      </w:r>
      <w:del w:id="169" w:author="Yurii Shchehliuk" w:date="2022-04-28T12:26:00Z">
        <w:r w:rsidR="00427F7D" w:rsidDel="009C006C">
          <w:delText xml:space="preserve">zapewniają </w:delText>
        </w:r>
      </w:del>
      <w:ins w:id="170" w:author="Yurii Shchehliuk" w:date="2022-04-28T12:26:00Z">
        <w:r w:rsidR="009C006C">
          <w:t xml:space="preserve">można </w:t>
        </w:r>
      </w:ins>
      <w:r w:rsidR="00427F7D">
        <w:t>kontrol</w:t>
      </w:r>
      <w:ins w:id="171" w:author="Yurii Shchehliuk" w:date="2022-04-28T12:26:00Z">
        <w:r w:rsidR="009C006C">
          <w:t>ować</w:t>
        </w:r>
      </w:ins>
      <w:del w:id="172" w:author="Yurii Shchehliuk" w:date="2022-04-28T12:26:00Z">
        <w:r w:rsidR="00427F7D" w:rsidDel="009C006C">
          <w:delText>ę</w:delText>
        </w:r>
      </w:del>
      <w:r w:rsidR="00427F7D">
        <w:t xml:space="preserve"> dan</w:t>
      </w:r>
      <w:ins w:id="173" w:author="Yurii Shchehliuk" w:date="2022-04-28T12:27:00Z">
        <w:r w:rsidR="009C006C">
          <w:t>e</w:t>
        </w:r>
      </w:ins>
      <w:del w:id="174" w:author="Yurii Shchehliuk" w:date="2022-04-28T12:27:00Z">
        <w:r w:rsidR="00427F7D" w:rsidDel="009C006C">
          <w:delText>ych</w:delText>
        </w:r>
      </w:del>
      <w:r w:rsidR="00427F7D">
        <w:t xml:space="preserve"> restauracji oraz </w:t>
      </w:r>
      <w:ins w:id="175" w:author="Yurii Shchehliuk" w:date="2022-04-28T12:27:00Z">
        <w:r w:rsidR="00AA5C6B">
          <w:t xml:space="preserve">wyeksportować </w:t>
        </w:r>
      </w:ins>
      <w:r w:rsidR="00427F7D">
        <w:t>zamówie</w:t>
      </w:r>
      <w:ins w:id="176" w:author="Yurii Shchehliuk" w:date="2022-04-28T12:27:00Z">
        <w:r w:rsidR="009C006C">
          <w:t>nia</w:t>
        </w:r>
      </w:ins>
      <w:del w:id="177" w:author="Yurii Shchehliuk" w:date="2022-04-28T12:27:00Z">
        <w:r w:rsidR="00427F7D" w:rsidDel="009C006C">
          <w:delText>ń</w:delText>
        </w:r>
      </w:del>
      <w:r w:rsidR="00427F7D">
        <w:t xml:space="preserve"> użytkownik</w:t>
      </w:r>
      <w:ins w:id="178" w:author="Yurii Shchehliuk" w:date="2022-04-28T12:27:00Z">
        <w:r w:rsidR="009C006C">
          <w:t>ó</w:t>
        </w:r>
        <w:r w:rsidR="00BE0A0F">
          <w:t>w</w:t>
        </w:r>
      </w:ins>
      <w:del w:id="179" w:author="Yurii Shchehliuk" w:date="2022-04-28T12:27:00Z">
        <w:r w:rsidR="00427F7D" w:rsidDel="009C006C">
          <w:delText>a</w:delText>
        </w:r>
      </w:del>
      <w:r w:rsidR="00427F7D">
        <w:t xml:space="preserve"> co jest pomocne przy obliczeniach </w:t>
      </w:r>
      <w:commentRangeStart w:id="180"/>
      <w:r w:rsidR="00427F7D">
        <w:t>księgowych</w:t>
      </w:r>
      <w:ins w:id="181" w:author="Yurii Shchehliuk" w:date="2022-04-28T12:27:00Z">
        <w:r w:rsidR="00AA5C6B">
          <w:t xml:space="preserve"> w</w:t>
        </w:r>
      </w:ins>
      <w:ins w:id="182" w:author="Yurii Shchehliuk" w:date="2022-04-28T12:30:00Z">
        <w:r w:rsidR="005D0BE1">
          <w:t> </w:t>
        </w:r>
      </w:ins>
      <w:ins w:id="183" w:author="Yurii Shchehliuk" w:date="2022-04-28T12:27:00Z">
        <w:r w:rsidR="00AA5C6B">
          <w:t>systemach ERP</w:t>
        </w:r>
      </w:ins>
      <w:r w:rsidR="000C4617">
        <w:rPr>
          <w:lang w:val="uk-UA"/>
        </w:rPr>
        <w:t>.</w:t>
      </w:r>
      <w:del w:id="184" w:author="Yurii Shchehliuk" w:date="2022-04-28T12:20:00Z">
        <w:r w:rsidR="000C4617" w:rsidDel="00164A49">
          <w:delText xml:space="preserve"> </w:delText>
        </w:r>
      </w:del>
      <w:commentRangeEnd w:id="180"/>
      <w:r w:rsidR="00FF31DC">
        <w:rPr>
          <w:rStyle w:val="CommentReference"/>
        </w:rPr>
        <w:commentReference w:id="180"/>
      </w:r>
    </w:p>
    <w:p w14:paraId="2025C9FB" w14:textId="62DB736E" w:rsidR="00B24E5B" w:rsidRDefault="00691E75" w:rsidP="00FB1CD0">
      <w:pPr>
        <w:ind w:firstLine="360"/>
      </w:pPr>
      <w:r>
        <w:t xml:space="preserve">W trakcie projektowania były przeanalizowane dostępne na rynku narzędzia dla aplikacji mobilnej oraz technologie do wytwarzania aplikacji internetowych w postaci </w:t>
      </w:r>
      <w:commentRangeStart w:id="185"/>
      <w:commentRangeStart w:id="186"/>
      <w:commentRangeStart w:id="187"/>
      <w:r>
        <w:t>SPA</w:t>
      </w:r>
      <w:commentRangeEnd w:id="185"/>
      <w:r w:rsidR="00416FB8">
        <w:rPr>
          <w:rStyle w:val="CommentReference"/>
        </w:rPr>
        <w:commentReference w:id="185"/>
      </w:r>
      <w:commentRangeEnd w:id="186"/>
      <w:r w:rsidR="00CD1378">
        <w:rPr>
          <w:rStyle w:val="CommentReference"/>
        </w:rPr>
        <w:commentReference w:id="186"/>
      </w:r>
      <w:commentRangeEnd w:id="187"/>
      <w:r w:rsidR="0086175C">
        <w:rPr>
          <w:rStyle w:val="CommentReference"/>
        </w:rPr>
        <w:commentReference w:id="187"/>
      </w:r>
      <w:r>
        <w:t xml:space="preserve"> oraz serwis</w:t>
      </w:r>
      <w:r w:rsidR="004558FE">
        <w:t xml:space="preserve">ów </w:t>
      </w:r>
      <w:proofErr w:type="spellStart"/>
      <w:r w:rsidR="000D660A">
        <w:t>b</w:t>
      </w:r>
      <w:r w:rsidR="007276FB">
        <w:t>ack</w:t>
      </w:r>
      <w:r w:rsidR="000D660A">
        <w:t>endowych</w:t>
      </w:r>
      <w:proofErr w:type="spellEnd"/>
      <w:r>
        <w:t xml:space="preserve"> typu REST API.</w:t>
      </w:r>
      <w:r w:rsidR="007276FB">
        <w:t xml:space="preserve"> Z</w:t>
      </w:r>
      <w:r w:rsidR="0071541B">
        <w:t xml:space="preserve">ostała </w:t>
      </w:r>
      <w:r w:rsidR="007276FB">
        <w:t xml:space="preserve">też </w:t>
      </w:r>
      <w:ins w:id="188" w:author="Yurii Shchehliuk" w:date="2022-04-28T10:22:00Z">
        <w:r w:rsidR="00F72FE8">
          <w:t>uzu</w:t>
        </w:r>
      </w:ins>
      <w:del w:id="189" w:author="Yurii Shchehliuk" w:date="2022-04-28T10:22:00Z">
        <w:r w:rsidR="004558FE" w:rsidDel="00F72FE8">
          <w:delText>do</w:delText>
        </w:r>
      </w:del>
      <w:r w:rsidR="004558FE">
        <w:t>pełniona</w:t>
      </w:r>
      <w:r w:rsidR="0071541B">
        <w:t xml:space="preserve"> wiedza nie tylko w </w:t>
      </w:r>
      <w:r w:rsidR="000D660A">
        <w:t>dziedzinie</w:t>
      </w:r>
      <w:r w:rsidR="0071541B">
        <w:t xml:space="preserve"> wytwarzania oprogramowania</w:t>
      </w:r>
      <w:r w:rsidR="001366E7">
        <w:t>, a też w</w:t>
      </w:r>
      <w:ins w:id="190" w:author="Yurii Shchehliuk" w:date="2022-04-28T10:21:00Z">
        <w:r w:rsidR="006A1D2E">
          <w:t> </w:t>
        </w:r>
      </w:ins>
      <w:del w:id="191" w:author="Yurii Shchehliuk" w:date="2022-04-28T10:21:00Z">
        <w:r w:rsidR="001366E7" w:rsidDel="006A1D2E">
          <w:delText xml:space="preserve"> </w:delText>
        </w:r>
      </w:del>
      <w:r w:rsidR="001366E7">
        <w:t xml:space="preserve">obszarze marketingu oraz </w:t>
      </w:r>
      <w:ins w:id="192" w:author="Yurii Shchehliuk" w:date="2022-04-28T10:22:00Z">
        <w:r w:rsidR="00CD5600">
          <w:t xml:space="preserve">designu </w:t>
        </w:r>
      </w:ins>
      <w:r w:rsidR="001366E7">
        <w:t>UI/UX</w:t>
      </w:r>
      <w:del w:id="193" w:author="Yurii Shchehliuk" w:date="2022-04-28T10:22:00Z">
        <w:r w:rsidR="001366E7" w:rsidDel="00CD5600">
          <w:delText xml:space="preserve"> designu</w:delText>
        </w:r>
      </w:del>
      <w:r w:rsidR="009E51F2">
        <w:t>.</w:t>
      </w:r>
      <w:r w:rsidR="001D3CC7">
        <w:t xml:space="preserve"> </w:t>
      </w:r>
      <w:r w:rsidR="009E51F2">
        <w:t>O</w:t>
      </w:r>
      <w:r w:rsidR="0071541B">
        <w:t xml:space="preserve">prócz nawyków technologicznych, które były </w:t>
      </w:r>
      <w:r w:rsidR="004558FE">
        <w:t>wzbogacone</w:t>
      </w:r>
      <w:r w:rsidR="0071541B">
        <w:t xml:space="preserve"> podczas wykonywania pracy dyplomowej, ważnym zadaniem było nauczenie się projektowania użytecznych </w:t>
      </w:r>
      <w:r w:rsidR="00D84BD3">
        <w:t xml:space="preserve">i </w:t>
      </w:r>
      <w:r w:rsidR="0071541B">
        <w:t>nowoczesnych interfejsów użytkownika</w:t>
      </w:r>
      <w:r w:rsidR="00BF33E7">
        <w:rPr>
          <w:lang w:val="uk-UA"/>
        </w:rPr>
        <w:t xml:space="preserve"> </w:t>
      </w:r>
      <w:r w:rsidR="00BF33E7">
        <w:t xml:space="preserve">oraz </w:t>
      </w:r>
      <w:r w:rsidR="0004554A">
        <w:t xml:space="preserve">projektowania systemów </w:t>
      </w:r>
      <w:proofErr w:type="spellStart"/>
      <w:r w:rsidR="0004554A">
        <w:t>krosplatformowych</w:t>
      </w:r>
      <w:proofErr w:type="spellEnd"/>
      <w:r w:rsidR="0004554A">
        <w:t>.</w:t>
      </w:r>
      <w:r w:rsidR="00C72DCA">
        <w:t xml:space="preserve"> </w:t>
      </w:r>
    </w:p>
    <w:p w14:paraId="44F8DE7A" w14:textId="6DBA417D" w:rsidR="00BF33E7" w:rsidRDefault="000C4617" w:rsidP="00CA2044">
      <w:pPr>
        <w:ind w:firstLine="360"/>
      </w:pPr>
      <w:r>
        <w:t xml:space="preserve">Takie rozwiązanie </w:t>
      </w:r>
      <w:proofErr w:type="gramStart"/>
      <w:r>
        <w:t>w dniu dzisiejszym</w:t>
      </w:r>
      <w:proofErr w:type="gramEnd"/>
      <w:r>
        <w:t xml:space="preserve"> ma duży potencjał na rynku, a dzięki wzorcom projektowym w</w:t>
      </w:r>
      <w:ins w:id="194" w:author="Yurii Shchehliuk" w:date="2022-04-28T10:22:00Z">
        <w:r w:rsidR="004831ED">
          <w:t> </w:t>
        </w:r>
      </w:ins>
      <w:del w:id="195" w:author="Yurii Shchehliuk" w:date="2022-04-28T10:21:00Z">
        <w:r w:rsidDel="004831ED">
          <w:delText xml:space="preserve"> </w:delText>
        </w:r>
      </w:del>
      <w:r>
        <w:t>przyszłości może być łatwo wspierany i rozwijany lub rozszerzany w stronę pełn</w:t>
      </w:r>
      <w:bookmarkStart w:id="196" w:name="todo"/>
      <w:bookmarkEnd w:id="196"/>
      <w:r>
        <w:t xml:space="preserve">ej automatyzacji i robotyzacji. </w:t>
      </w:r>
      <w:r w:rsidR="00C72DCA">
        <w:t>Oprócz wymienionych możliwości rozwoju danego systemu, można byłoby też zaprojektować system dostawy zamówienia za pomocą robotów kurierskich z śledzeniem lokacji oraz stacji doładowujących</w:t>
      </w:r>
      <w:commentRangeStart w:id="197"/>
      <w:commentRangeStart w:id="198"/>
      <w:r w:rsidR="00C72DCA">
        <w:t>.</w:t>
      </w:r>
      <w:commentRangeEnd w:id="197"/>
      <w:r w:rsidR="007F67AE">
        <w:rPr>
          <w:rStyle w:val="CommentReference"/>
        </w:rPr>
        <w:commentReference w:id="197"/>
      </w:r>
      <w:commentRangeEnd w:id="198"/>
      <w:r w:rsidR="0086175C">
        <w:rPr>
          <w:rStyle w:val="CommentReference"/>
        </w:rPr>
        <w:commentReference w:id="198"/>
      </w:r>
    </w:p>
    <w:p w14:paraId="36AA44AB" w14:textId="5D695953" w:rsidR="0042297C" w:rsidRDefault="0042297C" w:rsidP="009F4AB4">
      <w:pPr>
        <w:ind w:firstLine="360"/>
        <w:rPr>
          <w:rFonts w:eastAsiaTheme="majorEastAsia" w:cstheme="majorBidi"/>
          <w:b/>
          <w:color w:val="000000" w:themeColor="text1"/>
          <w:szCs w:val="26"/>
        </w:rPr>
      </w:pPr>
      <w:r>
        <w:br w:type="page"/>
      </w:r>
    </w:p>
    <w:p w14:paraId="77413E65" w14:textId="7969F570" w:rsidR="000A3EAC" w:rsidRPr="00502B30" w:rsidRDefault="000A3EAC" w:rsidP="00E63E40">
      <w:pPr>
        <w:pStyle w:val="Heading2"/>
        <w:numPr>
          <w:ilvl w:val="0"/>
          <w:numId w:val="0"/>
        </w:numPr>
        <w:ind w:left="720"/>
        <w:rPr>
          <w:lang w:val="en-US"/>
        </w:rPr>
      </w:pPr>
      <w:bookmarkStart w:id="199" w:name="_Toc100158869"/>
      <w:proofErr w:type="spellStart"/>
      <w:r w:rsidRPr="00502B30">
        <w:rPr>
          <w:lang w:val="en-US"/>
        </w:rPr>
        <w:lastRenderedPageBreak/>
        <w:t>Literatura</w:t>
      </w:r>
      <w:bookmarkEnd w:id="199"/>
      <w:proofErr w:type="spellEnd"/>
    </w:p>
    <w:p w14:paraId="1DB4DA13" w14:textId="45237429" w:rsidR="000D660A" w:rsidRPr="00502B30" w:rsidRDefault="000D660A" w:rsidP="00FB1CD0">
      <w:pPr>
        <w:pStyle w:val="ListParagraph"/>
        <w:spacing w:before="120"/>
        <w:contextualSpacing w:val="0"/>
        <w:rPr>
          <w:lang w:val="en-US"/>
        </w:rPr>
      </w:pPr>
      <w:r w:rsidRPr="00502B30">
        <w:rPr>
          <w:lang w:val="en-US"/>
        </w:rPr>
        <w:t>[</w:t>
      </w:r>
      <w:r w:rsidR="00073349" w:rsidRPr="00502B30">
        <w:rPr>
          <w:lang w:val="en-US"/>
        </w:rPr>
        <w:t>Eric Evans</w:t>
      </w:r>
      <w:r w:rsidRPr="00502B30">
        <w:rPr>
          <w:lang w:val="en-US"/>
        </w:rPr>
        <w:t>, 2003]</w:t>
      </w:r>
    </w:p>
    <w:p w14:paraId="1938BB98" w14:textId="36A3EA99" w:rsidR="00EE234E" w:rsidRDefault="00C06574" w:rsidP="000D660A">
      <w:pPr>
        <w:pStyle w:val="ListParagraph"/>
        <w:rPr>
          <w:lang w:val="en-US"/>
        </w:rPr>
      </w:pPr>
      <w:r w:rsidRPr="00502B30">
        <w:rPr>
          <w:lang w:val="en-US"/>
        </w:rPr>
        <w:t xml:space="preserve">Eric </w:t>
      </w:r>
      <w:r w:rsidR="00BF33E7" w:rsidRPr="003A53F8">
        <w:rPr>
          <w:lang w:val="en-US"/>
        </w:rPr>
        <w:t>Evans,</w:t>
      </w:r>
      <w:r>
        <w:rPr>
          <w:lang w:val="en-US"/>
        </w:rPr>
        <w:t xml:space="preserve"> </w:t>
      </w:r>
      <w:r w:rsidR="00073349" w:rsidRPr="003A53F8">
        <w:rPr>
          <w:lang w:val="en-US"/>
        </w:rPr>
        <w:t>Domain Driven Design</w:t>
      </w:r>
    </w:p>
    <w:p w14:paraId="066D5883" w14:textId="53BC2819" w:rsidR="00C57C81" w:rsidRDefault="000D660A" w:rsidP="006D1C8B">
      <w:pPr>
        <w:pStyle w:val="ListParagraph"/>
      </w:pPr>
      <w:r w:rsidRPr="00502B30">
        <w:t>DDD Series 2003</w:t>
      </w:r>
      <w:r w:rsidR="001F0AE4">
        <w:t>, 560 s</w:t>
      </w:r>
      <w:r w:rsidR="00590909">
        <w:t>.</w:t>
      </w:r>
    </w:p>
    <w:p w14:paraId="67BB1C3D" w14:textId="2799356D" w:rsidR="00903998" w:rsidRDefault="00903998" w:rsidP="00FB1CD0">
      <w:pPr>
        <w:pStyle w:val="ListParagraph"/>
        <w:spacing w:before="120"/>
        <w:contextualSpacing w:val="0"/>
      </w:pPr>
      <w:r>
        <w:t>[</w:t>
      </w:r>
      <w:proofErr w:type="spellStart"/>
      <w:r w:rsidR="004C1C98" w:rsidRPr="00931C08">
        <w:t>Rakitow</w:t>
      </w:r>
      <w:proofErr w:type="spellEnd"/>
      <w:r>
        <w:t>, 1998]</w:t>
      </w:r>
    </w:p>
    <w:p w14:paraId="1AB1B196" w14:textId="77777777" w:rsidR="00903998" w:rsidRPr="00502B30" w:rsidRDefault="00903998" w:rsidP="00903998">
      <w:pPr>
        <w:pStyle w:val="ListParagraph"/>
        <w:rPr>
          <w:lang w:val="en-US"/>
        </w:rPr>
      </w:pPr>
      <w:proofErr w:type="spellStart"/>
      <w:r>
        <w:t>Rakitow</w:t>
      </w:r>
      <w:proofErr w:type="spellEnd"/>
      <w:r>
        <w:t xml:space="preserve"> </w:t>
      </w:r>
      <w:r w:rsidR="004C1C98" w:rsidRPr="00931C08">
        <w:t xml:space="preserve">A.I. Informatyka, technika w globalnych wymiarach historycznych. </w:t>
      </w:r>
      <w:r w:rsidR="004C1C98" w:rsidRPr="00502B30">
        <w:rPr>
          <w:lang w:val="en-US"/>
        </w:rPr>
        <w:t>M</w:t>
      </w:r>
    </w:p>
    <w:p w14:paraId="693409EE" w14:textId="43413B5C" w:rsidR="008C68A0" w:rsidRPr="002166E9" w:rsidRDefault="004C1C98">
      <w:pPr>
        <w:pStyle w:val="ListParagraph"/>
        <w:rPr>
          <w:lang w:val="en-US"/>
        </w:rPr>
      </w:pPr>
      <w:r w:rsidRPr="00502B30">
        <w:rPr>
          <w:lang w:val="en-US"/>
        </w:rPr>
        <w:t>INION RAN, 1998</w:t>
      </w:r>
      <w:r w:rsidR="00D837A8">
        <w:rPr>
          <w:lang w:val="en-US"/>
        </w:rPr>
        <w:t xml:space="preserve">, </w:t>
      </w:r>
      <w:r w:rsidRPr="00502B30">
        <w:rPr>
          <w:lang w:val="en-US"/>
        </w:rPr>
        <w:t>104 s.</w:t>
      </w:r>
    </w:p>
    <w:p w14:paraId="2B9DAB44" w14:textId="5C90D005" w:rsidR="00C57C81" w:rsidRPr="00C57C81" w:rsidRDefault="00C57C81" w:rsidP="00FB1CD0">
      <w:pPr>
        <w:pStyle w:val="ListParagraph"/>
        <w:spacing w:before="120"/>
        <w:contextualSpacing w:val="0"/>
        <w:rPr>
          <w:lang w:val="en-US"/>
        </w:rPr>
      </w:pPr>
      <w:r w:rsidRPr="00C57C81">
        <w:rPr>
          <w:lang w:val="en-US"/>
        </w:rPr>
        <w:t>[Gaurav</w:t>
      </w:r>
      <w:r>
        <w:rPr>
          <w:lang w:val="en-US"/>
        </w:rPr>
        <w:t xml:space="preserve">, </w:t>
      </w:r>
      <w:r w:rsidRPr="00C57C81">
        <w:rPr>
          <w:lang w:val="en-US"/>
        </w:rPr>
        <w:t>Jeffrey</w:t>
      </w:r>
      <w:r>
        <w:rPr>
          <w:lang w:val="en-US"/>
        </w:rPr>
        <w:t>, 2019]</w:t>
      </w:r>
    </w:p>
    <w:p w14:paraId="43AA8CEC" w14:textId="56EB7F9C" w:rsidR="00C57C81" w:rsidRPr="00C57C81" w:rsidRDefault="00C57C81" w:rsidP="00C57C81">
      <w:pPr>
        <w:pStyle w:val="ListParagraph"/>
        <w:rPr>
          <w:lang w:val="en-US"/>
        </w:rPr>
      </w:pPr>
      <w:r w:rsidRPr="00C57C81">
        <w:rPr>
          <w:lang w:val="en-US"/>
        </w:rPr>
        <w:t xml:space="preserve">Gaurav </w:t>
      </w:r>
      <w:proofErr w:type="spellStart"/>
      <w:r w:rsidR="00631A13" w:rsidRPr="00C57C81">
        <w:rPr>
          <w:lang w:val="en-US"/>
        </w:rPr>
        <w:t>Aroraa</w:t>
      </w:r>
      <w:proofErr w:type="spellEnd"/>
      <w:r w:rsidR="00631A13" w:rsidRPr="00C57C81">
        <w:rPr>
          <w:lang w:val="en-US"/>
        </w:rPr>
        <w:t>,</w:t>
      </w:r>
      <w:r w:rsidRPr="00C57C81">
        <w:rPr>
          <w:lang w:val="en-US"/>
        </w:rPr>
        <w:t xml:space="preserve"> Jeffrey </w:t>
      </w:r>
      <w:proofErr w:type="spellStart"/>
      <w:r w:rsidRPr="00C57C81">
        <w:rPr>
          <w:lang w:val="en-US"/>
        </w:rPr>
        <w:t>Chilberto</w:t>
      </w:r>
      <w:proofErr w:type="spellEnd"/>
      <w:r>
        <w:rPr>
          <w:lang w:val="en-US"/>
        </w:rPr>
        <w:t xml:space="preserve">, </w:t>
      </w:r>
      <w:r w:rsidRPr="00C57C81">
        <w:rPr>
          <w:lang w:val="en-US"/>
        </w:rPr>
        <w:t>Hands-On Design Patterns with C# and .NET Core</w:t>
      </w:r>
      <w:r w:rsidR="00DF44B2">
        <w:rPr>
          <w:lang w:val="en-US"/>
        </w:rPr>
        <w:t xml:space="preserve"> </w:t>
      </w:r>
      <w:r w:rsidRPr="00C57C81">
        <w:rPr>
          <w:lang w:val="en-US"/>
        </w:rPr>
        <w:t>2019</w:t>
      </w:r>
      <w:r w:rsidR="00C602DC">
        <w:rPr>
          <w:lang w:val="en-US"/>
        </w:rPr>
        <w:t>, 410 s.</w:t>
      </w:r>
    </w:p>
    <w:p w14:paraId="26C4537A" w14:textId="44675EF8" w:rsidR="00C57C81" w:rsidRPr="00ED6C37" w:rsidRDefault="008A652D" w:rsidP="00C57C81">
      <w:pPr>
        <w:pStyle w:val="ListParagraph"/>
        <w:rPr>
          <w:lang w:val="en-US"/>
          <w:rPrChange w:id="200" w:author="Marek Jaszuk" w:date="2022-04-28T13:26:00Z">
            <w:rPr/>
          </w:rPrChange>
        </w:rPr>
      </w:pPr>
      <w:proofErr w:type="spellStart"/>
      <w:r w:rsidRPr="00ED6C37">
        <w:rPr>
          <w:lang w:val="en-US"/>
          <w:rPrChange w:id="201" w:author="Marek Jaszuk" w:date="2022-04-28T13:26:00Z">
            <w:rPr/>
          </w:rPrChange>
        </w:rPr>
        <w:t>Packt</w:t>
      </w:r>
      <w:proofErr w:type="spellEnd"/>
      <w:r w:rsidRPr="00ED6C37">
        <w:rPr>
          <w:lang w:val="en-US"/>
          <w:rPrChange w:id="202" w:author="Marek Jaszuk" w:date="2022-04-28T13:26:00Z">
            <w:rPr/>
          </w:rPrChange>
        </w:rPr>
        <w:t xml:space="preserve"> Publishing, 2019</w:t>
      </w:r>
    </w:p>
    <w:p w14:paraId="6E5104A8" w14:textId="464D13F0" w:rsidR="004C1C98" w:rsidRPr="00FB1CD0" w:rsidRDefault="004B0317" w:rsidP="004B0317">
      <w:pPr>
        <w:pStyle w:val="ListParagraph"/>
        <w:spacing w:before="120"/>
        <w:contextualSpacing w:val="0"/>
        <w:rPr>
          <w:lang w:val="en-US"/>
        </w:rPr>
      </w:pPr>
      <w:r w:rsidRPr="00FB1CD0">
        <w:rPr>
          <w:lang w:val="en-US"/>
        </w:rPr>
        <w:t>[Jeffrey Richter, 2012]</w:t>
      </w:r>
    </w:p>
    <w:p w14:paraId="1602C362" w14:textId="31A22054" w:rsidR="004B0317" w:rsidRDefault="004B0317" w:rsidP="004B0317">
      <w:pPr>
        <w:ind w:left="720"/>
        <w:rPr>
          <w:lang w:val="en-US"/>
        </w:rPr>
      </w:pPr>
      <w:r w:rsidRPr="00FB1CD0">
        <w:rPr>
          <w:lang w:val="en-US"/>
        </w:rPr>
        <w:t>CLR via C#, Fourth Edition</w:t>
      </w:r>
    </w:p>
    <w:p w14:paraId="03D52787" w14:textId="62D7041D" w:rsidR="004B0317" w:rsidRPr="00FB1CD0" w:rsidRDefault="00506B3F" w:rsidP="00FB1CD0">
      <w:pPr>
        <w:spacing w:after="120"/>
        <w:ind w:left="720"/>
        <w:rPr>
          <w:lang w:val="en-US"/>
        </w:rPr>
      </w:pPr>
      <w:r w:rsidRPr="00FB1CD0">
        <w:rPr>
          <w:lang w:val="en-US"/>
        </w:rPr>
        <w:t>Microsoft Corporation Press, 2012, 813</w:t>
      </w:r>
      <w:r w:rsidR="00F2226A" w:rsidRPr="00FB1CD0">
        <w:rPr>
          <w:lang w:val="en-US"/>
        </w:rPr>
        <w:t xml:space="preserve"> </w:t>
      </w:r>
      <w:r w:rsidRPr="00FB1CD0">
        <w:rPr>
          <w:lang w:val="en-US"/>
        </w:rPr>
        <w:t>s</w:t>
      </w:r>
    </w:p>
    <w:p w14:paraId="63FC54E0" w14:textId="07AEBAD6" w:rsidR="004C1C98" w:rsidRPr="00FB1CD0" w:rsidRDefault="004C1C98" w:rsidP="00FB1CD0">
      <w:pPr>
        <w:pStyle w:val="ListParagraph"/>
        <w:spacing w:after="240" w:line="360" w:lineRule="auto"/>
        <w:rPr>
          <w:b/>
          <w:bCs/>
          <w:lang w:val="en-US"/>
        </w:rPr>
      </w:pPr>
      <w:proofErr w:type="spellStart"/>
      <w:r w:rsidRPr="00FB1CD0">
        <w:rPr>
          <w:b/>
          <w:bCs/>
          <w:lang w:val="en-US"/>
        </w:rPr>
        <w:t>Źródła</w:t>
      </w:r>
      <w:proofErr w:type="spellEnd"/>
      <w:r w:rsidRPr="00FB1CD0">
        <w:rPr>
          <w:b/>
          <w:bCs/>
          <w:lang w:val="en-US"/>
        </w:rPr>
        <w:t xml:space="preserve"> </w:t>
      </w:r>
      <w:proofErr w:type="spellStart"/>
      <w:r w:rsidRPr="00FB1CD0">
        <w:rPr>
          <w:b/>
          <w:bCs/>
          <w:lang w:val="en-US"/>
        </w:rPr>
        <w:t>internetowe</w:t>
      </w:r>
      <w:proofErr w:type="spellEnd"/>
      <w:r w:rsidRPr="00FB1CD0">
        <w:rPr>
          <w:b/>
          <w:bCs/>
          <w:lang w:val="en-US"/>
        </w:rPr>
        <w:t xml:space="preserve"> (WWW)</w:t>
      </w:r>
    </w:p>
    <w:p w14:paraId="554265FA" w14:textId="3EAD7A10" w:rsidR="009974C7" w:rsidRPr="009974C7" w:rsidRDefault="009974C7" w:rsidP="00FB1CD0">
      <w:pPr>
        <w:pStyle w:val="ListParagraph"/>
        <w:spacing w:before="120"/>
        <w:contextualSpacing w:val="0"/>
        <w:jc w:val="left"/>
      </w:pPr>
      <w:r>
        <w:t>[WWW-</w:t>
      </w:r>
      <w:r w:rsidR="006D1C8B">
        <w:t>1</w:t>
      </w:r>
      <w:r>
        <w:t>, 2022]</w:t>
      </w:r>
    </w:p>
    <w:p w14:paraId="4F872792" w14:textId="3755EB00" w:rsidR="004C1C98" w:rsidRDefault="0077240C" w:rsidP="00C72041">
      <w:pPr>
        <w:pStyle w:val="ListParagraph"/>
        <w:jc w:val="left"/>
        <w:rPr>
          <w:color w:val="000000" w:themeColor="text1"/>
        </w:rPr>
      </w:pPr>
      <w:hyperlink r:id="rId51" w:history="1">
        <w:r w:rsidR="00F6401C" w:rsidRPr="009974C7">
          <w:rPr>
            <w:rStyle w:val="Hyperlink"/>
            <w:color w:val="000000" w:themeColor="text1"/>
            <w:u w:val="none"/>
          </w:rPr>
          <w:t>https://www.outerboxdesign.com/web-design-articles/mobile-ecommerce-statistics</w:t>
        </w:r>
      </w:hyperlink>
      <w:r w:rsidR="009974C7" w:rsidRPr="009974C7">
        <w:rPr>
          <w:color w:val="000000" w:themeColor="text1"/>
        </w:rPr>
        <w:t>, z dnia 05.01.2022</w:t>
      </w:r>
    </w:p>
    <w:p w14:paraId="0C3EEA93" w14:textId="77777777" w:rsidR="00D90C94" w:rsidRPr="009974C7" w:rsidRDefault="00D90C94" w:rsidP="00D90C94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[WWW-2, 2021]</w:t>
      </w:r>
    </w:p>
    <w:p w14:paraId="64B9C844" w14:textId="77777777" w:rsidR="00D90C94" w:rsidRDefault="0077240C" w:rsidP="00D90C94">
      <w:pPr>
        <w:pStyle w:val="ListParagraph"/>
        <w:jc w:val="left"/>
        <w:rPr>
          <w:color w:val="000000" w:themeColor="text1"/>
        </w:rPr>
      </w:pPr>
      <w:hyperlink r:id="rId52" w:history="1">
        <w:r w:rsidR="00D90C94" w:rsidRPr="009974C7">
          <w:rPr>
            <w:rStyle w:val="Hyperlink"/>
            <w:color w:val="000000" w:themeColor="text1"/>
            <w:u w:val="none"/>
          </w:rPr>
          <w:t>https://www.statista.com/statistics/268251/number-of-apps-in-the-itunes-app-store-since-2008/</w:t>
        </w:r>
      </w:hyperlink>
      <w:r w:rsidR="00D90C94">
        <w:rPr>
          <w:color w:val="000000" w:themeColor="text1"/>
        </w:rPr>
        <w:t>, z dnia 20.11.2021</w:t>
      </w:r>
    </w:p>
    <w:p w14:paraId="3697DDC9" w14:textId="388F0F0A" w:rsidR="009974C7" w:rsidRPr="009974C7" w:rsidRDefault="009974C7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D90C94">
        <w:rPr>
          <w:color w:val="000000" w:themeColor="text1"/>
        </w:rPr>
        <w:t>3</w:t>
      </w:r>
      <w:r>
        <w:rPr>
          <w:color w:val="000000" w:themeColor="text1"/>
        </w:rPr>
        <w:t>, 2021]</w:t>
      </w:r>
    </w:p>
    <w:p w14:paraId="0F05FF0F" w14:textId="1921F1E4" w:rsidR="004C1C98" w:rsidRDefault="0077240C" w:rsidP="00C72041">
      <w:pPr>
        <w:pStyle w:val="ListParagraph"/>
        <w:jc w:val="left"/>
        <w:rPr>
          <w:color w:val="000000" w:themeColor="text1"/>
        </w:rPr>
      </w:pPr>
      <w:hyperlink r:id="rId53" w:history="1">
        <w:r w:rsidR="00F6401C" w:rsidRPr="009974C7">
          <w:rPr>
            <w:rStyle w:val="Hyperlink"/>
            <w:color w:val="000000" w:themeColor="text1"/>
            <w:u w:val="none"/>
          </w:rPr>
          <w:t>https://gs.statcounter.com/os-market-share</w:t>
        </w:r>
      </w:hyperlink>
      <w:r w:rsidR="009974C7" w:rsidRPr="009974C7">
        <w:rPr>
          <w:color w:val="000000" w:themeColor="text1"/>
        </w:rPr>
        <w:t>,</w:t>
      </w:r>
      <w:r w:rsidR="009974C7">
        <w:rPr>
          <w:color w:val="000000" w:themeColor="text1"/>
        </w:rPr>
        <w:t xml:space="preserve"> z dnia 14.11.2021</w:t>
      </w:r>
    </w:p>
    <w:p w14:paraId="08E6BE7C" w14:textId="28B9785C" w:rsidR="000A2158" w:rsidRPr="009974C7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4</w:t>
      </w:r>
      <w:r>
        <w:rPr>
          <w:color w:val="000000" w:themeColor="text1"/>
        </w:rPr>
        <w:t>, 2021]</w:t>
      </w:r>
    </w:p>
    <w:p w14:paraId="3B600E3E" w14:textId="2A7B7E1A" w:rsidR="004C1C98" w:rsidRDefault="0077240C" w:rsidP="00C72041">
      <w:pPr>
        <w:pStyle w:val="ListParagraph"/>
        <w:jc w:val="left"/>
        <w:rPr>
          <w:color w:val="000000" w:themeColor="text1"/>
        </w:rPr>
      </w:pPr>
      <w:hyperlink r:id="rId54" w:history="1">
        <w:r w:rsidR="00F6401C" w:rsidRPr="009974C7">
          <w:rPr>
            <w:rStyle w:val="Hyperlink"/>
            <w:color w:val="000000" w:themeColor="text1"/>
            <w:u w:val="none"/>
          </w:rPr>
          <w:t>https://medium.com/xorum-io/cross-platform-mobile-apps-development-in-2021-xamarin-vs-react-native-vs-flutter-vs-kotlin-ca8ea1f5a3e0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5EA1642A" w14:textId="574A09B8" w:rsidR="000A2158" w:rsidRPr="000A2158" w:rsidRDefault="000A2158" w:rsidP="00FB1CD0">
      <w:pPr>
        <w:pStyle w:val="ListParagraph"/>
        <w:spacing w:before="120"/>
        <w:contextualSpacing w:val="0"/>
        <w:jc w:val="left"/>
        <w:rPr>
          <w:color w:val="000000" w:themeColor="text1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5</w:t>
      </w:r>
      <w:r>
        <w:rPr>
          <w:color w:val="000000" w:themeColor="text1"/>
        </w:rPr>
        <w:t>, 2021]</w:t>
      </w:r>
    </w:p>
    <w:p w14:paraId="6F0F3CC2" w14:textId="0A5FF558" w:rsidR="004C1C98" w:rsidRDefault="0077240C" w:rsidP="00C72041">
      <w:pPr>
        <w:pStyle w:val="ListParagraph"/>
        <w:jc w:val="left"/>
        <w:rPr>
          <w:color w:val="000000" w:themeColor="text1"/>
        </w:rPr>
      </w:pPr>
      <w:hyperlink r:id="rId55" w:history="1">
        <w:r w:rsidR="00F6401C" w:rsidRPr="009974C7">
          <w:rPr>
            <w:rStyle w:val="Hyperlink"/>
            <w:color w:val="000000" w:themeColor="text1"/>
            <w:u w:val="none"/>
          </w:rPr>
          <w:t>https://docs.microsoft.com/pl-pl/xamarin/cross-platform/app-fundamentals/building-cross-platform-applications/understanding-the-xamarin-mobile-platform</w:t>
        </w:r>
      </w:hyperlink>
      <w:r w:rsidR="000A2158" w:rsidRPr="000A2158">
        <w:rPr>
          <w:color w:val="000000" w:themeColor="text1"/>
        </w:rPr>
        <w:t>,</w:t>
      </w:r>
      <w:r w:rsidR="000A2158">
        <w:rPr>
          <w:color w:val="000000" w:themeColor="text1"/>
        </w:rPr>
        <w:t xml:space="preserve"> z dnia 29.11.2021</w:t>
      </w:r>
    </w:p>
    <w:p w14:paraId="1E53E5A5" w14:textId="570FA318" w:rsidR="00C72041" w:rsidRPr="000A2158" w:rsidRDefault="00C72041" w:rsidP="00FB1CD0">
      <w:pPr>
        <w:pStyle w:val="ListParagraph"/>
        <w:spacing w:before="120"/>
        <w:contextualSpacing w:val="0"/>
        <w:jc w:val="left"/>
        <w:rPr>
          <w:rStyle w:val="Hyperlink"/>
          <w:color w:val="000000" w:themeColor="text1"/>
          <w:u w:val="none"/>
        </w:rPr>
      </w:pPr>
      <w:r>
        <w:rPr>
          <w:color w:val="000000" w:themeColor="text1"/>
        </w:rPr>
        <w:t>[WWW-</w:t>
      </w:r>
      <w:r w:rsidR="006D1C8B">
        <w:rPr>
          <w:color w:val="000000" w:themeColor="text1"/>
        </w:rPr>
        <w:t>6</w:t>
      </w:r>
      <w:r>
        <w:rPr>
          <w:color w:val="000000" w:themeColor="text1"/>
        </w:rPr>
        <w:t>, 2022]</w:t>
      </w:r>
    </w:p>
    <w:p w14:paraId="6069A260" w14:textId="04649926" w:rsidR="004C1C98" w:rsidRPr="00386FB0" w:rsidRDefault="0077240C" w:rsidP="00FB1CD0">
      <w:pPr>
        <w:pStyle w:val="ListParagraph"/>
        <w:jc w:val="left"/>
      </w:pPr>
      <w:hyperlink r:id="rId56" w:history="1">
        <w:r w:rsidR="00B93745" w:rsidRPr="00FB1CD0">
          <w:rPr>
            <w:rStyle w:val="Hyperlink"/>
          </w:rPr>
          <w:t>https://refactoring.guru/design-patterns</w:t>
        </w:r>
      </w:hyperlink>
      <w:r w:rsidR="00C72041">
        <w:rPr>
          <w:color w:val="000000" w:themeColor="text1"/>
        </w:rPr>
        <w:t>, z dnia 20.12.2021</w:t>
      </w:r>
    </w:p>
    <w:p w14:paraId="21EE9F83" w14:textId="77777777" w:rsidR="00EE234E" w:rsidRPr="009974C7" w:rsidRDefault="00EE234E">
      <w:pPr>
        <w:spacing w:after="160" w:line="259" w:lineRule="auto"/>
        <w:jc w:val="left"/>
      </w:pPr>
      <w:r w:rsidRPr="009974C7">
        <w:br w:type="page"/>
      </w:r>
    </w:p>
    <w:p w14:paraId="33EC432E" w14:textId="5A834A72" w:rsidR="006C4196" w:rsidRPr="00774021" w:rsidRDefault="006C4196" w:rsidP="00E63E40">
      <w:pPr>
        <w:pStyle w:val="Heading2"/>
        <w:numPr>
          <w:ilvl w:val="0"/>
          <w:numId w:val="0"/>
        </w:numPr>
        <w:rPr>
          <w:sz w:val="36"/>
          <w:szCs w:val="36"/>
        </w:rPr>
      </w:pPr>
      <w:bookmarkStart w:id="203" w:name="_Toc100158870"/>
      <w:r w:rsidRPr="00B972D1">
        <w:rPr>
          <w:szCs w:val="24"/>
        </w:rPr>
        <w:lastRenderedPageBreak/>
        <w:t>Streszczenie</w:t>
      </w:r>
      <w:bookmarkEnd w:id="203"/>
    </w:p>
    <w:p w14:paraId="79CBDA51" w14:textId="77777777" w:rsidR="00774021" w:rsidRPr="00774021" w:rsidRDefault="00774021" w:rsidP="00774021"/>
    <w:p w14:paraId="521C8F24" w14:textId="77777777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Wyższa Szkoła Informatyki i Zarządzania z siedzibą w Rzeszowie</w:t>
      </w:r>
    </w:p>
    <w:p w14:paraId="2CAC2E9F" w14:textId="5A6A1C09" w:rsidR="00EE234E" w:rsidRPr="00B972D1" w:rsidRDefault="00EE234E" w:rsidP="00EE234E">
      <w:pPr>
        <w:rPr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Kolegium Informatyki Stosowanej</w:t>
      </w:r>
    </w:p>
    <w:p w14:paraId="33C26EFF" w14:textId="4528EB6D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C96AE" w14:textId="228D62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24FA92C9" w14:textId="3BDDFA18" w:rsidR="00EE234E" w:rsidRPr="00B972D1" w:rsidRDefault="00EE234E" w:rsidP="00EE234E">
      <w:pPr>
        <w:rPr>
          <w:b/>
          <w:bCs/>
          <w:sz w:val="22"/>
          <w:szCs w:val="20"/>
        </w:rPr>
      </w:pPr>
    </w:p>
    <w:p w14:paraId="4DD032B9" w14:textId="4736D267" w:rsidR="00EE234E" w:rsidRPr="00B972D1" w:rsidRDefault="00EE234E" w:rsidP="00EE234E">
      <w:pPr>
        <w:rPr>
          <w:b/>
          <w:bCs/>
          <w:sz w:val="22"/>
          <w:szCs w:val="20"/>
        </w:rPr>
      </w:pPr>
    </w:p>
    <w:p w14:paraId="1D32822D" w14:textId="35B8BA23" w:rsidR="00EE234E" w:rsidRPr="00B972D1" w:rsidRDefault="00EE234E" w:rsidP="00EE234E">
      <w:pPr>
        <w:rPr>
          <w:b/>
          <w:bCs/>
          <w:sz w:val="22"/>
          <w:szCs w:val="20"/>
        </w:rPr>
      </w:pPr>
    </w:p>
    <w:p w14:paraId="0AC996A0" w14:textId="72A43DA8" w:rsidR="00EE234E" w:rsidRPr="00B972D1" w:rsidRDefault="00EE234E" w:rsidP="00EE234E">
      <w:pPr>
        <w:rPr>
          <w:b/>
          <w:bCs/>
          <w:sz w:val="22"/>
          <w:szCs w:val="20"/>
        </w:rPr>
      </w:pPr>
    </w:p>
    <w:p w14:paraId="21DE4574" w14:textId="77777777" w:rsidR="00EE234E" w:rsidRPr="00B972D1" w:rsidRDefault="00EE234E" w:rsidP="00EE234E">
      <w:pPr>
        <w:rPr>
          <w:sz w:val="22"/>
          <w:szCs w:val="20"/>
        </w:rPr>
      </w:pPr>
    </w:p>
    <w:p w14:paraId="64855BBB" w14:textId="78AE3FD6" w:rsidR="00EE234E" w:rsidRPr="00B972D1" w:rsidDel="00A861AD" w:rsidRDefault="00EE234E" w:rsidP="00EE234E">
      <w:pPr>
        <w:jc w:val="center"/>
        <w:rPr>
          <w:del w:id="204" w:author="Yurii Shchehliuk" w:date="2022-04-28T16:07:00Z"/>
          <w:b/>
          <w:bCs/>
          <w:sz w:val="22"/>
          <w:szCs w:val="20"/>
        </w:rPr>
      </w:pPr>
      <w:r w:rsidRPr="00B972D1">
        <w:rPr>
          <w:b/>
          <w:bCs/>
          <w:sz w:val="22"/>
          <w:szCs w:val="20"/>
        </w:rPr>
        <w:t>Streszczenie pracy dyplomowej</w:t>
      </w:r>
    </w:p>
    <w:p w14:paraId="74EB3A75" w14:textId="77777777" w:rsidR="00774021" w:rsidRPr="00B972D1" w:rsidRDefault="00774021" w:rsidP="00EE234E">
      <w:pPr>
        <w:jc w:val="center"/>
        <w:rPr>
          <w:b/>
          <w:bCs/>
          <w:sz w:val="22"/>
          <w:szCs w:val="20"/>
        </w:rPr>
      </w:pPr>
    </w:p>
    <w:p w14:paraId="6B1D0A32" w14:textId="55868C82" w:rsidR="00EE234E" w:rsidRPr="007F67AE" w:rsidRDefault="004C1C98" w:rsidP="00EE234E">
      <w:pPr>
        <w:jc w:val="center"/>
        <w:rPr>
          <w:sz w:val="22"/>
          <w:szCs w:val="20"/>
          <w:rPrChange w:id="205" w:author="Yurii Shchehliuk" w:date="2022-04-28T12:30:00Z">
            <w:rPr>
              <w:sz w:val="22"/>
              <w:szCs w:val="20"/>
              <w:lang w:val="en-US"/>
            </w:rPr>
          </w:rPrChange>
        </w:rPr>
      </w:pPr>
      <w:del w:id="206" w:author="Yurii Shchehliuk" w:date="2022-04-28T12:30:00Z">
        <w:r w:rsidRPr="007F67AE" w:rsidDel="007F67AE">
          <w:rPr>
            <w:sz w:val="22"/>
            <w:szCs w:val="20"/>
            <w:rPrChange w:id="207" w:author="Yurii Shchehliuk" w:date="2022-04-28T12:30:00Z">
              <w:rPr>
                <w:sz w:val="22"/>
                <w:szCs w:val="20"/>
                <w:lang w:val="en-US"/>
              </w:rPr>
            </w:rPrChange>
          </w:rPr>
          <w:delText>Tema</w:delText>
        </w:r>
      </w:del>
      <w:ins w:id="208" w:author="Yurii Shchehliuk" w:date="2022-04-28T12:30:00Z">
        <w:r w:rsidR="007F67AE" w:rsidRPr="007F67AE">
          <w:rPr>
            <w:sz w:val="22"/>
            <w:szCs w:val="20"/>
            <w:rPrChange w:id="209" w:author="Yurii Shchehliuk" w:date="2022-04-28T12:30:00Z">
              <w:rPr>
                <w:sz w:val="22"/>
                <w:szCs w:val="20"/>
                <w:lang w:val="en-US"/>
              </w:rPr>
            </w:rPrChange>
          </w:rPr>
          <w:t>System do obsługi klientów restauracji</w:t>
        </w:r>
      </w:ins>
      <w:del w:id="210" w:author="Yurii Shchehliuk" w:date="2022-04-28T12:31:00Z">
        <w:r w:rsidRPr="007F67AE" w:rsidDel="007F67AE">
          <w:rPr>
            <w:sz w:val="22"/>
            <w:szCs w:val="20"/>
            <w:rPrChange w:id="211" w:author="Yurii Shchehliuk" w:date="2022-04-28T12:30:00Z">
              <w:rPr>
                <w:sz w:val="22"/>
                <w:szCs w:val="20"/>
                <w:lang w:val="en-US"/>
              </w:rPr>
            </w:rPrChange>
          </w:rPr>
          <w:delText>t</w:delText>
        </w:r>
      </w:del>
    </w:p>
    <w:p w14:paraId="183AC659" w14:textId="21D8073F" w:rsidR="00EE234E" w:rsidRPr="007F67AE" w:rsidRDefault="00EE234E" w:rsidP="00EE234E">
      <w:pPr>
        <w:jc w:val="center"/>
        <w:rPr>
          <w:sz w:val="22"/>
          <w:szCs w:val="20"/>
          <w:rPrChange w:id="212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779AB73A" w14:textId="057426E2" w:rsidR="00EE234E" w:rsidRPr="007F67AE" w:rsidRDefault="00EE234E" w:rsidP="00EE234E">
      <w:pPr>
        <w:jc w:val="center"/>
        <w:rPr>
          <w:sz w:val="22"/>
          <w:szCs w:val="20"/>
          <w:rPrChange w:id="213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5404547D" w14:textId="74335EA5" w:rsidR="00EE234E" w:rsidRPr="007F67AE" w:rsidRDefault="00EE234E" w:rsidP="00EE234E">
      <w:pPr>
        <w:jc w:val="center"/>
        <w:rPr>
          <w:sz w:val="22"/>
          <w:szCs w:val="20"/>
          <w:rPrChange w:id="214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175567F2" w14:textId="42817785" w:rsidR="00774021" w:rsidRPr="007F67AE" w:rsidRDefault="00774021" w:rsidP="00EE234E">
      <w:pPr>
        <w:jc w:val="center"/>
        <w:rPr>
          <w:sz w:val="22"/>
          <w:szCs w:val="20"/>
          <w:rPrChange w:id="215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7BD30387" w14:textId="693B468E" w:rsidR="00774021" w:rsidRPr="007F67AE" w:rsidRDefault="00774021" w:rsidP="00EE234E">
      <w:pPr>
        <w:jc w:val="center"/>
        <w:rPr>
          <w:sz w:val="22"/>
          <w:szCs w:val="20"/>
          <w:rPrChange w:id="216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220EA0CF" w14:textId="263BFC45" w:rsidR="00774021" w:rsidRPr="007F67AE" w:rsidRDefault="00774021" w:rsidP="00EE234E">
      <w:pPr>
        <w:jc w:val="center"/>
        <w:rPr>
          <w:sz w:val="22"/>
          <w:szCs w:val="20"/>
          <w:rPrChange w:id="217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66499916" w14:textId="77777777" w:rsidR="00774021" w:rsidRPr="007F67AE" w:rsidRDefault="00774021" w:rsidP="00EE234E">
      <w:pPr>
        <w:jc w:val="center"/>
        <w:rPr>
          <w:sz w:val="22"/>
          <w:szCs w:val="20"/>
          <w:rPrChange w:id="218" w:author="Yurii Shchehliuk" w:date="2022-04-28T12:30:00Z">
            <w:rPr>
              <w:sz w:val="22"/>
              <w:szCs w:val="20"/>
              <w:lang w:val="en-US"/>
            </w:rPr>
          </w:rPrChange>
        </w:rPr>
      </w:pPr>
    </w:p>
    <w:p w14:paraId="541D0444" w14:textId="3752E8AC" w:rsidR="00EE234E" w:rsidRPr="00B972D1" w:rsidRDefault="00EE234E" w:rsidP="00EE234E">
      <w:pPr>
        <w:rPr>
          <w:b/>
          <w:bCs/>
          <w:sz w:val="22"/>
          <w:szCs w:val="20"/>
          <w:lang w:val="en-US"/>
        </w:rPr>
      </w:pPr>
      <w:r w:rsidRPr="00B972D1">
        <w:rPr>
          <w:b/>
          <w:bCs/>
          <w:sz w:val="22"/>
          <w:szCs w:val="20"/>
          <w:lang w:val="en-US"/>
        </w:rPr>
        <w:t xml:space="preserve">Autor: </w:t>
      </w:r>
      <w:r w:rsidR="00774021" w:rsidRPr="00B972D1">
        <w:rPr>
          <w:b/>
          <w:bCs/>
          <w:sz w:val="22"/>
          <w:szCs w:val="20"/>
          <w:lang w:val="en-US"/>
        </w:rPr>
        <w:t>Yurii-Volodymyr Shchehliuk</w:t>
      </w:r>
    </w:p>
    <w:p w14:paraId="78399850" w14:textId="254B7B46" w:rsidR="00EE234E" w:rsidRPr="00B972D1" w:rsidRDefault="00EE234E" w:rsidP="00EE234E">
      <w:pPr>
        <w:rPr>
          <w:sz w:val="22"/>
          <w:szCs w:val="20"/>
        </w:rPr>
      </w:pPr>
      <w:r w:rsidRPr="00B972D1">
        <w:rPr>
          <w:b/>
          <w:bCs/>
          <w:sz w:val="22"/>
          <w:szCs w:val="20"/>
          <w:lang w:val="en-US"/>
        </w:rPr>
        <w:t>Promotor</w:t>
      </w:r>
      <w:r w:rsidRPr="00B972D1">
        <w:rPr>
          <w:sz w:val="22"/>
          <w:szCs w:val="20"/>
          <w:lang w:val="en-US"/>
        </w:rPr>
        <w:t>: dr</w:t>
      </w:r>
      <w:r w:rsidR="00774021" w:rsidRPr="00B972D1">
        <w:rPr>
          <w:sz w:val="22"/>
          <w:szCs w:val="20"/>
          <w:lang w:val="en-US"/>
        </w:rPr>
        <w:t>.</w:t>
      </w:r>
      <w:r w:rsidRPr="00B972D1">
        <w:rPr>
          <w:sz w:val="22"/>
          <w:szCs w:val="20"/>
          <w:lang w:val="en-US"/>
        </w:rPr>
        <w:t xml:space="preserve"> </w:t>
      </w:r>
      <w:r w:rsidR="00774021" w:rsidRPr="00B972D1">
        <w:rPr>
          <w:sz w:val="22"/>
          <w:szCs w:val="20"/>
        </w:rPr>
        <w:t>Marek Jaszuk</w:t>
      </w:r>
    </w:p>
    <w:p w14:paraId="71A9F793" w14:textId="4FD3FEFC" w:rsidR="00EE234E" w:rsidRPr="00B67B32" w:rsidRDefault="00EE234E" w:rsidP="00774021">
      <w:pPr>
        <w:rPr>
          <w:ins w:id="219" w:author="Yurii Shchehliuk" w:date="2022-04-28T16:07:00Z"/>
          <w:sz w:val="22"/>
          <w:szCs w:val="20"/>
          <w:rPrChange w:id="220" w:author="Yurii Shchehliuk" w:date="2022-04-29T08:13:00Z">
            <w:rPr>
              <w:ins w:id="221" w:author="Yurii Shchehliuk" w:date="2022-04-28T16:07:00Z"/>
              <w:sz w:val="22"/>
              <w:szCs w:val="20"/>
              <w:lang w:val="en-US"/>
            </w:rPr>
          </w:rPrChange>
        </w:rPr>
      </w:pPr>
      <w:r w:rsidRPr="00B67B32">
        <w:rPr>
          <w:b/>
          <w:bCs/>
          <w:sz w:val="22"/>
          <w:szCs w:val="20"/>
          <w:rPrChange w:id="222" w:author="Yurii Shchehliuk" w:date="2022-04-29T08:13:00Z">
            <w:rPr>
              <w:b/>
              <w:bCs/>
              <w:sz w:val="22"/>
              <w:szCs w:val="20"/>
            </w:rPr>
          </w:rPrChange>
        </w:rPr>
        <w:t>Słowa kluczowe</w:t>
      </w:r>
      <w:r w:rsidRPr="00B67B32">
        <w:rPr>
          <w:sz w:val="22"/>
          <w:szCs w:val="20"/>
          <w:rPrChange w:id="223" w:author="Yurii Shchehliuk" w:date="2022-04-29T08:13:00Z">
            <w:rPr>
              <w:sz w:val="22"/>
              <w:szCs w:val="20"/>
            </w:rPr>
          </w:rPrChange>
        </w:rPr>
        <w:t xml:space="preserve">: </w:t>
      </w:r>
      <w:proofErr w:type="spellStart"/>
      <w:r w:rsidR="00521BB4" w:rsidRPr="00B67B32">
        <w:rPr>
          <w:sz w:val="22"/>
          <w:szCs w:val="20"/>
          <w:rPrChange w:id="224" w:author="Yurii Shchehliuk" w:date="2022-04-29T08:13:00Z">
            <w:rPr>
              <w:sz w:val="22"/>
              <w:szCs w:val="20"/>
            </w:rPr>
          </w:rPrChange>
        </w:rPr>
        <w:t>Xamarin</w:t>
      </w:r>
      <w:proofErr w:type="spellEnd"/>
      <w:r w:rsidR="003B4D72" w:rsidRPr="00B67B32">
        <w:rPr>
          <w:sz w:val="22"/>
          <w:szCs w:val="20"/>
          <w:rPrChange w:id="225" w:author="Yurii Shchehliuk" w:date="2022-04-29T08:13:00Z">
            <w:rPr>
              <w:sz w:val="22"/>
              <w:szCs w:val="20"/>
            </w:rPr>
          </w:rPrChange>
        </w:rPr>
        <w:t xml:space="preserve"> </w:t>
      </w:r>
      <w:proofErr w:type="spellStart"/>
      <w:r w:rsidR="003B4D72" w:rsidRPr="00B67B32">
        <w:rPr>
          <w:sz w:val="22"/>
          <w:szCs w:val="20"/>
          <w:rPrChange w:id="226" w:author="Yurii Shchehliuk" w:date="2022-04-29T08:13:00Z">
            <w:rPr>
              <w:sz w:val="22"/>
              <w:szCs w:val="20"/>
            </w:rPr>
          </w:rPrChange>
        </w:rPr>
        <w:t>Froms</w:t>
      </w:r>
      <w:proofErr w:type="spellEnd"/>
      <w:r w:rsidR="00521BB4" w:rsidRPr="00B67B32">
        <w:rPr>
          <w:sz w:val="22"/>
          <w:szCs w:val="20"/>
          <w:rPrChange w:id="227" w:author="Yurii Shchehliuk" w:date="2022-04-29T08:13:00Z">
            <w:rPr>
              <w:sz w:val="22"/>
              <w:szCs w:val="20"/>
            </w:rPr>
          </w:rPrChange>
        </w:rPr>
        <w:t xml:space="preserve">, </w:t>
      </w:r>
      <w:r w:rsidR="00E6288C" w:rsidRPr="00B67B32">
        <w:rPr>
          <w:sz w:val="22"/>
          <w:szCs w:val="20"/>
          <w:rPrChange w:id="228" w:author="Yurii Shchehliuk" w:date="2022-04-29T08:13:00Z">
            <w:rPr>
              <w:sz w:val="22"/>
              <w:szCs w:val="20"/>
            </w:rPr>
          </w:rPrChange>
        </w:rPr>
        <w:t xml:space="preserve">Angular, </w:t>
      </w:r>
      <w:r w:rsidR="00344D8D" w:rsidRPr="00B67B32">
        <w:rPr>
          <w:sz w:val="22"/>
          <w:szCs w:val="20"/>
          <w:rPrChange w:id="229" w:author="Yurii Shchehliuk" w:date="2022-04-29T08:13:00Z">
            <w:rPr>
              <w:sz w:val="22"/>
              <w:szCs w:val="20"/>
            </w:rPr>
          </w:rPrChange>
        </w:rPr>
        <w:t>Restauracja, .</w:t>
      </w:r>
      <w:commentRangeStart w:id="230"/>
      <w:del w:id="231" w:author="Yurii Shchehliuk" w:date="2022-04-28T16:00:00Z">
        <w:r w:rsidR="001225E2" w:rsidRPr="00B67B32" w:rsidDel="00CC0104">
          <w:rPr>
            <w:sz w:val="22"/>
            <w:szCs w:val="20"/>
            <w:rPrChange w:id="232" w:author="Yurii Shchehliuk" w:date="2022-04-29T08:13:00Z">
              <w:rPr>
                <w:sz w:val="22"/>
                <w:szCs w:val="20"/>
              </w:rPr>
            </w:rPrChange>
          </w:rPr>
          <w:delText>N</w:delText>
        </w:r>
        <w:r w:rsidR="00344D8D" w:rsidRPr="00B67B32" w:rsidDel="00CC0104">
          <w:rPr>
            <w:sz w:val="22"/>
            <w:szCs w:val="20"/>
            <w:rPrChange w:id="233" w:author="Yurii Shchehliuk" w:date="2022-04-29T08:13:00Z">
              <w:rPr>
                <w:sz w:val="22"/>
                <w:szCs w:val="20"/>
              </w:rPr>
            </w:rPrChange>
          </w:rPr>
          <w:delText>et</w:delText>
        </w:r>
        <w:commentRangeEnd w:id="230"/>
        <w:r w:rsidR="0086175C" w:rsidDel="00CC0104">
          <w:rPr>
            <w:rStyle w:val="CommentReference"/>
          </w:rPr>
          <w:commentReference w:id="230"/>
        </w:r>
        <w:r w:rsidR="00344D8D" w:rsidRPr="00B67B32" w:rsidDel="00CC0104">
          <w:rPr>
            <w:sz w:val="22"/>
            <w:szCs w:val="20"/>
            <w:rPrChange w:id="234" w:author="Yurii Shchehliuk" w:date="2022-04-29T08:13:00Z">
              <w:rPr>
                <w:sz w:val="22"/>
                <w:szCs w:val="20"/>
              </w:rPr>
            </w:rPrChange>
          </w:rPr>
          <w:delText xml:space="preserve"> </w:delText>
        </w:r>
      </w:del>
      <w:ins w:id="235" w:author="Yurii Shchehliuk" w:date="2022-04-28T16:00:00Z">
        <w:r w:rsidR="00CC0104" w:rsidRPr="00B67B32">
          <w:rPr>
            <w:sz w:val="22"/>
            <w:szCs w:val="20"/>
            <w:rPrChange w:id="236" w:author="Yurii Shchehliuk" w:date="2022-04-29T08:13:00Z">
              <w:rPr>
                <w:sz w:val="22"/>
                <w:szCs w:val="20"/>
                <w:lang w:val="en-US"/>
              </w:rPr>
            </w:rPrChange>
          </w:rPr>
          <w:t>NET</w:t>
        </w:r>
        <w:r w:rsidR="00CC0104" w:rsidRPr="00B67B32">
          <w:rPr>
            <w:sz w:val="22"/>
            <w:szCs w:val="20"/>
            <w:rPrChange w:id="237" w:author="Yurii Shchehliuk" w:date="2022-04-29T08:13:00Z">
              <w:rPr>
                <w:sz w:val="22"/>
                <w:szCs w:val="20"/>
              </w:rPr>
            </w:rPrChange>
          </w:rPr>
          <w:t xml:space="preserve"> </w:t>
        </w:r>
      </w:ins>
      <w:proofErr w:type="spellStart"/>
      <w:r w:rsidR="00CA3A6C" w:rsidRPr="00B67B32">
        <w:rPr>
          <w:sz w:val="22"/>
          <w:szCs w:val="20"/>
          <w:rPrChange w:id="238" w:author="Yurii Shchehliuk" w:date="2022-04-29T08:13:00Z">
            <w:rPr>
              <w:sz w:val="22"/>
              <w:szCs w:val="20"/>
            </w:rPr>
          </w:rPrChange>
        </w:rPr>
        <w:t>C</w:t>
      </w:r>
      <w:r w:rsidR="00344D8D" w:rsidRPr="00B67B32">
        <w:rPr>
          <w:sz w:val="22"/>
          <w:szCs w:val="20"/>
          <w:rPrChange w:id="239" w:author="Yurii Shchehliuk" w:date="2022-04-29T08:13:00Z">
            <w:rPr>
              <w:sz w:val="22"/>
              <w:szCs w:val="20"/>
            </w:rPr>
          </w:rPrChange>
        </w:rPr>
        <w:t>ore</w:t>
      </w:r>
      <w:proofErr w:type="spellEnd"/>
      <w:r w:rsidR="00F21FD3" w:rsidRPr="00B67B32">
        <w:rPr>
          <w:sz w:val="22"/>
          <w:szCs w:val="20"/>
          <w:rPrChange w:id="240" w:author="Yurii Shchehliuk" w:date="2022-04-29T08:13:00Z">
            <w:rPr>
              <w:sz w:val="22"/>
              <w:szCs w:val="20"/>
            </w:rPr>
          </w:rPrChange>
        </w:rPr>
        <w:t xml:space="preserve"> </w:t>
      </w:r>
      <w:r w:rsidR="00434605" w:rsidRPr="00B67B32">
        <w:rPr>
          <w:sz w:val="22"/>
          <w:szCs w:val="20"/>
          <w:rPrChange w:id="241" w:author="Yurii Shchehliuk" w:date="2022-04-29T08:13:00Z">
            <w:rPr>
              <w:sz w:val="22"/>
              <w:szCs w:val="20"/>
            </w:rPr>
          </w:rPrChange>
        </w:rPr>
        <w:t>API</w:t>
      </w:r>
    </w:p>
    <w:p w14:paraId="605C7963" w14:textId="56A9B1EA" w:rsidR="00A861AD" w:rsidRPr="00B67B32" w:rsidRDefault="00A861AD" w:rsidP="00774021">
      <w:pPr>
        <w:rPr>
          <w:ins w:id="242" w:author="Yurii Shchehliuk" w:date="2022-04-28T16:07:00Z"/>
          <w:sz w:val="22"/>
          <w:szCs w:val="20"/>
          <w:rPrChange w:id="243" w:author="Yurii Shchehliuk" w:date="2022-04-29T08:13:00Z">
            <w:rPr>
              <w:ins w:id="244" w:author="Yurii Shchehliuk" w:date="2022-04-28T16:07:00Z"/>
              <w:sz w:val="22"/>
              <w:szCs w:val="20"/>
              <w:lang w:val="en-US"/>
            </w:rPr>
          </w:rPrChange>
        </w:rPr>
      </w:pPr>
    </w:p>
    <w:p w14:paraId="471B4DE0" w14:textId="34FD7515" w:rsidR="00A861AD" w:rsidRPr="00DF2262" w:rsidRDefault="00DF2262" w:rsidP="00774021">
      <w:pPr>
        <w:rPr>
          <w:sz w:val="20"/>
          <w:szCs w:val="18"/>
          <w:rPrChange w:id="245" w:author="Yurii Shchehliuk" w:date="2022-04-28T16:23:00Z">
            <w:rPr>
              <w:sz w:val="22"/>
              <w:szCs w:val="20"/>
            </w:rPr>
          </w:rPrChange>
        </w:rPr>
      </w:pPr>
      <w:bookmarkStart w:id="246" w:name="_Hlk102055899"/>
      <w:ins w:id="247" w:author="Yurii Shchehliuk" w:date="2022-04-28T16:24:00Z">
        <w:r>
          <w:rPr>
            <w:sz w:val="20"/>
            <w:szCs w:val="18"/>
          </w:rPr>
          <w:t>Praca o temat „System do obsługi klientów restauracji”</w:t>
        </w:r>
      </w:ins>
      <w:ins w:id="248" w:author="Yurii Shchehliuk" w:date="2022-04-28T16:25:00Z">
        <w:r>
          <w:rPr>
            <w:sz w:val="20"/>
            <w:szCs w:val="18"/>
          </w:rPr>
          <w:t>, która odzw</w:t>
        </w:r>
      </w:ins>
      <w:ins w:id="249" w:author="Yurii Shchehliuk" w:date="2022-04-28T16:26:00Z">
        <w:r>
          <w:rPr>
            <w:sz w:val="20"/>
            <w:szCs w:val="18"/>
          </w:rPr>
          <w:t>ierciedla w odpowiednim przygotowaniu połączenia</w:t>
        </w:r>
      </w:ins>
      <w:ins w:id="250" w:author="Yurii Shchehliuk" w:date="2022-04-28T16:28:00Z">
        <w:r>
          <w:rPr>
            <w:sz w:val="20"/>
            <w:szCs w:val="18"/>
          </w:rPr>
          <w:t xml:space="preserve"> kilku</w:t>
        </w:r>
      </w:ins>
      <w:ins w:id="251" w:author="Yurii Shchehliuk" w:date="2022-04-28T16:26:00Z">
        <w:r>
          <w:rPr>
            <w:sz w:val="20"/>
            <w:szCs w:val="18"/>
          </w:rPr>
          <w:t xml:space="preserve"> aplikacji do stworzenia systemu </w:t>
        </w:r>
        <w:proofErr w:type="spellStart"/>
        <w:r>
          <w:rPr>
            <w:sz w:val="20"/>
            <w:szCs w:val="18"/>
          </w:rPr>
          <w:t>krosplatformowego</w:t>
        </w:r>
        <w:proofErr w:type="spellEnd"/>
        <w:r>
          <w:rPr>
            <w:sz w:val="20"/>
            <w:szCs w:val="18"/>
          </w:rPr>
          <w:t xml:space="preserve"> </w:t>
        </w:r>
      </w:ins>
      <w:ins w:id="252" w:author="Yurii Shchehliuk" w:date="2022-04-28T16:27:00Z">
        <w:r>
          <w:rPr>
            <w:sz w:val="20"/>
            <w:szCs w:val="18"/>
          </w:rPr>
          <w:t xml:space="preserve">, do rozwiązania </w:t>
        </w:r>
      </w:ins>
      <w:ins w:id="253" w:author="Yurii Shchehliuk" w:date="2022-04-28T16:29:00Z">
        <w:r>
          <w:rPr>
            <w:sz w:val="20"/>
            <w:szCs w:val="18"/>
          </w:rPr>
          <w:t xml:space="preserve">czasochłonnego </w:t>
        </w:r>
      </w:ins>
      <w:ins w:id="254" w:author="Yurii Shchehliuk" w:date="2022-04-28T16:27:00Z">
        <w:r>
          <w:rPr>
            <w:sz w:val="20"/>
            <w:szCs w:val="18"/>
          </w:rPr>
          <w:t xml:space="preserve">problemu obsługi dużej ilości klientów </w:t>
        </w:r>
      </w:ins>
      <w:ins w:id="255" w:author="Yurii Shchehliuk" w:date="2022-04-28T16:28:00Z">
        <w:r>
          <w:rPr>
            <w:sz w:val="20"/>
            <w:szCs w:val="18"/>
          </w:rPr>
          <w:t>w sposób automatyzacji procesów biznesowych</w:t>
        </w:r>
      </w:ins>
      <w:ins w:id="256" w:author="Yurii Shchehliuk" w:date="2022-04-28T16:29:00Z">
        <w:r w:rsidR="00B16F7D">
          <w:rPr>
            <w:sz w:val="20"/>
            <w:szCs w:val="18"/>
          </w:rPr>
          <w:t xml:space="preserve"> oraz kontroli</w:t>
        </w:r>
      </w:ins>
      <w:ins w:id="257" w:author="Yurii Shchehliuk" w:date="2022-04-28T16:30:00Z">
        <w:r w:rsidR="00B16F7D">
          <w:rPr>
            <w:sz w:val="20"/>
            <w:szCs w:val="18"/>
          </w:rPr>
          <w:t xml:space="preserve"> danych.</w:t>
        </w:r>
      </w:ins>
    </w:p>
    <w:bookmarkEnd w:id="246"/>
    <w:p w14:paraId="0B1272DF" w14:textId="77777777" w:rsidR="00EE234E" w:rsidRPr="00991983" w:rsidRDefault="00EE234E">
      <w:pPr>
        <w:spacing w:after="160" w:line="259" w:lineRule="auto"/>
        <w:jc w:val="left"/>
        <w:rPr>
          <w:sz w:val="22"/>
          <w:szCs w:val="20"/>
          <w:lang w:val="uk-UA"/>
          <w:rPrChange w:id="258" w:author="Yurii Shchehliuk" w:date="2022-04-28T16:36:00Z">
            <w:rPr>
              <w:sz w:val="22"/>
              <w:szCs w:val="20"/>
            </w:rPr>
          </w:rPrChange>
        </w:rPr>
      </w:pPr>
      <w:r w:rsidRPr="00DF2262">
        <w:rPr>
          <w:sz w:val="22"/>
          <w:szCs w:val="20"/>
        </w:rPr>
        <w:br w:type="page"/>
      </w:r>
    </w:p>
    <w:p w14:paraId="208BA6E2" w14:textId="41DE5FEA" w:rsidR="00EE234E" w:rsidRDefault="00EE234E" w:rsidP="004F5EF0">
      <w:pPr>
        <w:pStyle w:val="Heading2"/>
        <w:numPr>
          <w:ilvl w:val="0"/>
          <w:numId w:val="0"/>
        </w:numPr>
      </w:pPr>
      <w:bookmarkStart w:id="259" w:name="_Toc100158871"/>
      <w:r>
        <w:lastRenderedPageBreak/>
        <w:t>Załączniki</w:t>
      </w:r>
      <w:bookmarkEnd w:id="259"/>
    </w:p>
    <w:p w14:paraId="288DF5E8" w14:textId="4FFC1D87" w:rsidR="00EE234E" w:rsidRPr="00A861AD" w:rsidRDefault="00EE234E">
      <w:pPr>
        <w:spacing w:before="240"/>
        <w:rPr>
          <w:sz w:val="20"/>
          <w:szCs w:val="20"/>
          <w:rPrChange w:id="260" w:author="Yurii Shchehliuk" w:date="2022-04-28T16:08:00Z">
            <w:rPr/>
          </w:rPrChange>
        </w:rPr>
        <w:pPrChange w:id="261" w:author="Yurii Shchehliuk" w:date="2022-04-28T16:08:00Z">
          <w:pPr/>
        </w:pPrChange>
      </w:pPr>
      <w:r w:rsidRPr="00A861AD">
        <w:rPr>
          <w:sz w:val="20"/>
          <w:szCs w:val="20"/>
          <w:rPrChange w:id="262" w:author="Yurii Shchehliuk" w:date="2022-04-28T16:08:00Z">
            <w:rPr/>
          </w:rPrChange>
        </w:rPr>
        <w:t>Załączniki zosta</w:t>
      </w:r>
      <w:r w:rsidR="004324E2" w:rsidRPr="00A861AD">
        <w:rPr>
          <w:sz w:val="20"/>
          <w:szCs w:val="20"/>
          <w:rPrChange w:id="263" w:author="Yurii Shchehliuk" w:date="2022-04-28T16:08:00Z">
            <w:rPr/>
          </w:rPrChange>
        </w:rPr>
        <w:t>ły</w:t>
      </w:r>
      <w:r w:rsidRPr="00A861AD">
        <w:rPr>
          <w:sz w:val="20"/>
          <w:szCs w:val="20"/>
          <w:rPrChange w:id="264" w:author="Yurii Shchehliuk" w:date="2022-04-28T16:08:00Z">
            <w:rPr/>
          </w:rPrChange>
        </w:rPr>
        <w:t xml:space="preserve"> zamieszczone na płycie CD, na której dodane:</w:t>
      </w:r>
    </w:p>
    <w:p w14:paraId="691F9BE5" w14:textId="090A2D9E" w:rsidR="00EE234E" w:rsidRPr="00A861AD" w:rsidRDefault="00EE234E" w:rsidP="00EE234E">
      <w:pPr>
        <w:rPr>
          <w:sz w:val="20"/>
          <w:szCs w:val="20"/>
          <w:rPrChange w:id="265" w:author="Yurii Shchehliuk" w:date="2022-04-28T16:07:00Z">
            <w:rPr/>
          </w:rPrChange>
        </w:rPr>
      </w:pPr>
      <w:r w:rsidRPr="00A861AD">
        <w:rPr>
          <w:sz w:val="20"/>
          <w:szCs w:val="20"/>
          <w:rPrChange w:id="266" w:author="Yurii Shchehliuk" w:date="2022-04-28T16:07:00Z">
            <w:rPr/>
          </w:rPrChange>
        </w:rPr>
        <w:t>1</w:t>
      </w:r>
      <w:r w:rsidR="00B91273" w:rsidRPr="00A861AD">
        <w:rPr>
          <w:sz w:val="20"/>
          <w:szCs w:val="20"/>
          <w:rPrChange w:id="267" w:author="Yurii Shchehliuk" w:date="2022-04-28T16:07:00Z">
            <w:rPr/>
          </w:rPrChange>
        </w:rPr>
        <w:t>.</w:t>
      </w:r>
      <w:r w:rsidRPr="00A861AD">
        <w:rPr>
          <w:sz w:val="20"/>
          <w:szCs w:val="20"/>
          <w:rPrChange w:id="268" w:author="Yurii Shchehliuk" w:date="2022-04-28T16:07:00Z">
            <w:rPr/>
          </w:rPrChange>
        </w:rPr>
        <w:t xml:space="preserve"> </w:t>
      </w:r>
      <w:r w:rsidR="00CD3798" w:rsidRPr="00A861AD">
        <w:rPr>
          <w:sz w:val="20"/>
          <w:szCs w:val="20"/>
          <w:rPrChange w:id="269" w:author="Yurii Shchehliuk" w:date="2022-04-28T16:07:00Z">
            <w:rPr/>
          </w:rPrChange>
        </w:rPr>
        <w:t>Dokumentacja</w:t>
      </w:r>
      <w:r w:rsidRPr="00A861AD">
        <w:rPr>
          <w:sz w:val="20"/>
          <w:szCs w:val="20"/>
          <w:rPrChange w:id="270" w:author="Yurii Shchehliuk" w:date="2022-04-28T16:07:00Z">
            <w:rPr/>
          </w:rPrChange>
        </w:rPr>
        <w:t>.</w:t>
      </w:r>
    </w:p>
    <w:p w14:paraId="6CEE5773" w14:textId="00B5C263" w:rsidR="004766A5" w:rsidRDefault="00EE234E" w:rsidP="00C451C6">
      <w:pPr>
        <w:rPr>
          <w:ins w:id="271" w:author="Yurii Shchehliuk" w:date="2022-04-28T16:21:00Z"/>
          <w:sz w:val="20"/>
          <w:szCs w:val="20"/>
        </w:rPr>
      </w:pPr>
      <w:r w:rsidRPr="00A861AD">
        <w:rPr>
          <w:sz w:val="20"/>
          <w:szCs w:val="20"/>
          <w:rPrChange w:id="272" w:author="Yurii Shchehliuk" w:date="2022-04-28T16:07:00Z">
            <w:rPr/>
          </w:rPrChange>
        </w:rPr>
        <w:t>2</w:t>
      </w:r>
      <w:r w:rsidR="00B91273" w:rsidRPr="00A861AD">
        <w:rPr>
          <w:sz w:val="20"/>
          <w:szCs w:val="20"/>
          <w:rPrChange w:id="273" w:author="Yurii Shchehliuk" w:date="2022-04-28T16:07:00Z">
            <w:rPr/>
          </w:rPrChange>
        </w:rPr>
        <w:t>.</w:t>
      </w:r>
      <w:r w:rsidRPr="00A861AD">
        <w:rPr>
          <w:sz w:val="20"/>
          <w:szCs w:val="20"/>
          <w:rPrChange w:id="274" w:author="Yurii Shchehliuk" w:date="2022-04-28T16:07:00Z">
            <w:rPr/>
          </w:rPrChange>
        </w:rPr>
        <w:t xml:space="preserve"> Folder z kodem źródłowym do </w:t>
      </w:r>
      <w:r w:rsidR="00B37EB5" w:rsidRPr="00A861AD">
        <w:rPr>
          <w:sz w:val="20"/>
          <w:szCs w:val="20"/>
          <w:rPrChange w:id="275" w:author="Yurii Shchehliuk" w:date="2022-04-28T16:07:00Z">
            <w:rPr/>
          </w:rPrChange>
        </w:rPr>
        <w:t>aplikacji</w:t>
      </w:r>
      <w:r w:rsidRPr="00A861AD">
        <w:rPr>
          <w:sz w:val="20"/>
          <w:szCs w:val="20"/>
          <w:rPrChange w:id="276" w:author="Yurii Shchehliuk" w:date="2022-04-28T16:07:00Z">
            <w:rPr/>
          </w:rPrChange>
        </w:rPr>
        <w:t>.</w:t>
      </w:r>
    </w:p>
    <w:p w14:paraId="748C7B1B" w14:textId="77777777" w:rsidR="00DD47B1" w:rsidRDefault="00DD47B1" w:rsidP="00C451C6">
      <w:pPr>
        <w:rPr>
          <w:ins w:id="277" w:author="Yurii Shchehliuk" w:date="2022-04-28T16:22:00Z"/>
          <w:sz w:val="20"/>
          <w:szCs w:val="20"/>
        </w:rPr>
      </w:pPr>
    </w:p>
    <w:p w14:paraId="57EEFDE5" w14:textId="1DAA9453" w:rsidR="00DD47B1" w:rsidRPr="00A861AD" w:rsidRDefault="00DD47B1" w:rsidP="00C451C6">
      <w:pPr>
        <w:rPr>
          <w:sz w:val="20"/>
          <w:szCs w:val="20"/>
          <w:rPrChange w:id="278" w:author="Yurii Shchehliuk" w:date="2022-04-28T16:07:00Z">
            <w:rPr/>
          </w:rPrChange>
        </w:rPr>
      </w:pPr>
      <w:ins w:id="279" w:author="Yurii Shchehliuk" w:date="2022-04-28T16:21:00Z">
        <w:r w:rsidRPr="00DD47B1">
          <w:rPr>
            <w:sz w:val="20"/>
            <w:szCs w:val="20"/>
          </w:rPr>
          <w:t>2022_IID</w:t>
        </w:r>
      </w:ins>
      <w:ins w:id="280" w:author="Yurii Shchehliuk" w:date="2022-04-28T16:22:00Z">
        <w:r w:rsidR="00287BCC">
          <w:rPr>
            <w:sz w:val="20"/>
            <w:szCs w:val="20"/>
            <w:lang w:val="uk-UA"/>
          </w:rPr>
          <w:t>-</w:t>
        </w:r>
      </w:ins>
      <w:ins w:id="281" w:author="Yurii Shchehliuk" w:date="2022-04-28T16:21:00Z">
        <w:r w:rsidRPr="00DD47B1">
          <w:rPr>
            <w:sz w:val="20"/>
            <w:szCs w:val="20"/>
          </w:rPr>
          <w:t>P_58913_p</w:t>
        </w:r>
      </w:ins>
    </w:p>
    <w:sectPr w:rsidR="00DD47B1" w:rsidRPr="00A861AD" w:rsidSect="00FB1CD0">
      <w:footerReference w:type="default" r:id="rId57"/>
      <w:pgSz w:w="12240" w:h="15840"/>
      <w:pgMar w:top="851" w:right="1134" w:bottom="851" w:left="851" w:header="720" w:footer="431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6" w:author="Marek Jaszuk" w:date="2022-04-19T00:17:00Z" w:initials="MJ">
    <w:p w14:paraId="03F147C5" w14:textId="0F563ACE" w:rsidR="004C6D83" w:rsidRDefault="004C6D83">
      <w:pPr>
        <w:pStyle w:val="CommentText"/>
      </w:pPr>
      <w:r>
        <w:rPr>
          <w:rStyle w:val="CommentReference"/>
        </w:rPr>
        <w:annotationRef/>
      </w:r>
      <w:r>
        <w:t>Jeśli to należy do punktu 2 to nie powinno być przesunięte w lewo względem tekstu w tym punkcie</w:t>
      </w:r>
    </w:p>
  </w:comment>
  <w:comment w:id="43" w:author="Marek Jaszuk" w:date="2022-04-28T13:27:00Z" w:initials="MJ">
    <w:p w14:paraId="3124CC7D" w14:textId="63625B26" w:rsidR="00ED6C37" w:rsidRDefault="00ED6C37">
      <w:pPr>
        <w:pStyle w:val="CommentText"/>
      </w:pPr>
      <w:r>
        <w:rPr>
          <w:rStyle w:val="CommentReference"/>
        </w:rPr>
        <w:annotationRef/>
      </w:r>
      <w:r>
        <w:t>Ten rysunek nie zmieści się na poprzedniej stronie?</w:t>
      </w:r>
    </w:p>
  </w:comment>
  <w:comment w:id="124" w:author="Marek Jaszuk" w:date="2022-04-28T09:39:00Z" w:initials="MJ">
    <w:p w14:paraId="4DD68E7E" w14:textId="2994CB78" w:rsidR="00FF31DC" w:rsidRDefault="00FF31DC">
      <w:pPr>
        <w:pStyle w:val="CommentText"/>
      </w:pPr>
      <w:r>
        <w:rPr>
          <w:rStyle w:val="CommentReference"/>
        </w:rPr>
        <w:annotationRef/>
      </w:r>
      <w:r>
        <w:t>Czcionka jest za mała można trochę jeszcze powiększyć</w:t>
      </w:r>
    </w:p>
  </w:comment>
  <w:comment w:id="134" w:author="Marek Jaszuk" w:date="2022-04-28T13:30:00Z" w:initials="MJ">
    <w:p w14:paraId="4F4FB5C5" w14:textId="6C38AE4E" w:rsidR="00ED6C37" w:rsidRDefault="00ED6C37">
      <w:pPr>
        <w:pStyle w:val="CommentText"/>
      </w:pPr>
      <w:r>
        <w:rPr>
          <w:rStyle w:val="CommentReference"/>
        </w:rPr>
        <w:annotationRef/>
      </w:r>
      <w:r>
        <w:t>e</w:t>
      </w:r>
    </w:p>
  </w:comment>
  <w:comment w:id="136" w:author="Marek Jaszuk" w:date="2022-04-28T13:30:00Z" w:initials="MJ">
    <w:p w14:paraId="5583DA53" w14:textId="38B26F44" w:rsidR="00ED6C37" w:rsidRDefault="00ED6C37">
      <w:pPr>
        <w:pStyle w:val="CommentText"/>
      </w:pPr>
      <w:r>
        <w:rPr>
          <w:rStyle w:val="CommentReference"/>
        </w:rPr>
        <w:annotationRef/>
      </w:r>
      <w:r>
        <w:t>odwrotna kolejność</w:t>
      </w:r>
    </w:p>
  </w:comment>
  <w:comment w:id="161" w:author="Yurii Shchehliuk" w:date="2022-03-05T23:22:00Z" w:initials="YS">
    <w:p w14:paraId="3D51E8A7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>
        <w:rPr>
          <w:rStyle w:val="CommentReference"/>
        </w:rPr>
        <w:annotationRef/>
      </w:r>
      <w:r w:rsidRPr="00294771">
        <w:rPr>
          <w:rFonts w:cs="Times New Roman"/>
          <w:szCs w:val="24"/>
        </w:rPr>
        <w:t>Co zostało zrobione w pracy – rezultaty</w:t>
      </w:r>
    </w:p>
    <w:p w14:paraId="0A571674" w14:textId="77777777" w:rsidR="00934D65" w:rsidRPr="00294771" w:rsidRDefault="00934D65" w:rsidP="00934D65">
      <w:pPr>
        <w:pStyle w:val="ListParagraph"/>
        <w:numPr>
          <w:ilvl w:val="1"/>
          <w:numId w:val="29"/>
        </w:numPr>
        <w:spacing w:after="160" w:line="259" w:lineRule="auto"/>
        <w:jc w:val="left"/>
        <w:rPr>
          <w:rFonts w:cs="Times New Roman"/>
          <w:szCs w:val="24"/>
        </w:rPr>
      </w:pPr>
      <w:r w:rsidRPr="00294771">
        <w:rPr>
          <w:rFonts w:cs="Times New Roman"/>
          <w:szCs w:val="24"/>
        </w:rPr>
        <w:t>Wnioski</w:t>
      </w:r>
    </w:p>
    <w:p w14:paraId="1F527711" w14:textId="4A051411" w:rsidR="00934D65" w:rsidRDefault="00934D65" w:rsidP="00934D65">
      <w:pPr>
        <w:pStyle w:val="CommentText"/>
      </w:pPr>
      <w:r w:rsidRPr="00294771">
        <w:rPr>
          <w:rFonts w:cs="Times New Roman"/>
          <w:sz w:val="24"/>
          <w:szCs w:val="24"/>
        </w:rPr>
        <w:t>Plany przyszłościowe (dalszy rozwój projektu, lub wdrożenie, mogą być również plany zawodowe dyplomanta wynikające ze zrealizowania tej pracy</w:t>
      </w:r>
    </w:p>
  </w:comment>
  <w:comment w:id="162" w:author="Yurii Shchehliuk" w:date="2022-03-21T11:17:00Z" w:initials="YS">
    <w:p w14:paraId="60DFB007" w14:textId="2C2972B2" w:rsidR="00A2226E" w:rsidRDefault="00A2226E">
      <w:pPr>
        <w:pStyle w:val="CommentText"/>
      </w:pPr>
      <w:r>
        <w:rPr>
          <w:rStyle w:val="CommentReference"/>
        </w:rPr>
        <w:annotationRef/>
      </w: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t>Trzeba pisać konkretnie jak jest zbudowany program i co z jego pomocą można zrobić.</w:t>
      </w:r>
    </w:p>
  </w:comment>
  <w:comment w:id="163" w:author="Marek Jaszuk" w:date="2022-04-19T00:37:00Z" w:initials="MJ">
    <w:p w14:paraId="1D7CF2C3" w14:textId="77477955" w:rsidR="004C0D8A" w:rsidRDefault="004C0D8A">
      <w:pPr>
        <w:pStyle w:val="CommentText"/>
      </w:pPr>
      <w:r>
        <w:rPr>
          <w:rStyle w:val="CommentReference"/>
        </w:rPr>
        <w:annotationRef/>
      </w:r>
      <w:r>
        <w:t>Problem w tym, że te problemy nie zostały tam opisane</w:t>
      </w:r>
    </w:p>
  </w:comment>
  <w:comment w:id="180" w:author="Marek Jaszuk" w:date="2022-04-28T09:40:00Z" w:initials="MJ">
    <w:p w14:paraId="4C4E91A9" w14:textId="2524CDDB" w:rsidR="00FF31DC" w:rsidRDefault="00FF31DC">
      <w:pPr>
        <w:pStyle w:val="CommentText"/>
      </w:pPr>
      <w:r>
        <w:rPr>
          <w:rStyle w:val="CommentReference"/>
        </w:rPr>
        <w:annotationRef/>
      </w:r>
      <w:r>
        <w:t>Nadal nie napisał Pan dokładne co można zrobić przy pomocy aplikacji.</w:t>
      </w:r>
    </w:p>
  </w:comment>
  <w:comment w:id="185" w:author="Marek Jaszuk" w:date="2022-04-28T09:35:00Z" w:initials="MJ">
    <w:p w14:paraId="0F41C0CA" w14:textId="19583BE4" w:rsidR="00416FB8" w:rsidRDefault="00416FB8">
      <w:pPr>
        <w:pStyle w:val="CommentText"/>
      </w:pPr>
      <w:r>
        <w:rPr>
          <w:rStyle w:val="CommentReference"/>
        </w:rPr>
        <w:annotationRef/>
      </w:r>
      <w:r>
        <w:t>Podsumowanie nie jest dobrym miejscem do wprowadzania nowych pojęć. To trzeba było wyjaśnić wcześniej na etapie opisu założeń</w:t>
      </w:r>
    </w:p>
  </w:comment>
  <w:comment w:id="186" w:author="Yurii Shchehliuk" w:date="2022-04-28T10:45:00Z" w:initials="YS">
    <w:p w14:paraId="0A383D9B" w14:textId="53505418" w:rsidR="00CD1378" w:rsidRDefault="00CD1378">
      <w:pPr>
        <w:pStyle w:val="CommentText"/>
      </w:pPr>
      <w:r>
        <w:rPr>
          <w:rStyle w:val="CommentReference"/>
        </w:rPr>
        <w:annotationRef/>
      </w:r>
      <w:r>
        <w:t>Wspomniałem o tym w „</w:t>
      </w:r>
      <w:r w:rsidRPr="00AE70EB">
        <w:t>Opis działania aplikacji</w:t>
      </w:r>
      <w:r>
        <w:t>”, mogę dodać w tym miejscu więcej informacji o tym</w:t>
      </w:r>
    </w:p>
  </w:comment>
  <w:comment w:id="187" w:author="Marek Jaszuk" w:date="2022-04-28T14:06:00Z" w:initials="MJ">
    <w:p w14:paraId="69B611D8" w14:textId="2285488D" w:rsidR="0086175C" w:rsidRDefault="0086175C">
      <w:pPr>
        <w:pStyle w:val="CommentText"/>
      </w:pPr>
      <w:r>
        <w:rPr>
          <w:rStyle w:val="CommentReference"/>
        </w:rPr>
        <w:annotationRef/>
      </w:r>
      <w:r>
        <w:t>Jeśli posługuje się Pan skrótem, to powinien on być wyjaśniony w pierwszym miejscu, w którym został użyty.</w:t>
      </w:r>
    </w:p>
  </w:comment>
  <w:comment w:id="197" w:author="Yurii Shchehliuk" w:date="2022-04-28T12:30:00Z" w:initials="YS">
    <w:p w14:paraId="40FAD71E" w14:textId="280739BC" w:rsidR="007F67AE" w:rsidRDefault="007F67AE">
      <w:pPr>
        <w:pStyle w:val="CommentText"/>
      </w:pPr>
      <w:r>
        <w:rPr>
          <w:rStyle w:val="CommentReference"/>
        </w:rPr>
        <w:annotationRef/>
      </w:r>
      <w:r>
        <w:t>jeszcze mam pytanko, czy coś muszę dodać w streszczeniu?</w:t>
      </w:r>
    </w:p>
  </w:comment>
  <w:comment w:id="198" w:author="Marek Jaszuk" w:date="2022-04-28T14:10:00Z" w:initials="MJ">
    <w:p w14:paraId="6E3D0B3B" w14:textId="0E37CA73" w:rsidR="0086175C" w:rsidRDefault="0086175C">
      <w:pPr>
        <w:pStyle w:val="CommentText"/>
      </w:pPr>
      <w:r>
        <w:rPr>
          <w:rStyle w:val="CommentReference"/>
        </w:rPr>
        <w:annotationRef/>
      </w:r>
      <w:r>
        <w:t>Musi Pan napisać streszczenie</w:t>
      </w:r>
    </w:p>
  </w:comment>
  <w:comment w:id="230" w:author="Marek Jaszuk" w:date="2022-04-28T14:10:00Z" w:initials="MJ">
    <w:p w14:paraId="0D5E4438" w14:textId="69DB5563" w:rsidR="0086175C" w:rsidRDefault="0086175C">
      <w:pPr>
        <w:pStyle w:val="CommentText"/>
      </w:pPr>
      <w:r>
        <w:rPr>
          <w:rStyle w:val="CommentReference"/>
        </w:rPr>
        <w:annotationRef/>
      </w:r>
      <w:r>
        <w:t>Obecnie obowiązuje pisownia dużymi literami .NET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3F147C5" w15:done="1"/>
  <w15:commentEx w15:paraId="3124CC7D" w15:done="1"/>
  <w15:commentEx w15:paraId="4DD68E7E" w15:done="0"/>
  <w15:commentEx w15:paraId="4F4FB5C5" w15:done="0"/>
  <w15:commentEx w15:paraId="5583DA53" w15:done="1"/>
  <w15:commentEx w15:paraId="1F527711" w15:done="1"/>
  <w15:commentEx w15:paraId="60DFB007" w15:done="1"/>
  <w15:commentEx w15:paraId="1D7CF2C3" w15:done="1"/>
  <w15:commentEx w15:paraId="4C4E91A9" w15:done="1"/>
  <w15:commentEx w15:paraId="0F41C0CA" w15:done="1"/>
  <w15:commentEx w15:paraId="0A383D9B" w15:paraIdParent="0F41C0CA" w15:done="1"/>
  <w15:commentEx w15:paraId="69B611D8" w15:paraIdParent="0F41C0CA" w15:done="1"/>
  <w15:commentEx w15:paraId="40FAD71E" w15:done="1"/>
  <w15:commentEx w15:paraId="6E3D0B3B" w15:paraIdParent="40FAD71E" w15:done="1"/>
  <w15:commentEx w15:paraId="0D5E443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87E26" w16cex:dateUtc="2022-04-18T22:17:00Z"/>
  <w16cex:commentExtensible w16cex:durableId="261514C6" w16cex:dateUtc="2022-04-28T11:27:00Z"/>
  <w16cex:commentExtensible w16cex:durableId="2614DF47" w16cex:dateUtc="2022-04-28T07:39:00Z"/>
  <w16cex:commentExtensible w16cex:durableId="26151559" w16cex:dateUtc="2022-04-28T11:30:00Z"/>
  <w16cex:commentExtensible w16cex:durableId="26151565" w16cex:dateUtc="2022-04-28T11:30:00Z"/>
  <w16cex:commentExtensible w16cex:durableId="25CE6F1C" w16cex:dateUtc="2022-03-05T22:22:00Z"/>
  <w16cex:commentExtensible w16cex:durableId="25E2DD48" w16cex:dateUtc="2022-03-21T10:17:00Z"/>
  <w16cex:commentExtensible w16cex:durableId="260882BF" w16cex:dateUtc="2022-04-18T22:37:00Z"/>
  <w16cex:commentExtensible w16cex:durableId="2614DFA8" w16cex:dateUtc="2022-04-28T07:40:00Z"/>
  <w16cex:commentExtensible w16cex:durableId="2614DE62" w16cex:dateUtc="2022-04-28T07:35:00Z"/>
  <w16cex:commentExtensible w16cex:durableId="2614EEB7" w16cex:dateUtc="2022-04-28T08:45:00Z"/>
  <w16cex:commentExtensible w16cex:durableId="26151E00" w16cex:dateUtc="2022-04-28T12:06:00Z"/>
  <w16cex:commentExtensible w16cex:durableId="26150755" w16cex:dateUtc="2022-04-28T10:30:00Z"/>
  <w16cex:commentExtensible w16cex:durableId="26151ED5" w16cex:dateUtc="2022-04-28T12:10:00Z"/>
  <w16cex:commentExtensible w16cex:durableId="26151EEE" w16cex:dateUtc="2022-04-28T12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3F147C5" w16cid:durableId="26087E26"/>
  <w16cid:commentId w16cid:paraId="3124CC7D" w16cid:durableId="261514C6"/>
  <w16cid:commentId w16cid:paraId="4DD68E7E" w16cid:durableId="2614DF47"/>
  <w16cid:commentId w16cid:paraId="4F4FB5C5" w16cid:durableId="26151559"/>
  <w16cid:commentId w16cid:paraId="5583DA53" w16cid:durableId="26151565"/>
  <w16cid:commentId w16cid:paraId="1F527711" w16cid:durableId="25CE6F1C"/>
  <w16cid:commentId w16cid:paraId="60DFB007" w16cid:durableId="25E2DD48"/>
  <w16cid:commentId w16cid:paraId="1D7CF2C3" w16cid:durableId="260882BF"/>
  <w16cid:commentId w16cid:paraId="4C4E91A9" w16cid:durableId="2614DFA8"/>
  <w16cid:commentId w16cid:paraId="0F41C0CA" w16cid:durableId="2614DE62"/>
  <w16cid:commentId w16cid:paraId="0A383D9B" w16cid:durableId="2614EEB7"/>
  <w16cid:commentId w16cid:paraId="69B611D8" w16cid:durableId="26151E00"/>
  <w16cid:commentId w16cid:paraId="40FAD71E" w16cid:durableId="26150755"/>
  <w16cid:commentId w16cid:paraId="6E3D0B3B" w16cid:durableId="26151ED5"/>
  <w16cid:commentId w16cid:paraId="0D5E4438" w16cid:durableId="26151E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0D448" w14:textId="77777777" w:rsidR="0077240C" w:rsidRDefault="0077240C" w:rsidP="00DD2EE9">
      <w:r>
        <w:separator/>
      </w:r>
    </w:p>
  </w:endnote>
  <w:endnote w:type="continuationSeparator" w:id="0">
    <w:p w14:paraId="14B8C305" w14:textId="77777777" w:rsidR="0077240C" w:rsidRDefault="0077240C" w:rsidP="00DD2E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0769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077561" w14:textId="5C470C91" w:rsidR="00212519" w:rsidRDefault="002125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3A3FB2" w14:textId="77777777" w:rsidR="00212519" w:rsidRDefault="002125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03D5AA" w14:textId="77777777" w:rsidR="0077240C" w:rsidRDefault="0077240C" w:rsidP="00DD2EE9">
      <w:r>
        <w:separator/>
      </w:r>
    </w:p>
  </w:footnote>
  <w:footnote w:type="continuationSeparator" w:id="0">
    <w:p w14:paraId="6368F17A" w14:textId="77777777" w:rsidR="0077240C" w:rsidRDefault="0077240C" w:rsidP="00DD2E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C5C16"/>
    <w:multiLevelType w:val="hybridMultilevel"/>
    <w:tmpl w:val="AFEC6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65671"/>
    <w:multiLevelType w:val="hybridMultilevel"/>
    <w:tmpl w:val="1BC6FE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4126E"/>
    <w:multiLevelType w:val="hybridMultilevel"/>
    <w:tmpl w:val="671E888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96F36"/>
    <w:multiLevelType w:val="hybridMultilevel"/>
    <w:tmpl w:val="96F247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1881FF0"/>
    <w:multiLevelType w:val="hybridMultilevel"/>
    <w:tmpl w:val="EB0CA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E76124"/>
    <w:multiLevelType w:val="hybridMultilevel"/>
    <w:tmpl w:val="EC448DE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80E00"/>
    <w:multiLevelType w:val="hybridMultilevel"/>
    <w:tmpl w:val="4B348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327016"/>
    <w:multiLevelType w:val="hybridMultilevel"/>
    <w:tmpl w:val="A2AE63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32CFE"/>
    <w:multiLevelType w:val="hybridMultilevel"/>
    <w:tmpl w:val="8946B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D72573"/>
    <w:multiLevelType w:val="hybridMultilevel"/>
    <w:tmpl w:val="B136E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83A07"/>
    <w:multiLevelType w:val="hybridMultilevel"/>
    <w:tmpl w:val="C9DEE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9D31C9"/>
    <w:multiLevelType w:val="hybridMultilevel"/>
    <w:tmpl w:val="6D363AE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F40995"/>
    <w:multiLevelType w:val="hybridMultilevel"/>
    <w:tmpl w:val="AB403568"/>
    <w:lvl w:ilvl="0" w:tplc="B8EA62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DF79D6"/>
    <w:multiLevelType w:val="hybridMultilevel"/>
    <w:tmpl w:val="335E0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26AE8"/>
    <w:multiLevelType w:val="hybridMultilevel"/>
    <w:tmpl w:val="DC2E81AC"/>
    <w:lvl w:ilvl="0" w:tplc="BA2847DE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556323"/>
    <w:multiLevelType w:val="hybridMultilevel"/>
    <w:tmpl w:val="B424512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E95EBB"/>
    <w:multiLevelType w:val="hybridMultilevel"/>
    <w:tmpl w:val="FFC6183E"/>
    <w:lvl w:ilvl="0" w:tplc="1CE2933A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5441F2"/>
    <w:multiLevelType w:val="multilevel"/>
    <w:tmpl w:val="B370812E"/>
    <w:lvl w:ilvl="0">
      <w:start w:val="1"/>
      <w:numFmt w:val="decimal"/>
      <w:pStyle w:val="Heading1"/>
      <w:lvlText w:val="Rozdział %1.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2.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6.%2.%3.%4.%5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"/>
      <w:lvlJc w:val="left"/>
      <w:pPr>
        <w:ind w:left="2304" w:hanging="1584"/>
      </w:pPr>
      <w:rPr>
        <w:rFonts w:hint="default"/>
      </w:rPr>
    </w:lvl>
  </w:abstractNum>
  <w:abstractNum w:abstractNumId="18" w15:restartNumberingAfterBreak="0">
    <w:nsid w:val="512666D3"/>
    <w:multiLevelType w:val="hybridMultilevel"/>
    <w:tmpl w:val="DBC00A2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4A7046"/>
    <w:multiLevelType w:val="hybridMultilevel"/>
    <w:tmpl w:val="D9345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753F4"/>
    <w:multiLevelType w:val="hybridMultilevel"/>
    <w:tmpl w:val="E76257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4A07CE"/>
    <w:multiLevelType w:val="hybridMultilevel"/>
    <w:tmpl w:val="A7BECED2"/>
    <w:lvl w:ilvl="0" w:tplc="FFFFFFFF">
      <w:start w:val="1"/>
      <w:numFmt w:val="decimal"/>
      <w:lvlText w:val="%1."/>
      <w:lvlJc w:val="left"/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BE5CA1"/>
    <w:multiLevelType w:val="hybridMultilevel"/>
    <w:tmpl w:val="494677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B4210"/>
    <w:multiLevelType w:val="hybridMultilevel"/>
    <w:tmpl w:val="59601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3B37B9"/>
    <w:multiLevelType w:val="hybridMultilevel"/>
    <w:tmpl w:val="461C2AFA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0F0ACB"/>
    <w:multiLevelType w:val="hybridMultilevel"/>
    <w:tmpl w:val="8828D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F6D68"/>
    <w:multiLevelType w:val="hybridMultilevel"/>
    <w:tmpl w:val="1902B35A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73B77B33"/>
    <w:multiLevelType w:val="hybridMultilevel"/>
    <w:tmpl w:val="AFFA80B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4D76C5"/>
    <w:multiLevelType w:val="hybridMultilevel"/>
    <w:tmpl w:val="8772C964"/>
    <w:lvl w:ilvl="0" w:tplc="04150011">
      <w:start w:val="1"/>
      <w:numFmt w:val="decimal"/>
      <w:lvlText w:val="%1)"/>
      <w:lvlJc w:val="left"/>
      <w:pPr>
        <w:tabs>
          <w:tab w:val="num" w:pos="794"/>
        </w:tabs>
        <w:ind w:left="794" w:hanging="397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8D1431"/>
    <w:multiLevelType w:val="hybridMultilevel"/>
    <w:tmpl w:val="FF6C63D0"/>
    <w:lvl w:ilvl="0" w:tplc="7E8A02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8A092B"/>
    <w:multiLevelType w:val="hybridMultilevel"/>
    <w:tmpl w:val="93CEF3FC"/>
    <w:lvl w:ilvl="0" w:tplc="0409000F">
      <w:start w:val="1"/>
      <w:numFmt w:val="decimal"/>
      <w:lvlText w:val="%1."/>
      <w:lvlJc w:val="left"/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12"/>
  </w:num>
  <w:num w:numId="6">
    <w:abstractNumId w:val="0"/>
  </w:num>
  <w:num w:numId="7">
    <w:abstractNumId w:val="6"/>
  </w:num>
  <w:num w:numId="8">
    <w:abstractNumId w:val="13"/>
  </w:num>
  <w:num w:numId="9">
    <w:abstractNumId w:val="26"/>
  </w:num>
  <w:num w:numId="10">
    <w:abstractNumId w:val="25"/>
  </w:num>
  <w:num w:numId="11">
    <w:abstractNumId w:val="30"/>
  </w:num>
  <w:num w:numId="12">
    <w:abstractNumId w:val="3"/>
  </w:num>
  <w:num w:numId="13">
    <w:abstractNumId w:val="1"/>
  </w:num>
  <w:num w:numId="14">
    <w:abstractNumId w:val="14"/>
  </w:num>
  <w:num w:numId="15">
    <w:abstractNumId w:val="21"/>
  </w:num>
  <w:num w:numId="16">
    <w:abstractNumId w:val="18"/>
  </w:num>
  <w:num w:numId="17">
    <w:abstractNumId w:val="15"/>
  </w:num>
  <w:num w:numId="18">
    <w:abstractNumId w:val="5"/>
  </w:num>
  <w:num w:numId="19">
    <w:abstractNumId w:val="2"/>
  </w:num>
  <w:num w:numId="20">
    <w:abstractNumId w:val="19"/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2"/>
  </w:num>
  <w:num w:numId="24">
    <w:abstractNumId w:val="11"/>
  </w:num>
  <w:num w:numId="25">
    <w:abstractNumId w:val="4"/>
  </w:num>
  <w:num w:numId="26">
    <w:abstractNumId w:val="24"/>
  </w:num>
  <w:num w:numId="27">
    <w:abstractNumId w:val="10"/>
  </w:num>
  <w:num w:numId="28">
    <w:abstractNumId w:val="16"/>
  </w:num>
  <w:num w:numId="29">
    <w:abstractNumId w:val="27"/>
  </w:num>
  <w:num w:numId="30">
    <w:abstractNumId w:val="7"/>
  </w:num>
  <w:num w:numId="31">
    <w:abstractNumId w:val="29"/>
  </w:num>
  <w:num w:numId="32">
    <w:abstractNumId w:val="20"/>
  </w:num>
  <w:num w:numId="33">
    <w:abstractNumId w:val="2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Yurii Shchehliuk">
    <w15:presenceInfo w15:providerId="AD" w15:userId="S::Yurii.Shchehliuk@hyland.com::bd8d5b9b-90ad-43f4-815d-2a822cfa6687"/>
  </w15:person>
  <w15:person w15:author="Marek Jaszuk">
    <w15:presenceInfo w15:providerId="Windows Live" w15:userId="efab7937d11e43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trackRevisions/>
  <w:documentProtection w:edit="trackedChanges" w:enforcement="0"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38F"/>
    <w:rsid w:val="00000599"/>
    <w:rsid w:val="00000A73"/>
    <w:rsid w:val="00001573"/>
    <w:rsid w:val="00001D35"/>
    <w:rsid w:val="00004FE2"/>
    <w:rsid w:val="0000566C"/>
    <w:rsid w:val="00007F36"/>
    <w:rsid w:val="00011650"/>
    <w:rsid w:val="0001267B"/>
    <w:rsid w:val="000127C1"/>
    <w:rsid w:val="00013BE8"/>
    <w:rsid w:val="000145B0"/>
    <w:rsid w:val="0001494B"/>
    <w:rsid w:val="0002055A"/>
    <w:rsid w:val="00021A63"/>
    <w:rsid w:val="00021E02"/>
    <w:rsid w:val="00022464"/>
    <w:rsid w:val="00022E95"/>
    <w:rsid w:val="00025CAB"/>
    <w:rsid w:val="00026C8A"/>
    <w:rsid w:val="00030563"/>
    <w:rsid w:val="00033725"/>
    <w:rsid w:val="00033BB4"/>
    <w:rsid w:val="0003438F"/>
    <w:rsid w:val="00035500"/>
    <w:rsid w:val="00037476"/>
    <w:rsid w:val="000400DA"/>
    <w:rsid w:val="000408C7"/>
    <w:rsid w:val="0004132E"/>
    <w:rsid w:val="00041D0E"/>
    <w:rsid w:val="00041D75"/>
    <w:rsid w:val="0004362D"/>
    <w:rsid w:val="00044BC8"/>
    <w:rsid w:val="00044D0E"/>
    <w:rsid w:val="00044F63"/>
    <w:rsid w:val="0004554A"/>
    <w:rsid w:val="0004561F"/>
    <w:rsid w:val="000466DC"/>
    <w:rsid w:val="00046DD6"/>
    <w:rsid w:val="000475DC"/>
    <w:rsid w:val="0004792B"/>
    <w:rsid w:val="00047F52"/>
    <w:rsid w:val="00050EA6"/>
    <w:rsid w:val="000521DC"/>
    <w:rsid w:val="0005438B"/>
    <w:rsid w:val="000568B1"/>
    <w:rsid w:val="00061E88"/>
    <w:rsid w:val="00062CB6"/>
    <w:rsid w:val="00062DA6"/>
    <w:rsid w:val="0006633E"/>
    <w:rsid w:val="00072288"/>
    <w:rsid w:val="00072484"/>
    <w:rsid w:val="00072D35"/>
    <w:rsid w:val="00073349"/>
    <w:rsid w:val="000736D0"/>
    <w:rsid w:val="00074838"/>
    <w:rsid w:val="00075D5C"/>
    <w:rsid w:val="00077889"/>
    <w:rsid w:val="0008008F"/>
    <w:rsid w:val="000810AF"/>
    <w:rsid w:val="00082BF0"/>
    <w:rsid w:val="000844FB"/>
    <w:rsid w:val="0008489A"/>
    <w:rsid w:val="00086863"/>
    <w:rsid w:val="00086C7B"/>
    <w:rsid w:val="00087051"/>
    <w:rsid w:val="000902C9"/>
    <w:rsid w:val="000908E5"/>
    <w:rsid w:val="00090EAE"/>
    <w:rsid w:val="00091404"/>
    <w:rsid w:val="000921A4"/>
    <w:rsid w:val="00092F3D"/>
    <w:rsid w:val="0009324C"/>
    <w:rsid w:val="000946BC"/>
    <w:rsid w:val="00095163"/>
    <w:rsid w:val="00096B93"/>
    <w:rsid w:val="00097C11"/>
    <w:rsid w:val="000A0814"/>
    <w:rsid w:val="000A2158"/>
    <w:rsid w:val="000A2EC4"/>
    <w:rsid w:val="000A3A01"/>
    <w:rsid w:val="000A3EAC"/>
    <w:rsid w:val="000B4F8C"/>
    <w:rsid w:val="000B7888"/>
    <w:rsid w:val="000C0EA0"/>
    <w:rsid w:val="000C166C"/>
    <w:rsid w:val="000C2C98"/>
    <w:rsid w:val="000C4617"/>
    <w:rsid w:val="000C5D42"/>
    <w:rsid w:val="000C6C11"/>
    <w:rsid w:val="000C7FB6"/>
    <w:rsid w:val="000D0490"/>
    <w:rsid w:val="000D0815"/>
    <w:rsid w:val="000D1228"/>
    <w:rsid w:val="000D2426"/>
    <w:rsid w:val="000D3396"/>
    <w:rsid w:val="000D660A"/>
    <w:rsid w:val="000D7047"/>
    <w:rsid w:val="000D7614"/>
    <w:rsid w:val="000D7FF2"/>
    <w:rsid w:val="000E1050"/>
    <w:rsid w:val="000E1F53"/>
    <w:rsid w:val="000E20BE"/>
    <w:rsid w:val="000E2F1A"/>
    <w:rsid w:val="000E3929"/>
    <w:rsid w:val="000E3BA5"/>
    <w:rsid w:val="000E4C70"/>
    <w:rsid w:val="000E5174"/>
    <w:rsid w:val="000E72FF"/>
    <w:rsid w:val="000E79ED"/>
    <w:rsid w:val="000F03AE"/>
    <w:rsid w:val="000F04B2"/>
    <w:rsid w:val="000F176C"/>
    <w:rsid w:val="000F2519"/>
    <w:rsid w:val="000F2C79"/>
    <w:rsid w:val="000F2E25"/>
    <w:rsid w:val="000F3488"/>
    <w:rsid w:val="000F4349"/>
    <w:rsid w:val="000F4436"/>
    <w:rsid w:val="000F46A4"/>
    <w:rsid w:val="000F5F0D"/>
    <w:rsid w:val="000F69AB"/>
    <w:rsid w:val="000F6AC6"/>
    <w:rsid w:val="000F78BD"/>
    <w:rsid w:val="00101F73"/>
    <w:rsid w:val="00104E56"/>
    <w:rsid w:val="00104F96"/>
    <w:rsid w:val="0010649F"/>
    <w:rsid w:val="00107440"/>
    <w:rsid w:val="00107C9A"/>
    <w:rsid w:val="001101D7"/>
    <w:rsid w:val="00111B34"/>
    <w:rsid w:val="001120BA"/>
    <w:rsid w:val="00112A13"/>
    <w:rsid w:val="00113470"/>
    <w:rsid w:val="00113498"/>
    <w:rsid w:val="00116108"/>
    <w:rsid w:val="00116690"/>
    <w:rsid w:val="00116C7B"/>
    <w:rsid w:val="001208D2"/>
    <w:rsid w:val="001225E2"/>
    <w:rsid w:val="0012446E"/>
    <w:rsid w:val="00130E86"/>
    <w:rsid w:val="001313FA"/>
    <w:rsid w:val="00132B22"/>
    <w:rsid w:val="001354B2"/>
    <w:rsid w:val="001366E7"/>
    <w:rsid w:val="00136D4F"/>
    <w:rsid w:val="0013738F"/>
    <w:rsid w:val="001377A6"/>
    <w:rsid w:val="0014037C"/>
    <w:rsid w:val="00142081"/>
    <w:rsid w:val="00142A01"/>
    <w:rsid w:val="00146740"/>
    <w:rsid w:val="001511C4"/>
    <w:rsid w:val="0015276F"/>
    <w:rsid w:val="00152C41"/>
    <w:rsid w:val="0015326C"/>
    <w:rsid w:val="00153423"/>
    <w:rsid w:val="0015490C"/>
    <w:rsid w:val="00155D4D"/>
    <w:rsid w:val="001562FD"/>
    <w:rsid w:val="001605D3"/>
    <w:rsid w:val="00160B8A"/>
    <w:rsid w:val="001628EC"/>
    <w:rsid w:val="00163509"/>
    <w:rsid w:val="00163CED"/>
    <w:rsid w:val="00164230"/>
    <w:rsid w:val="00164A49"/>
    <w:rsid w:val="00164ADC"/>
    <w:rsid w:val="00165009"/>
    <w:rsid w:val="001655AA"/>
    <w:rsid w:val="0016747C"/>
    <w:rsid w:val="0016778F"/>
    <w:rsid w:val="0017021C"/>
    <w:rsid w:val="00170319"/>
    <w:rsid w:val="00170771"/>
    <w:rsid w:val="001717BE"/>
    <w:rsid w:val="00171B95"/>
    <w:rsid w:val="00173B4D"/>
    <w:rsid w:val="0017419C"/>
    <w:rsid w:val="001751B4"/>
    <w:rsid w:val="001752AA"/>
    <w:rsid w:val="00177F29"/>
    <w:rsid w:val="00180950"/>
    <w:rsid w:val="0018104C"/>
    <w:rsid w:val="00181C3D"/>
    <w:rsid w:val="00181CDE"/>
    <w:rsid w:val="00182512"/>
    <w:rsid w:val="00182573"/>
    <w:rsid w:val="00182E1A"/>
    <w:rsid w:val="00182F19"/>
    <w:rsid w:val="00182FB7"/>
    <w:rsid w:val="0018505E"/>
    <w:rsid w:val="00191A16"/>
    <w:rsid w:val="00192799"/>
    <w:rsid w:val="001964EB"/>
    <w:rsid w:val="00196C8E"/>
    <w:rsid w:val="00197588"/>
    <w:rsid w:val="00197DDA"/>
    <w:rsid w:val="00197E87"/>
    <w:rsid w:val="001A323D"/>
    <w:rsid w:val="001A3711"/>
    <w:rsid w:val="001A4B94"/>
    <w:rsid w:val="001A50F3"/>
    <w:rsid w:val="001A532A"/>
    <w:rsid w:val="001A5698"/>
    <w:rsid w:val="001A6992"/>
    <w:rsid w:val="001A79CD"/>
    <w:rsid w:val="001B0327"/>
    <w:rsid w:val="001B07C6"/>
    <w:rsid w:val="001B2164"/>
    <w:rsid w:val="001B2748"/>
    <w:rsid w:val="001B46AB"/>
    <w:rsid w:val="001B625D"/>
    <w:rsid w:val="001B6F04"/>
    <w:rsid w:val="001B73A2"/>
    <w:rsid w:val="001C00D0"/>
    <w:rsid w:val="001C02E5"/>
    <w:rsid w:val="001C2CD7"/>
    <w:rsid w:val="001C3EFD"/>
    <w:rsid w:val="001C415B"/>
    <w:rsid w:val="001C4DAE"/>
    <w:rsid w:val="001C63FD"/>
    <w:rsid w:val="001C6B6E"/>
    <w:rsid w:val="001C772E"/>
    <w:rsid w:val="001C7FB6"/>
    <w:rsid w:val="001D082D"/>
    <w:rsid w:val="001D093B"/>
    <w:rsid w:val="001D2213"/>
    <w:rsid w:val="001D25C1"/>
    <w:rsid w:val="001D2BB3"/>
    <w:rsid w:val="001D3CC7"/>
    <w:rsid w:val="001D40A6"/>
    <w:rsid w:val="001D4B42"/>
    <w:rsid w:val="001D4DCD"/>
    <w:rsid w:val="001D738B"/>
    <w:rsid w:val="001D7A45"/>
    <w:rsid w:val="001E1E20"/>
    <w:rsid w:val="001E45CB"/>
    <w:rsid w:val="001E4D4B"/>
    <w:rsid w:val="001E6B6D"/>
    <w:rsid w:val="001E7406"/>
    <w:rsid w:val="001F0435"/>
    <w:rsid w:val="001F0AE4"/>
    <w:rsid w:val="001F3985"/>
    <w:rsid w:val="00200681"/>
    <w:rsid w:val="002028F0"/>
    <w:rsid w:val="00202ABB"/>
    <w:rsid w:val="00204BFA"/>
    <w:rsid w:val="0020530C"/>
    <w:rsid w:val="002060E3"/>
    <w:rsid w:val="002062F3"/>
    <w:rsid w:val="0020782A"/>
    <w:rsid w:val="0021031B"/>
    <w:rsid w:val="00211706"/>
    <w:rsid w:val="002122E8"/>
    <w:rsid w:val="00212519"/>
    <w:rsid w:val="00212677"/>
    <w:rsid w:val="00212A15"/>
    <w:rsid w:val="0021302B"/>
    <w:rsid w:val="002166E9"/>
    <w:rsid w:val="002166FE"/>
    <w:rsid w:val="00216CA7"/>
    <w:rsid w:val="00216D2A"/>
    <w:rsid w:val="00220280"/>
    <w:rsid w:val="002216CD"/>
    <w:rsid w:val="00224518"/>
    <w:rsid w:val="00225E16"/>
    <w:rsid w:val="002300E5"/>
    <w:rsid w:val="00231452"/>
    <w:rsid w:val="00233B35"/>
    <w:rsid w:val="00234EA0"/>
    <w:rsid w:val="00235E96"/>
    <w:rsid w:val="002442C2"/>
    <w:rsid w:val="002454F4"/>
    <w:rsid w:val="002462CD"/>
    <w:rsid w:val="00246B86"/>
    <w:rsid w:val="00247965"/>
    <w:rsid w:val="00250536"/>
    <w:rsid w:val="0025316A"/>
    <w:rsid w:val="00253CC6"/>
    <w:rsid w:val="002547C1"/>
    <w:rsid w:val="002549E4"/>
    <w:rsid w:val="00256CD9"/>
    <w:rsid w:val="002603CA"/>
    <w:rsid w:val="00263599"/>
    <w:rsid w:val="0026421F"/>
    <w:rsid w:val="002647CC"/>
    <w:rsid w:val="002669B4"/>
    <w:rsid w:val="00267460"/>
    <w:rsid w:val="00270355"/>
    <w:rsid w:val="002726AC"/>
    <w:rsid w:val="00273B1B"/>
    <w:rsid w:val="00275D91"/>
    <w:rsid w:val="00276AEB"/>
    <w:rsid w:val="002770F1"/>
    <w:rsid w:val="00277ED4"/>
    <w:rsid w:val="00277F96"/>
    <w:rsid w:val="002800E9"/>
    <w:rsid w:val="0028012B"/>
    <w:rsid w:val="0028078E"/>
    <w:rsid w:val="00282832"/>
    <w:rsid w:val="002834B3"/>
    <w:rsid w:val="002836AD"/>
    <w:rsid w:val="00283EA6"/>
    <w:rsid w:val="00285363"/>
    <w:rsid w:val="00286B69"/>
    <w:rsid w:val="00287BCC"/>
    <w:rsid w:val="00293A5E"/>
    <w:rsid w:val="0029676B"/>
    <w:rsid w:val="00296BAD"/>
    <w:rsid w:val="002A171A"/>
    <w:rsid w:val="002A1A20"/>
    <w:rsid w:val="002A1D33"/>
    <w:rsid w:val="002A1E77"/>
    <w:rsid w:val="002A247F"/>
    <w:rsid w:val="002A25DC"/>
    <w:rsid w:val="002A4274"/>
    <w:rsid w:val="002A490A"/>
    <w:rsid w:val="002A5415"/>
    <w:rsid w:val="002A735F"/>
    <w:rsid w:val="002A73C0"/>
    <w:rsid w:val="002A7655"/>
    <w:rsid w:val="002B0CD2"/>
    <w:rsid w:val="002B1788"/>
    <w:rsid w:val="002B37A8"/>
    <w:rsid w:val="002B623D"/>
    <w:rsid w:val="002B692E"/>
    <w:rsid w:val="002B6A30"/>
    <w:rsid w:val="002B7CC2"/>
    <w:rsid w:val="002B7EF3"/>
    <w:rsid w:val="002B7FF4"/>
    <w:rsid w:val="002C3B37"/>
    <w:rsid w:val="002D2AAC"/>
    <w:rsid w:val="002D3E5F"/>
    <w:rsid w:val="002D5C76"/>
    <w:rsid w:val="002D5CBF"/>
    <w:rsid w:val="002E101F"/>
    <w:rsid w:val="002E24D8"/>
    <w:rsid w:val="002E24E5"/>
    <w:rsid w:val="002E3595"/>
    <w:rsid w:val="002E5871"/>
    <w:rsid w:val="002E670F"/>
    <w:rsid w:val="002E6F25"/>
    <w:rsid w:val="002E6F73"/>
    <w:rsid w:val="002F099A"/>
    <w:rsid w:val="002F161F"/>
    <w:rsid w:val="002F19ED"/>
    <w:rsid w:val="002F3266"/>
    <w:rsid w:val="002F40D3"/>
    <w:rsid w:val="002F43B9"/>
    <w:rsid w:val="002F644E"/>
    <w:rsid w:val="002F6F63"/>
    <w:rsid w:val="00301380"/>
    <w:rsid w:val="00301EE5"/>
    <w:rsid w:val="00302946"/>
    <w:rsid w:val="00302D7E"/>
    <w:rsid w:val="00305636"/>
    <w:rsid w:val="00306C59"/>
    <w:rsid w:val="003114C7"/>
    <w:rsid w:val="00311E77"/>
    <w:rsid w:val="00311FFB"/>
    <w:rsid w:val="00312AA1"/>
    <w:rsid w:val="00313E67"/>
    <w:rsid w:val="00315146"/>
    <w:rsid w:val="00315599"/>
    <w:rsid w:val="003176E9"/>
    <w:rsid w:val="00317E9E"/>
    <w:rsid w:val="00320A61"/>
    <w:rsid w:val="00323784"/>
    <w:rsid w:val="003268F7"/>
    <w:rsid w:val="00331836"/>
    <w:rsid w:val="00331B2C"/>
    <w:rsid w:val="00333CDD"/>
    <w:rsid w:val="00340747"/>
    <w:rsid w:val="003426E0"/>
    <w:rsid w:val="0034313B"/>
    <w:rsid w:val="00343F18"/>
    <w:rsid w:val="00344D8D"/>
    <w:rsid w:val="0034573A"/>
    <w:rsid w:val="00346960"/>
    <w:rsid w:val="00351158"/>
    <w:rsid w:val="003514BB"/>
    <w:rsid w:val="00353FB6"/>
    <w:rsid w:val="003569F6"/>
    <w:rsid w:val="00356E84"/>
    <w:rsid w:val="003610D7"/>
    <w:rsid w:val="0036238F"/>
    <w:rsid w:val="00363CB2"/>
    <w:rsid w:val="003646CB"/>
    <w:rsid w:val="00367170"/>
    <w:rsid w:val="003724F2"/>
    <w:rsid w:val="0037359C"/>
    <w:rsid w:val="003735D1"/>
    <w:rsid w:val="00373F12"/>
    <w:rsid w:val="0037695B"/>
    <w:rsid w:val="00377970"/>
    <w:rsid w:val="00380E7B"/>
    <w:rsid w:val="003824F5"/>
    <w:rsid w:val="00383B71"/>
    <w:rsid w:val="00386FB0"/>
    <w:rsid w:val="0038719C"/>
    <w:rsid w:val="00392792"/>
    <w:rsid w:val="003941E9"/>
    <w:rsid w:val="003944A0"/>
    <w:rsid w:val="00394A40"/>
    <w:rsid w:val="00396777"/>
    <w:rsid w:val="003969F6"/>
    <w:rsid w:val="00397A9E"/>
    <w:rsid w:val="003A019C"/>
    <w:rsid w:val="003A0925"/>
    <w:rsid w:val="003A092A"/>
    <w:rsid w:val="003A1B1C"/>
    <w:rsid w:val="003A1E23"/>
    <w:rsid w:val="003A303B"/>
    <w:rsid w:val="003A53F8"/>
    <w:rsid w:val="003A6672"/>
    <w:rsid w:val="003A7A5C"/>
    <w:rsid w:val="003A7F99"/>
    <w:rsid w:val="003B2408"/>
    <w:rsid w:val="003B2890"/>
    <w:rsid w:val="003B3D72"/>
    <w:rsid w:val="003B45D7"/>
    <w:rsid w:val="003B4D72"/>
    <w:rsid w:val="003B5EF8"/>
    <w:rsid w:val="003B6019"/>
    <w:rsid w:val="003C06AC"/>
    <w:rsid w:val="003C4542"/>
    <w:rsid w:val="003C474E"/>
    <w:rsid w:val="003C4C7F"/>
    <w:rsid w:val="003D0C1E"/>
    <w:rsid w:val="003D1463"/>
    <w:rsid w:val="003D1A5A"/>
    <w:rsid w:val="003D3022"/>
    <w:rsid w:val="003D3518"/>
    <w:rsid w:val="003D63F2"/>
    <w:rsid w:val="003D6E33"/>
    <w:rsid w:val="003E1330"/>
    <w:rsid w:val="003E1A4C"/>
    <w:rsid w:val="003E4186"/>
    <w:rsid w:val="003E5B5E"/>
    <w:rsid w:val="003E6AE5"/>
    <w:rsid w:val="003E6DA4"/>
    <w:rsid w:val="003E6FC1"/>
    <w:rsid w:val="003E6FE2"/>
    <w:rsid w:val="003E7BEA"/>
    <w:rsid w:val="003F0051"/>
    <w:rsid w:val="003F1DB9"/>
    <w:rsid w:val="003F2F1B"/>
    <w:rsid w:val="003F386D"/>
    <w:rsid w:val="003F4134"/>
    <w:rsid w:val="003F4928"/>
    <w:rsid w:val="003F5560"/>
    <w:rsid w:val="003F5947"/>
    <w:rsid w:val="003F63A5"/>
    <w:rsid w:val="003F7050"/>
    <w:rsid w:val="003F723B"/>
    <w:rsid w:val="00402A73"/>
    <w:rsid w:val="00405667"/>
    <w:rsid w:val="00406FF1"/>
    <w:rsid w:val="00411576"/>
    <w:rsid w:val="00412BA0"/>
    <w:rsid w:val="004139A7"/>
    <w:rsid w:val="00415377"/>
    <w:rsid w:val="00416FB8"/>
    <w:rsid w:val="00417B30"/>
    <w:rsid w:val="0042195A"/>
    <w:rsid w:val="004226ED"/>
    <w:rsid w:val="0042297C"/>
    <w:rsid w:val="00423994"/>
    <w:rsid w:val="0042496F"/>
    <w:rsid w:val="00424D2B"/>
    <w:rsid w:val="00424F3C"/>
    <w:rsid w:val="004254C3"/>
    <w:rsid w:val="004256F8"/>
    <w:rsid w:val="00427F7D"/>
    <w:rsid w:val="004324E2"/>
    <w:rsid w:val="00432ECF"/>
    <w:rsid w:val="0043308C"/>
    <w:rsid w:val="004334E6"/>
    <w:rsid w:val="0043450C"/>
    <w:rsid w:val="00434605"/>
    <w:rsid w:val="00434CBA"/>
    <w:rsid w:val="004354B9"/>
    <w:rsid w:val="0043642C"/>
    <w:rsid w:val="00436453"/>
    <w:rsid w:val="00437423"/>
    <w:rsid w:val="00437E28"/>
    <w:rsid w:val="00440432"/>
    <w:rsid w:val="00450D59"/>
    <w:rsid w:val="00450FEB"/>
    <w:rsid w:val="00451F9D"/>
    <w:rsid w:val="0045225B"/>
    <w:rsid w:val="00452412"/>
    <w:rsid w:val="00452745"/>
    <w:rsid w:val="00452945"/>
    <w:rsid w:val="00453768"/>
    <w:rsid w:val="00453919"/>
    <w:rsid w:val="004558FE"/>
    <w:rsid w:val="00456198"/>
    <w:rsid w:val="00456BDC"/>
    <w:rsid w:val="00460984"/>
    <w:rsid w:val="00460AEE"/>
    <w:rsid w:val="004612B4"/>
    <w:rsid w:val="00461D8B"/>
    <w:rsid w:val="00462E9F"/>
    <w:rsid w:val="00466097"/>
    <w:rsid w:val="00466769"/>
    <w:rsid w:val="00466CBA"/>
    <w:rsid w:val="00466D9A"/>
    <w:rsid w:val="00467BC7"/>
    <w:rsid w:val="00467DE8"/>
    <w:rsid w:val="00470787"/>
    <w:rsid w:val="00473E9A"/>
    <w:rsid w:val="004747E8"/>
    <w:rsid w:val="00475028"/>
    <w:rsid w:val="0047620F"/>
    <w:rsid w:val="004766A5"/>
    <w:rsid w:val="0047680B"/>
    <w:rsid w:val="00476AAE"/>
    <w:rsid w:val="00480640"/>
    <w:rsid w:val="004831ED"/>
    <w:rsid w:val="004848A9"/>
    <w:rsid w:val="00485450"/>
    <w:rsid w:val="0048605C"/>
    <w:rsid w:val="00486BEB"/>
    <w:rsid w:val="004870E5"/>
    <w:rsid w:val="004873EF"/>
    <w:rsid w:val="0049503C"/>
    <w:rsid w:val="00495527"/>
    <w:rsid w:val="00495A00"/>
    <w:rsid w:val="00496E98"/>
    <w:rsid w:val="00497128"/>
    <w:rsid w:val="004A2AEF"/>
    <w:rsid w:val="004A303E"/>
    <w:rsid w:val="004A332B"/>
    <w:rsid w:val="004A399B"/>
    <w:rsid w:val="004A3BF7"/>
    <w:rsid w:val="004A3FD5"/>
    <w:rsid w:val="004A4432"/>
    <w:rsid w:val="004A4C5C"/>
    <w:rsid w:val="004A5E2F"/>
    <w:rsid w:val="004A68EC"/>
    <w:rsid w:val="004A7F29"/>
    <w:rsid w:val="004B0317"/>
    <w:rsid w:val="004B052A"/>
    <w:rsid w:val="004B0690"/>
    <w:rsid w:val="004B1A11"/>
    <w:rsid w:val="004B367C"/>
    <w:rsid w:val="004B4B77"/>
    <w:rsid w:val="004B53C0"/>
    <w:rsid w:val="004B61CF"/>
    <w:rsid w:val="004B64B6"/>
    <w:rsid w:val="004B7834"/>
    <w:rsid w:val="004C0D0D"/>
    <w:rsid w:val="004C0D8A"/>
    <w:rsid w:val="004C1C98"/>
    <w:rsid w:val="004C1CF2"/>
    <w:rsid w:val="004C3DFF"/>
    <w:rsid w:val="004C4805"/>
    <w:rsid w:val="004C4982"/>
    <w:rsid w:val="004C6D83"/>
    <w:rsid w:val="004C6F96"/>
    <w:rsid w:val="004C784D"/>
    <w:rsid w:val="004D395D"/>
    <w:rsid w:val="004D7E4B"/>
    <w:rsid w:val="004E0FFD"/>
    <w:rsid w:val="004E1DF5"/>
    <w:rsid w:val="004E2252"/>
    <w:rsid w:val="004E2B1E"/>
    <w:rsid w:val="004E70C8"/>
    <w:rsid w:val="004E7AC6"/>
    <w:rsid w:val="004F02EC"/>
    <w:rsid w:val="004F04F3"/>
    <w:rsid w:val="004F1CB9"/>
    <w:rsid w:val="004F2080"/>
    <w:rsid w:val="004F52AD"/>
    <w:rsid w:val="004F5EF0"/>
    <w:rsid w:val="005003CD"/>
    <w:rsid w:val="005021AE"/>
    <w:rsid w:val="00502B30"/>
    <w:rsid w:val="00504073"/>
    <w:rsid w:val="00504FD4"/>
    <w:rsid w:val="00506B3F"/>
    <w:rsid w:val="005104FF"/>
    <w:rsid w:val="00511BFF"/>
    <w:rsid w:val="00512966"/>
    <w:rsid w:val="005149F9"/>
    <w:rsid w:val="00514C85"/>
    <w:rsid w:val="00514D98"/>
    <w:rsid w:val="00515548"/>
    <w:rsid w:val="00515F2C"/>
    <w:rsid w:val="00517AF6"/>
    <w:rsid w:val="00520094"/>
    <w:rsid w:val="00520A17"/>
    <w:rsid w:val="00521BB4"/>
    <w:rsid w:val="00523423"/>
    <w:rsid w:val="005234CE"/>
    <w:rsid w:val="005236CC"/>
    <w:rsid w:val="00523E65"/>
    <w:rsid w:val="005244E6"/>
    <w:rsid w:val="00531258"/>
    <w:rsid w:val="00531474"/>
    <w:rsid w:val="00531C1B"/>
    <w:rsid w:val="00533515"/>
    <w:rsid w:val="00534441"/>
    <w:rsid w:val="005347DC"/>
    <w:rsid w:val="005357A4"/>
    <w:rsid w:val="00535E8C"/>
    <w:rsid w:val="00536422"/>
    <w:rsid w:val="00536BFA"/>
    <w:rsid w:val="0053723A"/>
    <w:rsid w:val="0053771D"/>
    <w:rsid w:val="00537944"/>
    <w:rsid w:val="00537C7A"/>
    <w:rsid w:val="00537EC5"/>
    <w:rsid w:val="00540212"/>
    <w:rsid w:val="005406C7"/>
    <w:rsid w:val="00542115"/>
    <w:rsid w:val="00543057"/>
    <w:rsid w:val="005447F8"/>
    <w:rsid w:val="00546051"/>
    <w:rsid w:val="00550643"/>
    <w:rsid w:val="0055071E"/>
    <w:rsid w:val="0055137F"/>
    <w:rsid w:val="00551EE8"/>
    <w:rsid w:val="00552849"/>
    <w:rsid w:val="00552B56"/>
    <w:rsid w:val="00555A6F"/>
    <w:rsid w:val="00556DEB"/>
    <w:rsid w:val="005624E8"/>
    <w:rsid w:val="00563351"/>
    <w:rsid w:val="005633D0"/>
    <w:rsid w:val="00563EAB"/>
    <w:rsid w:val="005651F5"/>
    <w:rsid w:val="00565B93"/>
    <w:rsid w:val="0057108A"/>
    <w:rsid w:val="0057217D"/>
    <w:rsid w:val="005745CB"/>
    <w:rsid w:val="0057550E"/>
    <w:rsid w:val="00576F0A"/>
    <w:rsid w:val="00582B77"/>
    <w:rsid w:val="0058347D"/>
    <w:rsid w:val="005838A6"/>
    <w:rsid w:val="00583AE8"/>
    <w:rsid w:val="00583DE8"/>
    <w:rsid w:val="00584439"/>
    <w:rsid w:val="00584490"/>
    <w:rsid w:val="00584697"/>
    <w:rsid w:val="00586034"/>
    <w:rsid w:val="0058733B"/>
    <w:rsid w:val="00590909"/>
    <w:rsid w:val="00592E6A"/>
    <w:rsid w:val="00592F31"/>
    <w:rsid w:val="005A1272"/>
    <w:rsid w:val="005A1E0B"/>
    <w:rsid w:val="005A2D72"/>
    <w:rsid w:val="005A7DFC"/>
    <w:rsid w:val="005B006F"/>
    <w:rsid w:val="005B02BF"/>
    <w:rsid w:val="005B0E5F"/>
    <w:rsid w:val="005B32C4"/>
    <w:rsid w:val="005B5045"/>
    <w:rsid w:val="005B540B"/>
    <w:rsid w:val="005B5569"/>
    <w:rsid w:val="005B7160"/>
    <w:rsid w:val="005C0002"/>
    <w:rsid w:val="005C085B"/>
    <w:rsid w:val="005C32F1"/>
    <w:rsid w:val="005C39DE"/>
    <w:rsid w:val="005C3DAB"/>
    <w:rsid w:val="005C7A9A"/>
    <w:rsid w:val="005D0BE1"/>
    <w:rsid w:val="005D1203"/>
    <w:rsid w:val="005D170D"/>
    <w:rsid w:val="005D1D83"/>
    <w:rsid w:val="005D3A43"/>
    <w:rsid w:val="005D5A36"/>
    <w:rsid w:val="005E01BC"/>
    <w:rsid w:val="005E116B"/>
    <w:rsid w:val="005E1EB4"/>
    <w:rsid w:val="005E3B83"/>
    <w:rsid w:val="005E3F88"/>
    <w:rsid w:val="005E45E9"/>
    <w:rsid w:val="005E4978"/>
    <w:rsid w:val="005E5108"/>
    <w:rsid w:val="005E5F22"/>
    <w:rsid w:val="005E7276"/>
    <w:rsid w:val="005E7A67"/>
    <w:rsid w:val="005F43FC"/>
    <w:rsid w:val="005F4CF3"/>
    <w:rsid w:val="005F6172"/>
    <w:rsid w:val="00600722"/>
    <w:rsid w:val="00600905"/>
    <w:rsid w:val="00601191"/>
    <w:rsid w:val="00601324"/>
    <w:rsid w:val="00601780"/>
    <w:rsid w:val="0060386A"/>
    <w:rsid w:val="00606AEA"/>
    <w:rsid w:val="00612FD9"/>
    <w:rsid w:val="0061436B"/>
    <w:rsid w:val="006144F7"/>
    <w:rsid w:val="006152F7"/>
    <w:rsid w:val="006170A7"/>
    <w:rsid w:val="00617B6E"/>
    <w:rsid w:val="00621A3D"/>
    <w:rsid w:val="006238C0"/>
    <w:rsid w:val="00623F62"/>
    <w:rsid w:val="0062469B"/>
    <w:rsid w:val="00624713"/>
    <w:rsid w:val="00626FE8"/>
    <w:rsid w:val="00631A13"/>
    <w:rsid w:val="00631EB0"/>
    <w:rsid w:val="00632DF7"/>
    <w:rsid w:val="00632E59"/>
    <w:rsid w:val="00632EBB"/>
    <w:rsid w:val="006353F2"/>
    <w:rsid w:val="00635C54"/>
    <w:rsid w:val="00640D85"/>
    <w:rsid w:val="00643A28"/>
    <w:rsid w:val="00644176"/>
    <w:rsid w:val="006517FD"/>
    <w:rsid w:val="00653F13"/>
    <w:rsid w:val="00653FFA"/>
    <w:rsid w:val="006559FB"/>
    <w:rsid w:val="0065649B"/>
    <w:rsid w:val="00656B8E"/>
    <w:rsid w:val="00657715"/>
    <w:rsid w:val="00661458"/>
    <w:rsid w:val="00661A1C"/>
    <w:rsid w:val="00661FDA"/>
    <w:rsid w:val="00665078"/>
    <w:rsid w:val="0067165B"/>
    <w:rsid w:val="006730D4"/>
    <w:rsid w:val="00673F0A"/>
    <w:rsid w:val="0067783B"/>
    <w:rsid w:val="00677F00"/>
    <w:rsid w:val="00680018"/>
    <w:rsid w:val="00680776"/>
    <w:rsid w:val="00682F7C"/>
    <w:rsid w:val="00683383"/>
    <w:rsid w:val="006838E6"/>
    <w:rsid w:val="00683E7D"/>
    <w:rsid w:val="006852E6"/>
    <w:rsid w:val="0068684A"/>
    <w:rsid w:val="00686E84"/>
    <w:rsid w:val="00687853"/>
    <w:rsid w:val="00691E75"/>
    <w:rsid w:val="006949F5"/>
    <w:rsid w:val="00694A4A"/>
    <w:rsid w:val="00696DE3"/>
    <w:rsid w:val="006975E2"/>
    <w:rsid w:val="00697FE0"/>
    <w:rsid w:val="006A0C81"/>
    <w:rsid w:val="006A1D2E"/>
    <w:rsid w:val="006A2ECA"/>
    <w:rsid w:val="006A4401"/>
    <w:rsid w:val="006A5D11"/>
    <w:rsid w:val="006B2B76"/>
    <w:rsid w:val="006B3746"/>
    <w:rsid w:val="006B4C77"/>
    <w:rsid w:val="006B6D44"/>
    <w:rsid w:val="006B7A58"/>
    <w:rsid w:val="006C08FC"/>
    <w:rsid w:val="006C0EA0"/>
    <w:rsid w:val="006C0F69"/>
    <w:rsid w:val="006C1548"/>
    <w:rsid w:val="006C4196"/>
    <w:rsid w:val="006C5B91"/>
    <w:rsid w:val="006C62A4"/>
    <w:rsid w:val="006C63BC"/>
    <w:rsid w:val="006C6C7B"/>
    <w:rsid w:val="006C742C"/>
    <w:rsid w:val="006D1C8B"/>
    <w:rsid w:val="006D2A4A"/>
    <w:rsid w:val="006D2D43"/>
    <w:rsid w:val="006D59A8"/>
    <w:rsid w:val="006D728E"/>
    <w:rsid w:val="006D7B8D"/>
    <w:rsid w:val="006D7FB7"/>
    <w:rsid w:val="006E0630"/>
    <w:rsid w:val="006E31E8"/>
    <w:rsid w:val="006E69E2"/>
    <w:rsid w:val="006F2C0C"/>
    <w:rsid w:val="006F5DD3"/>
    <w:rsid w:val="006F7624"/>
    <w:rsid w:val="00700186"/>
    <w:rsid w:val="00701833"/>
    <w:rsid w:val="00701F90"/>
    <w:rsid w:val="00702C5E"/>
    <w:rsid w:val="00703138"/>
    <w:rsid w:val="00707105"/>
    <w:rsid w:val="007134B7"/>
    <w:rsid w:val="00714AEB"/>
    <w:rsid w:val="0071541B"/>
    <w:rsid w:val="00720316"/>
    <w:rsid w:val="0072081B"/>
    <w:rsid w:val="00720C73"/>
    <w:rsid w:val="00721CFD"/>
    <w:rsid w:val="00723104"/>
    <w:rsid w:val="0072462A"/>
    <w:rsid w:val="007276FB"/>
    <w:rsid w:val="00730479"/>
    <w:rsid w:val="007307A8"/>
    <w:rsid w:val="007327C3"/>
    <w:rsid w:val="00732E26"/>
    <w:rsid w:val="007331EE"/>
    <w:rsid w:val="00734666"/>
    <w:rsid w:val="00735A12"/>
    <w:rsid w:val="007378BC"/>
    <w:rsid w:val="00741686"/>
    <w:rsid w:val="00741D8D"/>
    <w:rsid w:val="007420FF"/>
    <w:rsid w:val="007431F2"/>
    <w:rsid w:val="007449B5"/>
    <w:rsid w:val="00744D34"/>
    <w:rsid w:val="0074643E"/>
    <w:rsid w:val="0074714B"/>
    <w:rsid w:val="0074751C"/>
    <w:rsid w:val="00747E24"/>
    <w:rsid w:val="00750192"/>
    <w:rsid w:val="007528C0"/>
    <w:rsid w:val="00753349"/>
    <w:rsid w:val="007537C3"/>
    <w:rsid w:val="00753C0A"/>
    <w:rsid w:val="00756A2A"/>
    <w:rsid w:val="007570D7"/>
    <w:rsid w:val="00757A7B"/>
    <w:rsid w:val="00763534"/>
    <w:rsid w:val="00765E39"/>
    <w:rsid w:val="00766A2B"/>
    <w:rsid w:val="00767CDF"/>
    <w:rsid w:val="0077213B"/>
    <w:rsid w:val="0077240C"/>
    <w:rsid w:val="00773CB1"/>
    <w:rsid w:val="00774021"/>
    <w:rsid w:val="007764CE"/>
    <w:rsid w:val="00780D39"/>
    <w:rsid w:val="00780E3A"/>
    <w:rsid w:val="007824C9"/>
    <w:rsid w:val="00782D61"/>
    <w:rsid w:val="00783F11"/>
    <w:rsid w:val="00785CBB"/>
    <w:rsid w:val="00786860"/>
    <w:rsid w:val="00787483"/>
    <w:rsid w:val="00790A9E"/>
    <w:rsid w:val="00790B30"/>
    <w:rsid w:val="00791449"/>
    <w:rsid w:val="00794558"/>
    <w:rsid w:val="00795E05"/>
    <w:rsid w:val="00796080"/>
    <w:rsid w:val="007967E2"/>
    <w:rsid w:val="00796BAA"/>
    <w:rsid w:val="007A02F8"/>
    <w:rsid w:val="007A58FE"/>
    <w:rsid w:val="007A5CF0"/>
    <w:rsid w:val="007A7C9F"/>
    <w:rsid w:val="007B0907"/>
    <w:rsid w:val="007B102C"/>
    <w:rsid w:val="007B1521"/>
    <w:rsid w:val="007B1846"/>
    <w:rsid w:val="007B20EB"/>
    <w:rsid w:val="007B3501"/>
    <w:rsid w:val="007B4EFA"/>
    <w:rsid w:val="007B7D8D"/>
    <w:rsid w:val="007C06F3"/>
    <w:rsid w:val="007C26C4"/>
    <w:rsid w:val="007C3680"/>
    <w:rsid w:val="007C507C"/>
    <w:rsid w:val="007C7502"/>
    <w:rsid w:val="007D4459"/>
    <w:rsid w:val="007D49C3"/>
    <w:rsid w:val="007D4AE3"/>
    <w:rsid w:val="007D60AA"/>
    <w:rsid w:val="007D6238"/>
    <w:rsid w:val="007D7ED4"/>
    <w:rsid w:val="007D7FC4"/>
    <w:rsid w:val="007E06BE"/>
    <w:rsid w:val="007E12F7"/>
    <w:rsid w:val="007E20AF"/>
    <w:rsid w:val="007E333B"/>
    <w:rsid w:val="007E3E49"/>
    <w:rsid w:val="007E48E0"/>
    <w:rsid w:val="007E5177"/>
    <w:rsid w:val="007E671F"/>
    <w:rsid w:val="007F0024"/>
    <w:rsid w:val="007F10DD"/>
    <w:rsid w:val="007F2E45"/>
    <w:rsid w:val="007F37F9"/>
    <w:rsid w:val="007F3982"/>
    <w:rsid w:val="007F5169"/>
    <w:rsid w:val="007F62CC"/>
    <w:rsid w:val="007F67AE"/>
    <w:rsid w:val="007F71E7"/>
    <w:rsid w:val="007F78FE"/>
    <w:rsid w:val="008019AC"/>
    <w:rsid w:val="00801E44"/>
    <w:rsid w:val="008024C9"/>
    <w:rsid w:val="00803B92"/>
    <w:rsid w:val="008045E1"/>
    <w:rsid w:val="00805211"/>
    <w:rsid w:val="00805B4B"/>
    <w:rsid w:val="0081022E"/>
    <w:rsid w:val="00810953"/>
    <w:rsid w:val="00810972"/>
    <w:rsid w:val="00810D5F"/>
    <w:rsid w:val="00812FF5"/>
    <w:rsid w:val="0081495A"/>
    <w:rsid w:val="00814CAE"/>
    <w:rsid w:val="00815513"/>
    <w:rsid w:val="00816E1C"/>
    <w:rsid w:val="008179BA"/>
    <w:rsid w:val="00817E95"/>
    <w:rsid w:val="008240A2"/>
    <w:rsid w:val="00824244"/>
    <w:rsid w:val="00825CA3"/>
    <w:rsid w:val="008267DB"/>
    <w:rsid w:val="008329D5"/>
    <w:rsid w:val="00832A66"/>
    <w:rsid w:val="00833324"/>
    <w:rsid w:val="0083386C"/>
    <w:rsid w:val="00834692"/>
    <w:rsid w:val="00836C4C"/>
    <w:rsid w:val="0083722F"/>
    <w:rsid w:val="0083737B"/>
    <w:rsid w:val="00841C88"/>
    <w:rsid w:val="0084374C"/>
    <w:rsid w:val="00843A9D"/>
    <w:rsid w:val="00844A9D"/>
    <w:rsid w:val="00844CC8"/>
    <w:rsid w:val="008452C7"/>
    <w:rsid w:val="00845A14"/>
    <w:rsid w:val="00845B49"/>
    <w:rsid w:val="008477F6"/>
    <w:rsid w:val="00847AB0"/>
    <w:rsid w:val="00850AFF"/>
    <w:rsid w:val="008515D2"/>
    <w:rsid w:val="0085201E"/>
    <w:rsid w:val="00852F6B"/>
    <w:rsid w:val="00855294"/>
    <w:rsid w:val="00855303"/>
    <w:rsid w:val="008554CD"/>
    <w:rsid w:val="00861617"/>
    <w:rsid w:val="0086175C"/>
    <w:rsid w:val="00862BE8"/>
    <w:rsid w:val="00862E6E"/>
    <w:rsid w:val="00862F0A"/>
    <w:rsid w:val="008637E4"/>
    <w:rsid w:val="00867007"/>
    <w:rsid w:val="00867354"/>
    <w:rsid w:val="00867CC6"/>
    <w:rsid w:val="00871469"/>
    <w:rsid w:val="0087265A"/>
    <w:rsid w:val="00873BD2"/>
    <w:rsid w:val="0087570A"/>
    <w:rsid w:val="00875F0C"/>
    <w:rsid w:val="0088043B"/>
    <w:rsid w:val="008819FC"/>
    <w:rsid w:val="00882920"/>
    <w:rsid w:val="00882945"/>
    <w:rsid w:val="008833EE"/>
    <w:rsid w:val="008844B6"/>
    <w:rsid w:val="00884889"/>
    <w:rsid w:val="00885EC2"/>
    <w:rsid w:val="0088683E"/>
    <w:rsid w:val="008868DA"/>
    <w:rsid w:val="008875D9"/>
    <w:rsid w:val="0089190A"/>
    <w:rsid w:val="00891A6D"/>
    <w:rsid w:val="008935FC"/>
    <w:rsid w:val="00894651"/>
    <w:rsid w:val="00895368"/>
    <w:rsid w:val="00895636"/>
    <w:rsid w:val="008A0685"/>
    <w:rsid w:val="008A0DAE"/>
    <w:rsid w:val="008A1DC1"/>
    <w:rsid w:val="008A215D"/>
    <w:rsid w:val="008A2ABF"/>
    <w:rsid w:val="008A3CAB"/>
    <w:rsid w:val="008A421F"/>
    <w:rsid w:val="008A652D"/>
    <w:rsid w:val="008A741D"/>
    <w:rsid w:val="008A7B15"/>
    <w:rsid w:val="008B4332"/>
    <w:rsid w:val="008B64A2"/>
    <w:rsid w:val="008B6B04"/>
    <w:rsid w:val="008C1D4D"/>
    <w:rsid w:val="008C242F"/>
    <w:rsid w:val="008C2457"/>
    <w:rsid w:val="008C25B6"/>
    <w:rsid w:val="008C3072"/>
    <w:rsid w:val="008C3A40"/>
    <w:rsid w:val="008C4596"/>
    <w:rsid w:val="008C4618"/>
    <w:rsid w:val="008C4AF9"/>
    <w:rsid w:val="008C51A8"/>
    <w:rsid w:val="008C68A0"/>
    <w:rsid w:val="008C7695"/>
    <w:rsid w:val="008D12A6"/>
    <w:rsid w:val="008D2478"/>
    <w:rsid w:val="008D2DCD"/>
    <w:rsid w:val="008D3777"/>
    <w:rsid w:val="008D39C1"/>
    <w:rsid w:val="008D48DA"/>
    <w:rsid w:val="008D577D"/>
    <w:rsid w:val="008D7022"/>
    <w:rsid w:val="008D7409"/>
    <w:rsid w:val="008D79B0"/>
    <w:rsid w:val="008E1838"/>
    <w:rsid w:val="008E5610"/>
    <w:rsid w:val="008E6F29"/>
    <w:rsid w:val="008F0869"/>
    <w:rsid w:val="008F17CD"/>
    <w:rsid w:val="00900F22"/>
    <w:rsid w:val="00902851"/>
    <w:rsid w:val="00902865"/>
    <w:rsid w:val="00903998"/>
    <w:rsid w:val="00904E3F"/>
    <w:rsid w:val="009052FD"/>
    <w:rsid w:val="009061D3"/>
    <w:rsid w:val="00906BCE"/>
    <w:rsid w:val="009135E8"/>
    <w:rsid w:val="00914A2D"/>
    <w:rsid w:val="00915196"/>
    <w:rsid w:val="00916982"/>
    <w:rsid w:val="00916E90"/>
    <w:rsid w:val="00916F71"/>
    <w:rsid w:val="00917228"/>
    <w:rsid w:val="00920922"/>
    <w:rsid w:val="00920C56"/>
    <w:rsid w:val="00920DFC"/>
    <w:rsid w:val="00921718"/>
    <w:rsid w:val="009217E1"/>
    <w:rsid w:val="00921A16"/>
    <w:rsid w:val="0092224D"/>
    <w:rsid w:val="009233A2"/>
    <w:rsid w:val="0092676E"/>
    <w:rsid w:val="00926F0A"/>
    <w:rsid w:val="009275E1"/>
    <w:rsid w:val="00927882"/>
    <w:rsid w:val="00931C08"/>
    <w:rsid w:val="009331C7"/>
    <w:rsid w:val="00934D65"/>
    <w:rsid w:val="00937D80"/>
    <w:rsid w:val="009403C4"/>
    <w:rsid w:val="0094073D"/>
    <w:rsid w:val="00941DE6"/>
    <w:rsid w:val="00943EF2"/>
    <w:rsid w:val="00944E7C"/>
    <w:rsid w:val="0094541F"/>
    <w:rsid w:val="00945889"/>
    <w:rsid w:val="009477A0"/>
    <w:rsid w:val="0095166C"/>
    <w:rsid w:val="00953619"/>
    <w:rsid w:val="00953CDA"/>
    <w:rsid w:val="0095404F"/>
    <w:rsid w:val="00955086"/>
    <w:rsid w:val="00956C64"/>
    <w:rsid w:val="009577F7"/>
    <w:rsid w:val="00960522"/>
    <w:rsid w:val="00961F0D"/>
    <w:rsid w:val="00963F40"/>
    <w:rsid w:val="009707CB"/>
    <w:rsid w:val="00970932"/>
    <w:rsid w:val="00971F39"/>
    <w:rsid w:val="00972F40"/>
    <w:rsid w:val="009733E4"/>
    <w:rsid w:val="00973D0E"/>
    <w:rsid w:val="00974DA7"/>
    <w:rsid w:val="00975EAC"/>
    <w:rsid w:val="009768DA"/>
    <w:rsid w:val="009772FB"/>
    <w:rsid w:val="00982052"/>
    <w:rsid w:val="009822C6"/>
    <w:rsid w:val="0098659F"/>
    <w:rsid w:val="0098791A"/>
    <w:rsid w:val="0099133E"/>
    <w:rsid w:val="00991983"/>
    <w:rsid w:val="0099613A"/>
    <w:rsid w:val="009974C7"/>
    <w:rsid w:val="00997554"/>
    <w:rsid w:val="009A0958"/>
    <w:rsid w:val="009A1479"/>
    <w:rsid w:val="009A1867"/>
    <w:rsid w:val="009A298E"/>
    <w:rsid w:val="009A44D3"/>
    <w:rsid w:val="009A5344"/>
    <w:rsid w:val="009A7011"/>
    <w:rsid w:val="009A7AF6"/>
    <w:rsid w:val="009B10BE"/>
    <w:rsid w:val="009B1E15"/>
    <w:rsid w:val="009B29A3"/>
    <w:rsid w:val="009B4195"/>
    <w:rsid w:val="009B4DB8"/>
    <w:rsid w:val="009B5307"/>
    <w:rsid w:val="009B5A90"/>
    <w:rsid w:val="009B5ECF"/>
    <w:rsid w:val="009C006C"/>
    <w:rsid w:val="009C00C9"/>
    <w:rsid w:val="009C0383"/>
    <w:rsid w:val="009C1146"/>
    <w:rsid w:val="009C20BE"/>
    <w:rsid w:val="009C3231"/>
    <w:rsid w:val="009C4090"/>
    <w:rsid w:val="009C5CE3"/>
    <w:rsid w:val="009C6376"/>
    <w:rsid w:val="009D13EC"/>
    <w:rsid w:val="009D142C"/>
    <w:rsid w:val="009D2133"/>
    <w:rsid w:val="009D61C6"/>
    <w:rsid w:val="009D683D"/>
    <w:rsid w:val="009D6AE1"/>
    <w:rsid w:val="009D6B91"/>
    <w:rsid w:val="009D735E"/>
    <w:rsid w:val="009E246A"/>
    <w:rsid w:val="009E51F2"/>
    <w:rsid w:val="009E603B"/>
    <w:rsid w:val="009E64CB"/>
    <w:rsid w:val="009E7021"/>
    <w:rsid w:val="009E732B"/>
    <w:rsid w:val="009E7C61"/>
    <w:rsid w:val="009F0D16"/>
    <w:rsid w:val="009F1FF2"/>
    <w:rsid w:val="009F27E4"/>
    <w:rsid w:val="009F4AB4"/>
    <w:rsid w:val="009F5857"/>
    <w:rsid w:val="009F67B6"/>
    <w:rsid w:val="009F721A"/>
    <w:rsid w:val="00A00667"/>
    <w:rsid w:val="00A009F0"/>
    <w:rsid w:val="00A01521"/>
    <w:rsid w:val="00A0267D"/>
    <w:rsid w:val="00A05564"/>
    <w:rsid w:val="00A07709"/>
    <w:rsid w:val="00A10BB5"/>
    <w:rsid w:val="00A123B3"/>
    <w:rsid w:val="00A12752"/>
    <w:rsid w:val="00A12DB3"/>
    <w:rsid w:val="00A13C8B"/>
    <w:rsid w:val="00A143A5"/>
    <w:rsid w:val="00A1460A"/>
    <w:rsid w:val="00A15467"/>
    <w:rsid w:val="00A17AAF"/>
    <w:rsid w:val="00A207F7"/>
    <w:rsid w:val="00A20B7F"/>
    <w:rsid w:val="00A20F81"/>
    <w:rsid w:val="00A21942"/>
    <w:rsid w:val="00A2226E"/>
    <w:rsid w:val="00A22B8C"/>
    <w:rsid w:val="00A23664"/>
    <w:rsid w:val="00A23E99"/>
    <w:rsid w:val="00A247C7"/>
    <w:rsid w:val="00A26329"/>
    <w:rsid w:val="00A269F0"/>
    <w:rsid w:val="00A26FD0"/>
    <w:rsid w:val="00A3029F"/>
    <w:rsid w:val="00A32822"/>
    <w:rsid w:val="00A34BE4"/>
    <w:rsid w:val="00A35A51"/>
    <w:rsid w:val="00A360F8"/>
    <w:rsid w:val="00A37121"/>
    <w:rsid w:val="00A37D90"/>
    <w:rsid w:val="00A41895"/>
    <w:rsid w:val="00A436DA"/>
    <w:rsid w:val="00A4649C"/>
    <w:rsid w:val="00A47CDF"/>
    <w:rsid w:val="00A509B1"/>
    <w:rsid w:val="00A51B6F"/>
    <w:rsid w:val="00A544F9"/>
    <w:rsid w:val="00A5600E"/>
    <w:rsid w:val="00A564C7"/>
    <w:rsid w:val="00A605A1"/>
    <w:rsid w:val="00A609AF"/>
    <w:rsid w:val="00A61669"/>
    <w:rsid w:val="00A62839"/>
    <w:rsid w:val="00A633AA"/>
    <w:rsid w:val="00A63571"/>
    <w:rsid w:val="00A64ABB"/>
    <w:rsid w:val="00A678FD"/>
    <w:rsid w:val="00A700D8"/>
    <w:rsid w:val="00A70288"/>
    <w:rsid w:val="00A70A6F"/>
    <w:rsid w:val="00A7338D"/>
    <w:rsid w:val="00A736A0"/>
    <w:rsid w:val="00A80A8A"/>
    <w:rsid w:val="00A823B2"/>
    <w:rsid w:val="00A823C7"/>
    <w:rsid w:val="00A82CC3"/>
    <w:rsid w:val="00A861AD"/>
    <w:rsid w:val="00A86D1E"/>
    <w:rsid w:val="00A8744D"/>
    <w:rsid w:val="00A87696"/>
    <w:rsid w:val="00A907AD"/>
    <w:rsid w:val="00A90EC1"/>
    <w:rsid w:val="00A92676"/>
    <w:rsid w:val="00A927F9"/>
    <w:rsid w:val="00A92CA1"/>
    <w:rsid w:val="00A938DE"/>
    <w:rsid w:val="00A9430B"/>
    <w:rsid w:val="00A953BE"/>
    <w:rsid w:val="00A9549D"/>
    <w:rsid w:val="00A966DF"/>
    <w:rsid w:val="00A96984"/>
    <w:rsid w:val="00A96FC0"/>
    <w:rsid w:val="00A96FE6"/>
    <w:rsid w:val="00A97166"/>
    <w:rsid w:val="00AA077F"/>
    <w:rsid w:val="00AA525B"/>
    <w:rsid w:val="00AA5C6B"/>
    <w:rsid w:val="00AA7097"/>
    <w:rsid w:val="00AA7C30"/>
    <w:rsid w:val="00AA7C35"/>
    <w:rsid w:val="00AB1BD3"/>
    <w:rsid w:val="00AB1E4F"/>
    <w:rsid w:val="00AB4D63"/>
    <w:rsid w:val="00AB6362"/>
    <w:rsid w:val="00AB69BA"/>
    <w:rsid w:val="00AC02EF"/>
    <w:rsid w:val="00AC2229"/>
    <w:rsid w:val="00AC485F"/>
    <w:rsid w:val="00AC55D8"/>
    <w:rsid w:val="00AC6CA5"/>
    <w:rsid w:val="00AD047A"/>
    <w:rsid w:val="00AD125E"/>
    <w:rsid w:val="00AD1270"/>
    <w:rsid w:val="00AD2922"/>
    <w:rsid w:val="00AD3D10"/>
    <w:rsid w:val="00AE1CB1"/>
    <w:rsid w:val="00AE25E6"/>
    <w:rsid w:val="00AE39BD"/>
    <w:rsid w:val="00AE5EB7"/>
    <w:rsid w:val="00AE70EB"/>
    <w:rsid w:val="00AE7B02"/>
    <w:rsid w:val="00AF1B9F"/>
    <w:rsid w:val="00AF263C"/>
    <w:rsid w:val="00AF30C8"/>
    <w:rsid w:val="00AF3DAF"/>
    <w:rsid w:val="00AF407A"/>
    <w:rsid w:val="00AF4609"/>
    <w:rsid w:val="00AF4C8E"/>
    <w:rsid w:val="00AF69A8"/>
    <w:rsid w:val="00B03D78"/>
    <w:rsid w:val="00B03EED"/>
    <w:rsid w:val="00B0472F"/>
    <w:rsid w:val="00B06AE0"/>
    <w:rsid w:val="00B06FEE"/>
    <w:rsid w:val="00B073A8"/>
    <w:rsid w:val="00B074A7"/>
    <w:rsid w:val="00B07703"/>
    <w:rsid w:val="00B11EDD"/>
    <w:rsid w:val="00B12B67"/>
    <w:rsid w:val="00B13249"/>
    <w:rsid w:val="00B13530"/>
    <w:rsid w:val="00B16248"/>
    <w:rsid w:val="00B16F7D"/>
    <w:rsid w:val="00B17BC9"/>
    <w:rsid w:val="00B2181F"/>
    <w:rsid w:val="00B21822"/>
    <w:rsid w:val="00B222DF"/>
    <w:rsid w:val="00B22E98"/>
    <w:rsid w:val="00B2394A"/>
    <w:rsid w:val="00B24E5B"/>
    <w:rsid w:val="00B24E67"/>
    <w:rsid w:val="00B2578D"/>
    <w:rsid w:val="00B260F4"/>
    <w:rsid w:val="00B3017F"/>
    <w:rsid w:val="00B3354C"/>
    <w:rsid w:val="00B3510B"/>
    <w:rsid w:val="00B37EB5"/>
    <w:rsid w:val="00B4084B"/>
    <w:rsid w:val="00B43A57"/>
    <w:rsid w:val="00B4408D"/>
    <w:rsid w:val="00B446DE"/>
    <w:rsid w:val="00B455A2"/>
    <w:rsid w:val="00B469BD"/>
    <w:rsid w:val="00B52060"/>
    <w:rsid w:val="00B53A9D"/>
    <w:rsid w:val="00B53D7F"/>
    <w:rsid w:val="00B56E9A"/>
    <w:rsid w:val="00B57BD0"/>
    <w:rsid w:val="00B62790"/>
    <w:rsid w:val="00B63A58"/>
    <w:rsid w:val="00B64E70"/>
    <w:rsid w:val="00B65F5B"/>
    <w:rsid w:val="00B66708"/>
    <w:rsid w:val="00B67B32"/>
    <w:rsid w:val="00B70FBA"/>
    <w:rsid w:val="00B722E9"/>
    <w:rsid w:val="00B72367"/>
    <w:rsid w:val="00B72A53"/>
    <w:rsid w:val="00B72B98"/>
    <w:rsid w:val="00B73402"/>
    <w:rsid w:val="00B755F6"/>
    <w:rsid w:val="00B75D46"/>
    <w:rsid w:val="00B802E2"/>
    <w:rsid w:val="00B806F8"/>
    <w:rsid w:val="00B84629"/>
    <w:rsid w:val="00B86094"/>
    <w:rsid w:val="00B86EEF"/>
    <w:rsid w:val="00B91273"/>
    <w:rsid w:val="00B92208"/>
    <w:rsid w:val="00B927EE"/>
    <w:rsid w:val="00B93745"/>
    <w:rsid w:val="00B937B4"/>
    <w:rsid w:val="00B9582D"/>
    <w:rsid w:val="00B96CC2"/>
    <w:rsid w:val="00B972D1"/>
    <w:rsid w:val="00B97A75"/>
    <w:rsid w:val="00BA0C36"/>
    <w:rsid w:val="00BA13FF"/>
    <w:rsid w:val="00BA2C89"/>
    <w:rsid w:val="00BA447D"/>
    <w:rsid w:val="00BA51AF"/>
    <w:rsid w:val="00BA5EA1"/>
    <w:rsid w:val="00BA672D"/>
    <w:rsid w:val="00BB15D7"/>
    <w:rsid w:val="00BB1F85"/>
    <w:rsid w:val="00BB2AB6"/>
    <w:rsid w:val="00BB2B0D"/>
    <w:rsid w:val="00BB2D31"/>
    <w:rsid w:val="00BB2F4F"/>
    <w:rsid w:val="00BB4395"/>
    <w:rsid w:val="00BB7098"/>
    <w:rsid w:val="00BB75DD"/>
    <w:rsid w:val="00BC019D"/>
    <w:rsid w:val="00BC1D80"/>
    <w:rsid w:val="00BC2542"/>
    <w:rsid w:val="00BC2599"/>
    <w:rsid w:val="00BC2BA7"/>
    <w:rsid w:val="00BC3478"/>
    <w:rsid w:val="00BC5227"/>
    <w:rsid w:val="00BC53A7"/>
    <w:rsid w:val="00BC7DC3"/>
    <w:rsid w:val="00BD1EE8"/>
    <w:rsid w:val="00BD26A2"/>
    <w:rsid w:val="00BD4690"/>
    <w:rsid w:val="00BD6948"/>
    <w:rsid w:val="00BD7202"/>
    <w:rsid w:val="00BD73AE"/>
    <w:rsid w:val="00BD7EB4"/>
    <w:rsid w:val="00BE0A0F"/>
    <w:rsid w:val="00BE0DE7"/>
    <w:rsid w:val="00BE1547"/>
    <w:rsid w:val="00BE1558"/>
    <w:rsid w:val="00BE2552"/>
    <w:rsid w:val="00BE2D4D"/>
    <w:rsid w:val="00BE36DC"/>
    <w:rsid w:val="00BE4CE8"/>
    <w:rsid w:val="00BE52EB"/>
    <w:rsid w:val="00BE5535"/>
    <w:rsid w:val="00BE72C1"/>
    <w:rsid w:val="00BF0948"/>
    <w:rsid w:val="00BF0F43"/>
    <w:rsid w:val="00BF2D79"/>
    <w:rsid w:val="00BF33E7"/>
    <w:rsid w:val="00BF3851"/>
    <w:rsid w:val="00C0030E"/>
    <w:rsid w:val="00C00EF1"/>
    <w:rsid w:val="00C0335C"/>
    <w:rsid w:val="00C03B51"/>
    <w:rsid w:val="00C04739"/>
    <w:rsid w:val="00C04939"/>
    <w:rsid w:val="00C05790"/>
    <w:rsid w:val="00C06350"/>
    <w:rsid w:val="00C06574"/>
    <w:rsid w:val="00C0729C"/>
    <w:rsid w:val="00C1461B"/>
    <w:rsid w:val="00C14A57"/>
    <w:rsid w:val="00C14BE3"/>
    <w:rsid w:val="00C14C72"/>
    <w:rsid w:val="00C15870"/>
    <w:rsid w:val="00C15E4C"/>
    <w:rsid w:val="00C15F20"/>
    <w:rsid w:val="00C16E9B"/>
    <w:rsid w:val="00C20016"/>
    <w:rsid w:val="00C22082"/>
    <w:rsid w:val="00C22CC7"/>
    <w:rsid w:val="00C25EC7"/>
    <w:rsid w:val="00C27438"/>
    <w:rsid w:val="00C27B48"/>
    <w:rsid w:val="00C27C57"/>
    <w:rsid w:val="00C32F73"/>
    <w:rsid w:val="00C350AE"/>
    <w:rsid w:val="00C36D21"/>
    <w:rsid w:val="00C42C21"/>
    <w:rsid w:val="00C42FDD"/>
    <w:rsid w:val="00C43399"/>
    <w:rsid w:val="00C43A8A"/>
    <w:rsid w:val="00C43B69"/>
    <w:rsid w:val="00C43DF7"/>
    <w:rsid w:val="00C44978"/>
    <w:rsid w:val="00C451C6"/>
    <w:rsid w:val="00C45760"/>
    <w:rsid w:val="00C459C4"/>
    <w:rsid w:val="00C470CD"/>
    <w:rsid w:val="00C47712"/>
    <w:rsid w:val="00C50485"/>
    <w:rsid w:val="00C50886"/>
    <w:rsid w:val="00C5095D"/>
    <w:rsid w:val="00C524D4"/>
    <w:rsid w:val="00C53243"/>
    <w:rsid w:val="00C5332D"/>
    <w:rsid w:val="00C5525F"/>
    <w:rsid w:val="00C562AD"/>
    <w:rsid w:val="00C569A8"/>
    <w:rsid w:val="00C57C81"/>
    <w:rsid w:val="00C602DC"/>
    <w:rsid w:val="00C60A6F"/>
    <w:rsid w:val="00C60C3C"/>
    <w:rsid w:val="00C61C89"/>
    <w:rsid w:val="00C63475"/>
    <w:rsid w:val="00C63539"/>
    <w:rsid w:val="00C636AE"/>
    <w:rsid w:val="00C6438F"/>
    <w:rsid w:val="00C65A06"/>
    <w:rsid w:val="00C676BC"/>
    <w:rsid w:val="00C678A2"/>
    <w:rsid w:val="00C707AF"/>
    <w:rsid w:val="00C72041"/>
    <w:rsid w:val="00C729B1"/>
    <w:rsid w:val="00C72DCA"/>
    <w:rsid w:val="00C74621"/>
    <w:rsid w:val="00C75DBB"/>
    <w:rsid w:val="00C768EA"/>
    <w:rsid w:val="00C81173"/>
    <w:rsid w:val="00C83F2B"/>
    <w:rsid w:val="00C84768"/>
    <w:rsid w:val="00C85D48"/>
    <w:rsid w:val="00C867D5"/>
    <w:rsid w:val="00C87C7B"/>
    <w:rsid w:val="00C91091"/>
    <w:rsid w:val="00C9174B"/>
    <w:rsid w:val="00C91805"/>
    <w:rsid w:val="00C91D8B"/>
    <w:rsid w:val="00C92DCA"/>
    <w:rsid w:val="00C92F7B"/>
    <w:rsid w:val="00C9367A"/>
    <w:rsid w:val="00C960BD"/>
    <w:rsid w:val="00CA027B"/>
    <w:rsid w:val="00CA2044"/>
    <w:rsid w:val="00CA27BD"/>
    <w:rsid w:val="00CA3460"/>
    <w:rsid w:val="00CA3A6C"/>
    <w:rsid w:val="00CA433F"/>
    <w:rsid w:val="00CA52B5"/>
    <w:rsid w:val="00CA5318"/>
    <w:rsid w:val="00CA6785"/>
    <w:rsid w:val="00CA77C2"/>
    <w:rsid w:val="00CA7AB3"/>
    <w:rsid w:val="00CB1F73"/>
    <w:rsid w:val="00CB291C"/>
    <w:rsid w:val="00CB3B8A"/>
    <w:rsid w:val="00CB5360"/>
    <w:rsid w:val="00CB5657"/>
    <w:rsid w:val="00CB5A82"/>
    <w:rsid w:val="00CB700F"/>
    <w:rsid w:val="00CC0104"/>
    <w:rsid w:val="00CC0438"/>
    <w:rsid w:val="00CC1E85"/>
    <w:rsid w:val="00CC254E"/>
    <w:rsid w:val="00CC375D"/>
    <w:rsid w:val="00CC46CD"/>
    <w:rsid w:val="00CC4EC5"/>
    <w:rsid w:val="00CC52AA"/>
    <w:rsid w:val="00CC5F5D"/>
    <w:rsid w:val="00CC7E24"/>
    <w:rsid w:val="00CD0E91"/>
    <w:rsid w:val="00CD1162"/>
    <w:rsid w:val="00CD1378"/>
    <w:rsid w:val="00CD242F"/>
    <w:rsid w:val="00CD2F1F"/>
    <w:rsid w:val="00CD32B8"/>
    <w:rsid w:val="00CD3798"/>
    <w:rsid w:val="00CD5600"/>
    <w:rsid w:val="00CD7D1B"/>
    <w:rsid w:val="00CE1141"/>
    <w:rsid w:val="00CE3856"/>
    <w:rsid w:val="00CE3875"/>
    <w:rsid w:val="00CE3940"/>
    <w:rsid w:val="00CE4C00"/>
    <w:rsid w:val="00CE4C92"/>
    <w:rsid w:val="00CE5C77"/>
    <w:rsid w:val="00CE6008"/>
    <w:rsid w:val="00CE6FEB"/>
    <w:rsid w:val="00CE74E0"/>
    <w:rsid w:val="00CE7F4A"/>
    <w:rsid w:val="00CF08A1"/>
    <w:rsid w:val="00CF0F62"/>
    <w:rsid w:val="00CF131F"/>
    <w:rsid w:val="00CF21A1"/>
    <w:rsid w:val="00CF28D2"/>
    <w:rsid w:val="00CF39EF"/>
    <w:rsid w:val="00CF6122"/>
    <w:rsid w:val="00CF709A"/>
    <w:rsid w:val="00CF7EEB"/>
    <w:rsid w:val="00D01136"/>
    <w:rsid w:val="00D01232"/>
    <w:rsid w:val="00D01CFC"/>
    <w:rsid w:val="00D020CE"/>
    <w:rsid w:val="00D0308E"/>
    <w:rsid w:val="00D03C2F"/>
    <w:rsid w:val="00D03DF0"/>
    <w:rsid w:val="00D04295"/>
    <w:rsid w:val="00D04AFA"/>
    <w:rsid w:val="00D05988"/>
    <w:rsid w:val="00D06801"/>
    <w:rsid w:val="00D07FD7"/>
    <w:rsid w:val="00D10056"/>
    <w:rsid w:val="00D10364"/>
    <w:rsid w:val="00D109CB"/>
    <w:rsid w:val="00D119AA"/>
    <w:rsid w:val="00D12219"/>
    <w:rsid w:val="00D156D1"/>
    <w:rsid w:val="00D17741"/>
    <w:rsid w:val="00D17CBC"/>
    <w:rsid w:val="00D20D59"/>
    <w:rsid w:val="00D21174"/>
    <w:rsid w:val="00D2247D"/>
    <w:rsid w:val="00D247FC"/>
    <w:rsid w:val="00D24E61"/>
    <w:rsid w:val="00D2505B"/>
    <w:rsid w:val="00D26C96"/>
    <w:rsid w:val="00D277FA"/>
    <w:rsid w:val="00D30177"/>
    <w:rsid w:val="00D306E4"/>
    <w:rsid w:val="00D31A3E"/>
    <w:rsid w:val="00D34D1B"/>
    <w:rsid w:val="00D400B9"/>
    <w:rsid w:val="00D4046A"/>
    <w:rsid w:val="00D44A84"/>
    <w:rsid w:val="00D5018E"/>
    <w:rsid w:val="00D53FB2"/>
    <w:rsid w:val="00D54143"/>
    <w:rsid w:val="00D546AC"/>
    <w:rsid w:val="00D54F04"/>
    <w:rsid w:val="00D562B9"/>
    <w:rsid w:val="00D568C3"/>
    <w:rsid w:val="00D570AE"/>
    <w:rsid w:val="00D6048A"/>
    <w:rsid w:val="00D61D5C"/>
    <w:rsid w:val="00D61FDB"/>
    <w:rsid w:val="00D624AA"/>
    <w:rsid w:val="00D62AE8"/>
    <w:rsid w:val="00D62FDE"/>
    <w:rsid w:val="00D631EB"/>
    <w:rsid w:val="00D6785B"/>
    <w:rsid w:val="00D70678"/>
    <w:rsid w:val="00D71105"/>
    <w:rsid w:val="00D7265B"/>
    <w:rsid w:val="00D7333B"/>
    <w:rsid w:val="00D73CFF"/>
    <w:rsid w:val="00D74BDE"/>
    <w:rsid w:val="00D74D26"/>
    <w:rsid w:val="00D75366"/>
    <w:rsid w:val="00D7648A"/>
    <w:rsid w:val="00D77BDC"/>
    <w:rsid w:val="00D80BBA"/>
    <w:rsid w:val="00D8179A"/>
    <w:rsid w:val="00D837A8"/>
    <w:rsid w:val="00D837C2"/>
    <w:rsid w:val="00D83DF3"/>
    <w:rsid w:val="00D847CA"/>
    <w:rsid w:val="00D84BD3"/>
    <w:rsid w:val="00D901CB"/>
    <w:rsid w:val="00D90C94"/>
    <w:rsid w:val="00D92A2B"/>
    <w:rsid w:val="00D92FFB"/>
    <w:rsid w:val="00D9349E"/>
    <w:rsid w:val="00D96EFD"/>
    <w:rsid w:val="00D978AB"/>
    <w:rsid w:val="00DA09A5"/>
    <w:rsid w:val="00DA0CDE"/>
    <w:rsid w:val="00DA114E"/>
    <w:rsid w:val="00DA2B35"/>
    <w:rsid w:val="00DA3269"/>
    <w:rsid w:val="00DA359C"/>
    <w:rsid w:val="00DA46EF"/>
    <w:rsid w:val="00DA5B0D"/>
    <w:rsid w:val="00DA668F"/>
    <w:rsid w:val="00DA67B1"/>
    <w:rsid w:val="00DA71FB"/>
    <w:rsid w:val="00DA7214"/>
    <w:rsid w:val="00DA7B82"/>
    <w:rsid w:val="00DB0547"/>
    <w:rsid w:val="00DB62B3"/>
    <w:rsid w:val="00DC0ACB"/>
    <w:rsid w:val="00DC2095"/>
    <w:rsid w:val="00DC21A4"/>
    <w:rsid w:val="00DC25E0"/>
    <w:rsid w:val="00DC6FCD"/>
    <w:rsid w:val="00DC74C2"/>
    <w:rsid w:val="00DD1343"/>
    <w:rsid w:val="00DD2EE9"/>
    <w:rsid w:val="00DD3082"/>
    <w:rsid w:val="00DD3705"/>
    <w:rsid w:val="00DD3A2F"/>
    <w:rsid w:val="00DD3AD8"/>
    <w:rsid w:val="00DD3CB6"/>
    <w:rsid w:val="00DD44C8"/>
    <w:rsid w:val="00DD47B1"/>
    <w:rsid w:val="00DD5D3F"/>
    <w:rsid w:val="00DD61E6"/>
    <w:rsid w:val="00DD6C68"/>
    <w:rsid w:val="00DE3CC5"/>
    <w:rsid w:val="00DE547F"/>
    <w:rsid w:val="00DE6D96"/>
    <w:rsid w:val="00DF1365"/>
    <w:rsid w:val="00DF2262"/>
    <w:rsid w:val="00DF3850"/>
    <w:rsid w:val="00DF3FB4"/>
    <w:rsid w:val="00DF44B2"/>
    <w:rsid w:val="00DF4586"/>
    <w:rsid w:val="00DF727F"/>
    <w:rsid w:val="00E00FC8"/>
    <w:rsid w:val="00E01B60"/>
    <w:rsid w:val="00E025F4"/>
    <w:rsid w:val="00E03930"/>
    <w:rsid w:val="00E041B8"/>
    <w:rsid w:val="00E06A01"/>
    <w:rsid w:val="00E0768F"/>
    <w:rsid w:val="00E11DCE"/>
    <w:rsid w:val="00E1335B"/>
    <w:rsid w:val="00E133E7"/>
    <w:rsid w:val="00E154E4"/>
    <w:rsid w:val="00E2187B"/>
    <w:rsid w:val="00E22024"/>
    <w:rsid w:val="00E244B9"/>
    <w:rsid w:val="00E2612F"/>
    <w:rsid w:val="00E26D4B"/>
    <w:rsid w:val="00E31E1B"/>
    <w:rsid w:val="00E33C5F"/>
    <w:rsid w:val="00E34D34"/>
    <w:rsid w:val="00E35963"/>
    <w:rsid w:val="00E3603B"/>
    <w:rsid w:val="00E36B51"/>
    <w:rsid w:val="00E377A3"/>
    <w:rsid w:val="00E37BB4"/>
    <w:rsid w:val="00E37D5F"/>
    <w:rsid w:val="00E407FF"/>
    <w:rsid w:val="00E46362"/>
    <w:rsid w:val="00E46ED7"/>
    <w:rsid w:val="00E47EEB"/>
    <w:rsid w:val="00E5079B"/>
    <w:rsid w:val="00E514CA"/>
    <w:rsid w:val="00E5154E"/>
    <w:rsid w:val="00E53E59"/>
    <w:rsid w:val="00E56589"/>
    <w:rsid w:val="00E6288C"/>
    <w:rsid w:val="00E635EB"/>
    <w:rsid w:val="00E63E40"/>
    <w:rsid w:val="00E646BF"/>
    <w:rsid w:val="00E6650B"/>
    <w:rsid w:val="00E67D7E"/>
    <w:rsid w:val="00E67FF6"/>
    <w:rsid w:val="00E70E0B"/>
    <w:rsid w:val="00E7228C"/>
    <w:rsid w:val="00E74A51"/>
    <w:rsid w:val="00E76C46"/>
    <w:rsid w:val="00E770A7"/>
    <w:rsid w:val="00E80E37"/>
    <w:rsid w:val="00E81C9F"/>
    <w:rsid w:val="00E82C05"/>
    <w:rsid w:val="00E84051"/>
    <w:rsid w:val="00E843A5"/>
    <w:rsid w:val="00E8502C"/>
    <w:rsid w:val="00E8605E"/>
    <w:rsid w:val="00E87203"/>
    <w:rsid w:val="00E872BE"/>
    <w:rsid w:val="00E91F00"/>
    <w:rsid w:val="00E943CC"/>
    <w:rsid w:val="00E972F9"/>
    <w:rsid w:val="00E97B18"/>
    <w:rsid w:val="00E97DD7"/>
    <w:rsid w:val="00EA0817"/>
    <w:rsid w:val="00EA244F"/>
    <w:rsid w:val="00EA4564"/>
    <w:rsid w:val="00EA764D"/>
    <w:rsid w:val="00EB06A5"/>
    <w:rsid w:val="00EB2BB9"/>
    <w:rsid w:val="00EB408B"/>
    <w:rsid w:val="00EB7D7C"/>
    <w:rsid w:val="00EC0D77"/>
    <w:rsid w:val="00EC0F63"/>
    <w:rsid w:val="00EC110B"/>
    <w:rsid w:val="00EC1E28"/>
    <w:rsid w:val="00EC20C9"/>
    <w:rsid w:val="00EC3565"/>
    <w:rsid w:val="00EC35D0"/>
    <w:rsid w:val="00EC384A"/>
    <w:rsid w:val="00EC3900"/>
    <w:rsid w:val="00EC6383"/>
    <w:rsid w:val="00EC6B62"/>
    <w:rsid w:val="00EC71C0"/>
    <w:rsid w:val="00ED2C5C"/>
    <w:rsid w:val="00ED3354"/>
    <w:rsid w:val="00ED4F69"/>
    <w:rsid w:val="00ED652F"/>
    <w:rsid w:val="00ED6C37"/>
    <w:rsid w:val="00EE071F"/>
    <w:rsid w:val="00EE09BE"/>
    <w:rsid w:val="00EE234E"/>
    <w:rsid w:val="00EE2ADC"/>
    <w:rsid w:val="00EE4409"/>
    <w:rsid w:val="00EE6B2A"/>
    <w:rsid w:val="00EE74B0"/>
    <w:rsid w:val="00EF6332"/>
    <w:rsid w:val="00EF7011"/>
    <w:rsid w:val="00EF7737"/>
    <w:rsid w:val="00F00581"/>
    <w:rsid w:val="00F03374"/>
    <w:rsid w:val="00F04057"/>
    <w:rsid w:val="00F0463C"/>
    <w:rsid w:val="00F04928"/>
    <w:rsid w:val="00F0641F"/>
    <w:rsid w:val="00F07651"/>
    <w:rsid w:val="00F07DC8"/>
    <w:rsid w:val="00F12C19"/>
    <w:rsid w:val="00F12E6C"/>
    <w:rsid w:val="00F13E53"/>
    <w:rsid w:val="00F14513"/>
    <w:rsid w:val="00F14F30"/>
    <w:rsid w:val="00F16A2A"/>
    <w:rsid w:val="00F1704E"/>
    <w:rsid w:val="00F2115D"/>
    <w:rsid w:val="00F21FD3"/>
    <w:rsid w:val="00F2226A"/>
    <w:rsid w:val="00F22618"/>
    <w:rsid w:val="00F22FA1"/>
    <w:rsid w:val="00F23AA7"/>
    <w:rsid w:val="00F23CE1"/>
    <w:rsid w:val="00F241F1"/>
    <w:rsid w:val="00F26264"/>
    <w:rsid w:val="00F317C4"/>
    <w:rsid w:val="00F322BB"/>
    <w:rsid w:val="00F35876"/>
    <w:rsid w:val="00F43221"/>
    <w:rsid w:val="00F439C2"/>
    <w:rsid w:val="00F44377"/>
    <w:rsid w:val="00F46DD0"/>
    <w:rsid w:val="00F51052"/>
    <w:rsid w:val="00F511F0"/>
    <w:rsid w:val="00F51DAF"/>
    <w:rsid w:val="00F523B0"/>
    <w:rsid w:val="00F55064"/>
    <w:rsid w:val="00F55A31"/>
    <w:rsid w:val="00F55B12"/>
    <w:rsid w:val="00F55E15"/>
    <w:rsid w:val="00F55EEF"/>
    <w:rsid w:val="00F566F2"/>
    <w:rsid w:val="00F60619"/>
    <w:rsid w:val="00F61233"/>
    <w:rsid w:val="00F61600"/>
    <w:rsid w:val="00F6233E"/>
    <w:rsid w:val="00F63636"/>
    <w:rsid w:val="00F6401C"/>
    <w:rsid w:val="00F65072"/>
    <w:rsid w:val="00F70211"/>
    <w:rsid w:val="00F714A4"/>
    <w:rsid w:val="00F72033"/>
    <w:rsid w:val="00F72FE8"/>
    <w:rsid w:val="00F738D6"/>
    <w:rsid w:val="00F74DE4"/>
    <w:rsid w:val="00F80FAC"/>
    <w:rsid w:val="00F81E7D"/>
    <w:rsid w:val="00F82084"/>
    <w:rsid w:val="00F84AFC"/>
    <w:rsid w:val="00F8570E"/>
    <w:rsid w:val="00F873C9"/>
    <w:rsid w:val="00F9112C"/>
    <w:rsid w:val="00F92C9C"/>
    <w:rsid w:val="00F9372B"/>
    <w:rsid w:val="00F9389E"/>
    <w:rsid w:val="00F95C43"/>
    <w:rsid w:val="00F9605D"/>
    <w:rsid w:val="00F97408"/>
    <w:rsid w:val="00FA0DAD"/>
    <w:rsid w:val="00FA1632"/>
    <w:rsid w:val="00FA2945"/>
    <w:rsid w:val="00FA3322"/>
    <w:rsid w:val="00FA4CC6"/>
    <w:rsid w:val="00FA53C3"/>
    <w:rsid w:val="00FA5A04"/>
    <w:rsid w:val="00FA5C0D"/>
    <w:rsid w:val="00FA75C7"/>
    <w:rsid w:val="00FA7B42"/>
    <w:rsid w:val="00FB093D"/>
    <w:rsid w:val="00FB0E56"/>
    <w:rsid w:val="00FB14A4"/>
    <w:rsid w:val="00FB18DD"/>
    <w:rsid w:val="00FB1CD0"/>
    <w:rsid w:val="00FB361B"/>
    <w:rsid w:val="00FB433D"/>
    <w:rsid w:val="00FB4F15"/>
    <w:rsid w:val="00FB5747"/>
    <w:rsid w:val="00FB5B57"/>
    <w:rsid w:val="00FB6D03"/>
    <w:rsid w:val="00FC054D"/>
    <w:rsid w:val="00FC08D6"/>
    <w:rsid w:val="00FC11DF"/>
    <w:rsid w:val="00FC1BB9"/>
    <w:rsid w:val="00FC2988"/>
    <w:rsid w:val="00FC2AAA"/>
    <w:rsid w:val="00FC2D58"/>
    <w:rsid w:val="00FC44C4"/>
    <w:rsid w:val="00FC57D3"/>
    <w:rsid w:val="00FC62AD"/>
    <w:rsid w:val="00FD23E0"/>
    <w:rsid w:val="00FD3174"/>
    <w:rsid w:val="00FD4327"/>
    <w:rsid w:val="00FD4456"/>
    <w:rsid w:val="00FD4F60"/>
    <w:rsid w:val="00FD776F"/>
    <w:rsid w:val="00FD7E36"/>
    <w:rsid w:val="00FE1A63"/>
    <w:rsid w:val="00FE2567"/>
    <w:rsid w:val="00FE4419"/>
    <w:rsid w:val="00FE460A"/>
    <w:rsid w:val="00FE5843"/>
    <w:rsid w:val="00FF073E"/>
    <w:rsid w:val="00FF0B2C"/>
    <w:rsid w:val="00FF1877"/>
    <w:rsid w:val="00FF1A20"/>
    <w:rsid w:val="00FF31DC"/>
    <w:rsid w:val="00FF47AF"/>
    <w:rsid w:val="00FF4D6E"/>
    <w:rsid w:val="00FF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9FEA1"/>
  <w15:docId w15:val="{5DC375B2-C5A0-4456-B600-12D80A2CA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865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47AF"/>
    <w:pPr>
      <w:keepNext/>
      <w:keepLines/>
      <w:numPr>
        <w:numId w:val="1"/>
      </w:numPr>
      <w:spacing w:before="120"/>
      <w:jc w:val="left"/>
      <w:outlineLvl w:val="0"/>
    </w:pPr>
    <w:rPr>
      <w:rFonts w:eastAsiaTheme="majorEastAsia" w:cs="Times New Roman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882"/>
    <w:pPr>
      <w:keepNext/>
      <w:keepLines/>
      <w:numPr>
        <w:ilvl w:val="1"/>
        <w:numId w:val="1"/>
      </w:numPr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08D2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08D2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08D2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8D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8D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8D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8D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783B"/>
    <w:rPr>
      <w:rFonts w:ascii="Times New Roman" w:eastAsiaTheme="majorEastAsia" w:hAnsi="Times New Roman" w:cs="Times New Roman"/>
      <w:b/>
      <w:color w:val="000000" w:themeColor="text1"/>
      <w:sz w:val="24"/>
      <w:szCs w:val="32"/>
      <w:lang w:val="pl-PL" w:eastAsia="pl-PL"/>
    </w:rPr>
  </w:style>
  <w:style w:type="character" w:customStyle="1" w:styleId="Heading2Char">
    <w:name w:val="Heading 2 Char"/>
    <w:basedOn w:val="DefaultParagraphFont"/>
    <w:link w:val="Heading2"/>
    <w:uiPriority w:val="9"/>
    <w:rsid w:val="00927882"/>
    <w:rPr>
      <w:rFonts w:ascii="Times New Roman" w:eastAsiaTheme="majorEastAsia" w:hAnsi="Times New Roman" w:cstheme="majorBidi"/>
      <w:b/>
      <w:color w:val="000000" w:themeColor="text1"/>
      <w:sz w:val="24"/>
      <w:szCs w:val="26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pl-PL" w:eastAsia="pl-PL"/>
    </w:rPr>
  </w:style>
  <w:style w:type="character" w:customStyle="1" w:styleId="Heading4Char">
    <w:name w:val="Heading 4 Char"/>
    <w:basedOn w:val="DefaultParagraphFont"/>
    <w:link w:val="Heading4"/>
    <w:uiPriority w:val="9"/>
    <w:rsid w:val="001208D2"/>
    <w:rPr>
      <w:rFonts w:ascii="Times New Roman" w:eastAsiaTheme="majorEastAsia" w:hAnsi="Times New Roman" w:cstheme="majorBidi"/>
      <w:b/>
      <w:iCs/>
      <w:color w:val="000000" w:themeColor="text1"/>
      <w:sz w:val="24"/>
      <w:lang w:val="pl-PL"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1208D2"/>
    <w:rPr>
      <w:rFonts w:ascii="Times New Roman" w:eastAsiaTheme="majorEastAsia" w:hAnsi="Times New Roman" w:cstheme="majorBidi"/>
      <w:b/>
      <w:color w:val="000000" w:themeColor="text1"/>
      <w:sz w:val="24"/>
      <w:lang w:val="pl-PL" w:eastAsia="pl-P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8D2"/>
    <w:rPr>
      <w:rFonts w:asciiTheme="majorHAnsi" w:eastAsiaTheme="majorEastAsia" w:hAnsiTheme="majorHAnsi" w:cstheme="majorBidi"/>
      <w:color w:val="6E6E6E" w:themeColor="accent1" w:themeShade="7F"/>
      <w:sz w:val="24"/>
      <w:lang w:val="pl-PL" w:eastAsia="pl-P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8D2"/>
    <w:rPr>
      <w:rFonts w:asciiTheme="majorHAnsi" w:eastAsiaTheme="majorEastAsia" w:hAnsiTheme="majorHAnsi" w:cstheme="majorBidi"/>
      <w:i/>
      <w:iCs/>
      <w:color w:val="6E6E6E" w:themeColor="accent1" w:themeShade="7F"/>
      <w:sz w:val="24"/>
      <w:lang w:val="pl-PL" w:eastAsia="pl-P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8D2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l-PL" w:eastAsia="pl-P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8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l-PL" w:eastAsia="pl-PL"/>
    </w:rPr>
  </w:style>
  <w:style w:type="paragraph" w:styleId="TOCHeading">
    <w:name w:val="TOC Heading"/>
    <w:basedOn w:val="Heading1"/>
    <w:next w:val="Normal"/>
    <w:uiPriority w:val="39"/>
    <w:unhideWhenUsed/>
    <w:qFormat/>
    <w:rsid w:val="001208D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B2B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B2BB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B2BB9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1F0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4395"/>
    <w:rPr>
      <w:color w:val="919191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50F3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FD3174"/>
    <w:pPr>
      <w:spacing w:after="100"/>
      <w:ind w:left="480"/>
    </w:pPr>
  </w:style>
  <w:style w:type="paragraph" w:customStyle="1" w:styleId="commentcontentpara">
    <w:name w:val="commentcontentpara"/>
    <w:basedOn w:val="Normal"/>
    <w:rsid w:val="008637E4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NoSpacing">
    <w:name w:val="No Spacing"/>
    <w:uiPriority w:val="1"/>
    <w:qFormat/>
    <w:rsid w:val="008D48DA"/>
    <w:pPr>
      <w:spacing w:after="0" w:line="240" w:lineRule="auto"/>
      <w:jc w:val="both"/>
    </w:pPr>
    <w:rPr>
      <w:rFonts w:ascii="Times New Roman" w:eastAsiaTheme="minorEastAsia" w:hAnsi="Times New Roman"/>
      <w:sz w:val="24"/>
      <w:lang w:val="pl-PL" w:eastAsia="pl-PL"/>
    </w:rPr>
  </w:style>
  <w:style w:type="paragraph" w:styleId="NormalWeb">
    <w:name w:val="Normal (Web)"/>
    <w:basedOn w:val="Normal"/>
    <w:uiPriority w:val="99"/>
    <w:semiHidden/>
    <w:unhideWhenUsed/>
    <w:rsid w:val="008D48DA"/>
    <w:pPr>
      <w:spacing w:before="100" w:beforeAutospacing="1" w:after="100" w:afterAutospacing="1"/>
      <w:jc w:val="left"/>
    </w:pPr>
    <w:rPr>
      <w:rFonts w:eastAsia="Times New Roman" w:cs="Times New Roman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DF3FB4"/>
    <w:pPr>
      <w:spacing w:after="200"/>
    </w:pPr>
    <w:rPr>
      <w:i/>
      <w:iCs/>
      <w:color w:val="000000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74D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74D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74D26"/>
    <w:rPr>
      <w:rFonts w:ascii="Times New Roman" w:eastAsiaTheme="minorEastAsia" w:hAnsi="Times New Roman"/>
      <w:sz w:val="20"/>
      <w:szCs w:val="20"/>
      <w:lang w:val="pl-PL" w:eastAsia="pl-P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74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74D26"/>
    <w:rPr>
      <w:rFonts w:ascii="Times New Roman" w:eastAsiaTheme="minorEastAsia" w:hAnsi="Times New Roman"/>
      <w:b/>
      <w:bCs/>
      <w:sz w:val="20"/>
      <w:szCs w:val="20"/>
      <w:lang w:val="pl-PL" w:eastAsia="pl-PL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FEB"/>
    <w:pPr>
      <w:numPr>
        <w:ilvl w:val="1"/>
      </w:numPr>
      <w:spacing w:after="160"/>
      <w:jc w:val="center"/>
    </w:pPr>
    <w:rPr>
      <w:color w:val="000000" w:themeColor="text1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50FEB"/>
    <w:rPr>
      <w:rFonts w:ascii="Times New Roman" w:eastAsiaTheme="minorEastAsia" w:hAnsi="Times New Roman"/>
      <w:color w:val="000000" w:themeColor="text1"/>
      <w:sz w:val="20"/>
      <w:lang w:val="pl-PL" w:eastAsia="pl-PL"/>
    </w:rPr>
  </w:style>
  <w:style w:type="paragraph" w:styleId="Header">
    <w:name w:val="header"/>
    <w:basedOn w:val="Normal"/>
    <w:link w:val="Head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paragraph" w:styleId="Footer">
    <w:name w:val="footer"/>
    <w:basedOn w:val="Normal"/>
    <w:link w:val="FooterChar"/>
    <w:uiPriority w:val="99"/>
    <w:unhideWhenUsed/>
    <w:rsid w:val="00DD2E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2EE9"/>
    <w:rPr>
      <w:rFonts w:ascii="Times New Roman" w:eastAsiaTheme="minorEastAsia" w:hAnsi="Times New Roman"/>
      <w:sz w:val="24"/>
      <w:lang w:val="pl-PL" w:eastAsia="pl-PL"/>
    </w:rPr>
  </w:style>
  <w:style w:type="table" w:styleId="TableGrid">
    <w:name w:val="Table Grid"/>
    <w:basedOn w:val="TableNormal"/>
    <w:uiPriority w:val="39"/>
    <w:rsid w:val="00DD5D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F43221"/>
  </w:style>
  <w:style w:type="paragraph" w:styleId="Revision">
    <w:name w:val="Revision"/>
    <w:hidden/>
    <w:uiPriority w:val="99"/>
    <w:semiHidden/>
    <w:rsid w:val="002A247F"/>
    <w:pPr>
      <w:spacing w:after="0" w:line="240" w:lineRule="auto"/>
    </w:pPr>
    <w:rPr>
      <w:rFonts w:ascii="Times New Roman" w:eastAsiaTheme="minorEastAsia" w:hAnsi="Times New Roman"/>
      <w:sz w:val="24"/>
      <w:lang w:val="pl-PL"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7536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75366"/>
    <w:rPr>
      <w:rFonts w:ascii="Times New Roman" w:eastAsiaTheme="minorEastAsia" w:hAnsi="Times New Roman"/>
      <w:sz w:val="20"/>
      <w:szCs w:val="20"/>
      <w:lang w:val="pl-PL" w:eastAsia="pl-PL"/>
    </w:rPr>
  </w:style>
  <w:style w:type="character" w:styleId="EndnoteReference">
    <w:name w:val="endnote reference"/>
    <w:basedOn w:val="DefaultParagraphFont"/>
    <w:uiPriority w:val="99"/>
    <w:semiHidden/>
    <w:unhideWhenUsed/>
    <w:rsid w:val="00D75366"/>
    <w:rPr>
      <w:vertAlign w:val="superscript"/>
    </w:rPr>
  </w:style>
  <w:style w:type="character" w:customStyle="1" w:styleId="a-declarative">
    <w:name w:val="a-declarative"/>
    <w:basedOn w:val="DefaultParagraphFont"/>
    <w:rsid w:val="0028078E"/>
  </w:style>
  <w:style w:type="character" w:styleId="Emphasis">
    <w:name w:val="Emphasis"/>
    <w:basedOn w:val="DefaultParagraphFont"/>
    <w:uiPriority w:val="20"/>
    <w:qFormat/>
    <w:rsid w:val="004B03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55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1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2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61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7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4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3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98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4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2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5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stackify.com/net-ecosystem-demystified/" TargetMode="External"/><Relationship Id="rId26" Type="http://schemas.microsoft.com/office/2011/relationships/commentsExtended" Target="commentsExtended.xml"/><Relationship Id="rId39" Type="http://schemas.openxmlformats.org/officeDocument/2006/relationships/image" Target="media/image23.png"/><Relationship Id="rId21" Type="http://schemas.openxmlformats.org/officeDocument/2006/relationships/hyperlink" Target="https://medium.com/the-software-architecture-chronicles/ddd-hexagonal-onion-clean-cqrs-how-i-put-it-all-together-f2590c0aa7f6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docs.microsoft.com/pl-pl/xamarin/cross-platform/app-fundamentals/building-cross-platform-applications/understanding-the-xamarin-mobile-platfor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gs.statcounter.com/os-market-shar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nexgendesign.com/xamarin-troubles" TargetMode="External"/><Relationship Id="rId22" Type="http://schemas.openxmlformats.org/officeDocument/2006/relationships/image" Target="media/image10.png"/><Relationship Id="rId27" Type="http://schemas.microsoft.com/office/2016/09/relationships/commentsIds" Target="commentsIds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refactoring.guru/design-patterns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outerboxdesign.com/web-design-articles/mobile-ecommerce-statistics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appstoreapps.com/app/subway/" TargetMode="External"/><Relationship Id="rId17" Type="http://schemas.openxmlformats.org/officeDocument/2006/relationships/image" Target="media/image7.png"/><Relationship Id="rId25" Type="http://schemas.openxmlformats.org/officeDocument/2006/relationships/comments" Target="comments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microsoft.com/office/2011/relationships/people" Target="people.xm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hyperlink" Target="https://medium.com/xorum-io/cross-platform-mobile-apps-development-in-2021-xamarin-vs-react-native-vs-flutter-vs-kotlin-ca8ea1f5a3e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microsoft.com/office/2018/08/relationships/commentsExtensible" Target="commentsExtensible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1.xml"/><Relationship Id="rId10" Type="http://schemas.openxmlformats.org/officeDocument/2006/relationships/hyperlink" Target="https://play.google.com/store/apps/details?id=com.mcdonalds.app&amp;hl=en_IN&amp;gl=U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hyperlink" Target="https://www.statista.com/statistics/268251/number-of-apps-in-the-itunes-app-store-since-2008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F302A-44F0-4386-B1BA-77F6EAB2E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42</Pages>
  <Words>8880</Words>
  <Characters>50618</Characters>
  <Application>Microsoft Office Word</Application>
  <DocSecurity>0</DocSecurity>
  <Lines>421</Lines>
  <Paragraphs>118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Yurii Shchehliuk</dc:creator>
  <cp:keywords/>
  <dc:description/>
  <cp:lastModifiedBy>Yurii Shchehliuk</cp:lastModifiedBy>
  <cp:revision>13</cp:revision>
  <dcterms:created xsi:type="dcterms:W3CDTF">2022-04-28T12:12:00Z</dcterms:created>
  <dcterms:modified xsi:type="dcterms:W3CDTF">2022-04-29T09:35:00Z</dcterms:modified>
</cp:coreProperties>
</file>