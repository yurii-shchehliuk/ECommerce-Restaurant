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0969B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0969B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0969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0969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0969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0969B3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0969B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0969B3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0969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0969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0969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0969B3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0158844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656C0466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 xml:space="preserve">do aplikacji mobilnej </w:t>
      </w:r>
      <w:del w:id="2" w:author="Yurii Shchehliuk" w:date="2022-04-29T15:26:00Z">
        <w:r w:rsidR="00B802E2" w:rsidRPr="009F4AB4" w:rsidDel="00FE4212">
          <w:rPr>
            <w:color w:val="000000" w:themeColor="text1"/>
            <w:lang w:val="pl-PL"/>
          </w:rPr>
          <w:delText xml:space="preserve">oraz </w:delText>
        </w:r>
      </w:del>
      <w:ins w:id="3" w:author="Yurii Shchehliuk" w:date="2022-04-29T15:26:00Z">
        <w:r w:rsidR="00FE4212">
          <w:rPr>
            <w:color w:val="000000" w:themeColor="text1"/>
            <w:lang w:val="pl-PL"/>
          </w:rPr>
          <w:t>i</w:t>
        </w:r>
        <w:r w:rsidR="00FE4212" w:rsidRPr="009F4AB4">
          <w:rPr>
            <w:color w:val="000000" w:themeColor="text1"/>
            <w:lang w:val="pl-PL"/>
          </w:rPr>
          <w:t xml:space="preserve"> </w:t>
        </w:r>
      </w:ins>
      <w:r w:rsidR="00B802E2" w:rsidRPr="009F4AB4">
        <w:rPr>
          <w:color w:val="000000" w:themeColor="text1"/>
          <w:lang w:val="pl-PL"/>
        </w:rPr>
        <w:t>webowej</w:t>
      </w:r>
      <w:r w:rsidR="00A63571">
        <w:rPr>
          <w:lang w:val="pl-PL"/>
        </w:rPr>
        <w:t xml:space="preserve">. </w:t>
      </w:r>
      <w:ins w:id="4" w:author="Yurii Shchehliuk" w:date="2022-04-29T15:47:00Z">
        <w:r w:rsidR="00361CBF">
          <w:rPr>
            <w:lang w:val="pl-PL"/>
          </w:rPr>
          <w:t xml:space="preserve">Ma na celu </w:t>
        </w:r>
        <w:r w:rsidR="00361CBF" w:rsidRPr="00361CBF">
          <w:rPr>
            <w:szCs w:val="22"/>
            <w:lang w:val="pl-PL"/>
            <w:rPrChange w:id="5" w:author="Yurii Shchehliuk" w:date="2022-04-29T15:48:00Z">
              <w:rPr>
                <w:sz w:val="20"/>
                <w:szCs w:val="18"/>
              </w:rPr>
            </w:rPrChange>
          </w:rPr>
          <w:t>założ</w:t>
        </w:r>
        <w:r w:rsidR="00361CBF" w:rsidRPr="00361CBF">
          <w:rPr>
            <w:szCs w:val="22"/>
            <w:lang w:val="pl-PL"/>
            <w:rPrChange w:id="6" w:author="Yurii Shchehliuk" w:date="2022-04-29T15:48:00Z">
              <w:rPr>
                <w:sz w:val="20"/>
                <w:szCs w:val="18"/>
                <w:lang w:val="pl-PL"/>
              </w:rPr>
            </w:rPrChange>
          </w:rPr>
          <w:t>enie</w:t>
        </w:r>
        <w:r w:rsidR="00361CBF" w:rsidRPr="00361CBF">
          <w:rPr>
            <w:szCs w:val="22"/>
            <w:lang w:val="pl-PL"/>
            <w:rPrChange w:id="7" w:author="Yurii Shchehliuk" w:date="2022-04-29T15:48:00Z">
              <w:rPr>
                <w:sz w:val="20"/>
                <w:szCs w:val="18"/>
              </w:rPr>
            </w:rPrChange>
          </w:rPr>
          <w:t xml:space="preserve"> </w:t>
        </w:r>
        <w:r w:rsidR="00361CBF" w:rsidRPr="00361CBF">
          <w:rPr>
            <w:szCs w:val="22"/>
            <w:lang w:val="pl-PL"/>
            <w:rPrChange w:id="8" w:author="Yurii Shchehliuk" w:date="2022-04-29T15:48:00Z">
              <w:rPr>
                <w:sz w:val="20"/>
                <w:szCs w:val="18"/>
                <w:lang w:val="pl-PL"/>
              </w:rPr>
            </w:rPrChange>
          </w:rPr>
          <w:t>bazy</w:t>
        </w:r>
        <w:r w:rsidR="00361CBF" w:rsidRPr="00361CBF">
          <w:rPr>
            <w:szCs w:val="22"/>
            <w:lang w:val="pl-PL"/>
            <w:rPrChange w:id="9" w:author="Yurii Shchehliuk" w:date="2022-04-29T15:48:00Z">
              <w:rPr>
                <w:sz w:val="20"/>
                <w:szCs w:val="18"/>
              </w:rPr>
            </w:rPrChange>
          </w:rPr>
          <w:t xml:space="preserve"> do rozwoju systemu w kierunku pełnej automatyzacji oraz robotyzacji </w:t>
        </w:r>
        <w:bookmarkStart w:id="10" w:name="_Hlk102139873"/>
        <w:r w:rsidR="00361CBF" w:rsidRPr="00361CBF">
          <w:rPr>
            <w:szCs w:val="22"/>
            <w:lang w:val="pl-PL"/>
            <w:rPrChange w:id="11" w:author="Yurii Shchehliuk" w:date="2022-04-29T15:48:00Z">
              <w:rPr>
                <w:sz w:val="20"/>
                <w:szCs w:val="18"/>
              </w:rPr>
            </w:rPrChange>
          </w:rPr>
          <w:t>w wyniku czego zysk restauracji za pomocą aplikacji będzie maksymalnie wysoki a zasoby ludzkie będą minimalizowane</w:t>
        </w:r>
        <w:bookmarkEnd w:id="10"/>
        <w:r w:rsidR="00361CBF">
          <w:rPr>
            <w:sz w:val="20"/>
            <w:szCs w:val="18"/>
            <w:lang w:val="pl-PL"/>
          </w:rPr>
          <w:t xml:space="preserve">. </w:t>
        </w:r>
      </w:ins>
      <w:r w:rsidR="00A63571">
        <w:rPr>
          <w:lang w:val="pl-PL"/>
        </w:rPr>
        <w:t xml:space="preserve">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</w:t>
      </w:r>
      <w:ins w:id="12" w:author="Yurii Shchehliuk" w:date="2022-04-29T15:29:00Z">
        <w:r w:rsidR="007741F6">
          <w:rPr>
            <w:lang w:val="pl-PL"/>
          </w:rPr>
          <w:t> </w:t>
        </w:r>
      </w:ins>
      <w:del w:id="13" w:author="Yurii Shchehliuk" w:date="2022-04-29T15:29:00Z">
        <w:r w:rsidR="00B802E2" w:rsidDel="007741F6">
          <w:rPr>
            <w:lang w:val="pl-PL"/>
          </w:rPr>
          <w:delText xml:space="preserve"> </w:delText>
        </w:r>
      </w:del>
      <w:r w:rsidR="00B802E2">
        <w:rPr>
          <w:lang w:val="pl-PL"/>
        </w:rPr>
        <w:t>przyszłości</w:t>
      </w:r>
      <w:r w:rsidR="0067165B">
        <w:rPr>
          <w:lang w:val="pl-PL"/>
        </w:rPr>
        <w:t xml:space="preserve"> dla klientów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 xml:space="preserve">zarządzania </w:t>
      </w:r>
      <w:del w:id="14" w:author="Yurii Shchehliuk" w:date="2022-04-29T15:49:00Z">
        <w:r w:rsidR="004C4805" w:rsidDel="00361CBF">
          <w:rPr>
            <w:lang w:val="pl-PL"/>
          </w:rPr>
          <w:delText>transportem</w:delText>
        </w:r>
        <w:r w:rsidR="005D170D" w:rsidDel="00361CBF">
          <w:rPr>
            <w:lang w:val="pl-PL"/>
          </w:rPr>
          <w:delText xml:space="preserve"> </w:delText>
        </w:r>
      </w:del>
      <w:ins w:id="15" w:author="Yurii Shchehliuk" w:date="2022-04-29T15:49:00Z">
        <w:r w:rsidR="00361CBF">
          <w:rPr>
            <w:lang w:val="pl-PL"/>
          </w:rPr>
          <w:t>produktami</w:t>
        </w:r>
        <w:r w:rsidR="00361CBF">
          <w:rPr>
            <w:lang w:val="pl-PL"/>
          </w:rPr>
          <w:t xml:space="preserve"> </w:t>
        </w:r>
      </w:ins>
      <w:r w:rsidR="005D170D">
        <w:rPr>
          <w:lang w:val="pl-PL"/>
        </w:rPr>
        <w:t>lub dostaw</w:t>
      </w:r>
      <w:r w:rsidR="00250536">
        <w:rPr>
          <w:lang w:val="pl-PL"/>
        </w:rPr>
        <w:t xml:space="preserve">y </w:t>
      </w:r>
      <w:del w:id="16" w:author="Yurii Shchehliuk" w:date="2022-04-29T15:48:00Z">
        <w:r w:rsidR="00250536" w:rsidDel="00361CBF">
          <w:rPr>
            <w:lang w:val="pl-PL"/>
          </w:rPr>
          <w:delText>produktów</w:delText>
        </w:r>
        <w:r w:rsidR="00832A66" w:rsidDel="00361CBF">
          <w:rPr>
            <w:lang w:val="pl-PL"/>
          </w:rPr>
          <w:delText xml:space="preserve"> </w:delText>
        </w:r>
      </w:del>
      <w:ins w:id="17" w:author="Yurii Shchehliuk" w:date="2022-04-29T15:48:00Z">
        <w:r w:rsidR="00361CBF">
          <w:rPr>
            <w:lang w:val="pl-PL"/>
          </w:rPr>
          <w:t>zamówień</w:t>
        </w:r>
        <w:r w:rsidR="00361CBF">
          <w:rPr>
            <w:lang w:val="pl-PL"/>
          </w:rPr>
          <w:t xml:space="preserve"> </w:t>
        </w:r>
      </w:ins>
      <w:r w:rsidR="00832A66">
        <w:rPr>
          <w:lang w:val="pl-PL"/>
        </w:rPr>
        <w:t>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3A98EDD1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del w:id="18" w:author="Yurii Shchehliuk" w:date="2022-04-29T15:28:00Z">
        <w:r w:rsidR="00F44377" w:rsidRPr="00931C08" w:rsidDel="00FE4212">
          <w:rPr>
            <w:lang w:val="pl-PL"/>
          </w:rPr>
          <w:delText>zost</w:delText>
        </w:r>
        <w:r w:rsidR="004F5EF0" w:rsidDel="00FE4212">
          <w:rPr>
            <w:lang w:val="pl-PL"/>
          </w:rPr>
          <w:delText>nie</w:delText>
        </w:r>
      </w:del>
      <w:ins w:id="19" w:author="Yurii Shchehliuk" w:date="2022-04-29T15:28:00Z">
        <w:r w:rsidR="00FE4212" w:rsidRPr="00931C08">
          <w:rPr>
            <w:lang w:val="pl-PL"/>
          </w:rPr>
          <w:t>zost</w:t>
        </w:r>
        <w:r w:rsidR="00FE4212">
          <w:rPr>
            <w:lang w:val="pl-PL"/>
          </w:rPr>
          <w:t>anie</w:t>
        </w:r>
      </w:ins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ins w:id="20" w:author="Yurii Shchehliuk" w:date="2022-04-29T15:28:00Z">
        <w:r w:rsidR="00FE4212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t xml:space="preserve"> dla przeglądarek</w:t>
        </w:r>
      </w:ins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ins w:id="21" w:author="Yurii Shchehliuk" w:date="2022-04-29T15:29:00Z">
        <w:r w:rsidR="007741F6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t xml:space="preserve"> </w:t>
        </w:r>
      </w:ins>
      <w:del w:id="22" w:author="Yurii Shchehliuk" w:date="2022-04-29T15:29:00Z">
        <w:r w:rsidR="000C2C98" w:rsidDel="007741F6">
          <w:rPr>
            <w:rStyle w:val="normaltextrun"/>
            <w:rFonts w:eastAsiaTheme="majorEastAsia"/>
            <w:color w:val="000000"/>
            <w:shd w:val="clear" w:color="auto" w:fill="FFFFFF"/>
            <w:lang w:val="pl-PL"/>
          </w:rPr>
          <w:delText> </w:delText>
        </w:r>
      </w:del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ins w:id="23" w:author="Yurii Shchehliuk" w:date="2022-04-29T15:29:00Z">
        <w:r w:rsidR="007741F6">
          <w:rPr>
            <w:lang w:val="pl-PL"/>
          </w:rPr>
          <w:t xml:space="preserve"> </w:t>
        </w:r>
      </w:ins>
      <w:del w:id="24" w:author="Yurii Shchehliuk" w:date="2022-04-29T15:29:00Z">
        <w:r w:rsidR="000C2C98" w:rsidDel="007741F6">
          <w:rPr>
            <w:lang w:val="pl-PL"/>
          </w:rPr>
          <w:delText> </w:delText>
        </w:r>
      </w:del>
      <w:r w:rsidR="00047F52" w:rsidRPr="00931C08">
        <w:rPr>
          <w:lang w:val="pl-PL"/>
        </w:rPr>
        <w:t>czasu.</w:t>
      </w:r>
    </w:p>
    <w:p w14:paraId="4F75712C" w14:textId="4860402C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del w:id="25" w:author="Yurii Shchehliuk" w:date="2022-04-29T15:30:00Z">
        <w:r w:rsidR="00D156D1" w:rsidDel="005D08EF">
          <w:rPr>
            <w:color w:val="000000" w:themeColor="text1"/>
            <w:lang w:val="pl-PL"/>
          </w:rPr>
          <w:delText>zostan</w:delText>
        </w:r>
      </w:del>
      <w:ins w:id="26" w:author="Yurii Shchehliuk" w:date="2022-04-29T15:30:00Z">
        <w:r w:rsidR="005D08EF">
          <w:rPr>
            <w:color w:val="000000" w:themeColor="text1"/>
            <w:lang w:val="pl-PL"/>
          </w:rPr>
          <w:t>będ</w:t>
        </w:r>
        <w:r w:rsidR="00A541F7">
          <w:rPr>
            <w:color w:val="000000" w:themeColor="text1"/>
            <w:lang w:val="pl-PL"/>
          </w:rPr>
          <w:t>ą</w:t>
        </w:r>
        <w:r w:rsidR="005D08EF">
          <w:rPr>
            <w:color w:val="000000" w:themeColor="text1"/>
            <w:lang w:val="pl-PL"/>
          </w:rPr>
          <w:t xml:space="preserve"> </w:t>
        </w:r>
      </w:ins>
      <w:del w:id="27" w:author="Yurii Shchehliuk" w:date="2022-04-29T15:29:00Z">
        <w:r w:rsidR="00D156D1" w:rsidDel="007741F6">
          <w:rPr>
            <w:color w:val="000000" w:themeColor="text1"/>
            <w:lang w:val="pl-PL"/>
          </w:rPr>
          <w:delText>ie</w:delText>
        </w:r>
        <w:r w:rsidR="006949F5" w:rsidRPr="006949F5" w:rsidDel="007741F6">
          <w:rPr>
            <w:color w:val="000000" w:themeColor="text1"/>
            <w:lang w:val="pl-PL"/>
          </w:rPr>
          <w:delText xml:space="preserve"> </w:delText>
        </w:r>
      </w:del>
      <w:r w:rsidR="006949F5" w:rsidRPr="006949F5">
        <w:rPr>
          <w:color w:val="000000" w:themeColor="text1"/>
          <w:lang w:val="pl-PL"/>
        </w:rPr>
        <w:t>przeanalizowan</w:t>
      </w:r>
      <w:ins w:id="28" w:author="Yurii Shchehliuk" w:date="2022-04-29T15:30:00Z">
        <w:r w:rsidR="006C47B9">
          <w:rPr>
            <w:color w:val="000000" w:themeColor="text1"/>
            <w:lang w:val="pl-PL"/>
          </w:rPr>
          <w:t>e</w:t>
        </w:r>
      </w:ins>
      <w:del w:id="29" w:author="Yurii Shchehliuk" w:date="2022-04-29T15:30:00Z">
        <w:r w:rsidR="00D156D1" w:rsidDel="006C47B9">
          <w:rPr>
            <w:color w:val="000000" w:themeColor="text1"/>
            <w:lang w:val="pl-PL"/>
          </w:rPr>
          <w:delText>y</w:delText>
        </w:r>
      </w:del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ins w:id="30" w:author="Yurii Shchehliuk" w:date="2022-04-29T15:30:00Z">
        <w:r w:rsidR="00234DAA">
          <w:rPr>
            <w:color w:val="000000" w:themeColor="text1"/>
            <w:lang w:val="pl-PL"/>
          </w:rPr>
          <w:t>zostaną</w:t>
        </w:r>
      </w:ins>
      <w:del w:id="31" w:author="Yurii Shchehliuk" w:date="2022-04-29T15:30:00Z">
        <w:r w:rsidR="00EB7D7C" w:rsidDel="00234DAA">
          <w:rPr>
            <w:color w:val="000000" w:themeColor="text1"/>
            <w:lang w:val="pl-PL"/>
          </w:rPr>
          <w:delText>będzi</w:delText>
        </w:r>
      </w:del>
      <w:del w:id="32" w:author="Yurii Shchehliuk" w:date="2022-04-29T15:29:00Z">
        <w:r w:rsidR="00EB7D7C" w:rsidDel="00D17D33">
          <w:rPr>
            <w:color w:val="000000" w:themeColor="text1"/>
            <w:lang w:val="pl-PL"/>
          </w:rPr>
          <w:delText>e</w:delText>
        </w:r>
      </w:del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33" w:name="_Toc100158845"/>
      <w:r>
        <w:lastRenderedPageBreak/>
        <w:t xml:space="preserve"> </w:t>
      </w:r>
      <w:r w:rsidR="005A2D72" w:rsidRPr="00931C08">
        <w:t>Wprowadzenie do problemu</w:t>
      </w:r>
      <w:bookmarkEnd w:id="33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5197597" w:rsidR="00753349" w:rsidRDefault="005E50AE" w:rsidP="00753349">
      <w:ins w:id="34" w:author="Yurii Shchehliuk" w:date="2022-04-29T15:32:00Z">
        <w:r>
          <w:t xml:space="preserve">Na Rys.2 </w:t>
        </w:r>
      </w:ins>
      <w:del w:id="35" w:author="Yurii Shchehliuk" w:date="2022-04-29T15:32:00Z">
        <w:r w:rsidR="00753349" w:rsidRPr="00931C08" w:rsidDel="005E50AE">
          <w:delText>A</w:delText>
        </w:r>
      </w:del>
      <w:ins w:id="36" w:author="Yurii Shchehliuk" w:date="2022-04-29T15:32:00Z">
        <w:r>
          <w:t>a</w:t>
        </w:r>
      </w:ins>
      <w:r w:rsidR="00753349" w:rsidRPr="00931C08">
        <w:t xml:space="preserve">plikacja </w:t>
      </w:r>
      <w:r w:rsidR="00275D91">
        <w:t>S</w:t>
      </w:r>
      <w:r w:rsidR="00753349"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620A16B9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 xml:space="preserve">. Problemy które rozwiązuje dana aplikacją to automatyzacja </w:t>
      </w:r>
      <w:ins w:id="37" w:author="Yurii Shchehliuk" w:date="2022-04-29T15:33:00Z">
        <w:r w:rsidR="00B07738">
          <w:t>wymienionych</w:t>
        </w:r>
        <w:r w:rsidR="00C549DC">
          <w:t xml:space="preserve"> </w:t>
        </w:r>
      </w:ins>
      <w:r w:rsidR="001A3711">
        <w:t>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</w:t>
      </w:r>
      <w:ins w:id="38" w:author="Yurii Shchehliuk" w:date="2022-04-29T15:36:00Z">
        <w:r w:rsidR="00704E71">
          <w:t> </w:t>
        </w:r>
      </w:ins>
      <w:del w:id="39" w:author="Yurii Shchehliuk" w:date="2022-04-29T15:36:00Z">
        <w:r w:rsidRPr="00931C08" w:rsidDel="00704E71">
          <w:delText xml:space="preserve"> </w:delText>
        </w:r>
      </w:del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ins w:id="40" w:author="Yurii Shchehliuk" w:date="2022-04-29T15:32:00Z">
        <w:r w:rsidR="000F29CD">
          <w:t xml:space="preserve"> </w:t>
        </w:r>
      </w:ins>
      <w:del w:id="41" w:author="Yurii Shchehliuk" w:date="2022-04-29T15:32:00Z">
        <w:r w:rsidR="000C2C98" w:rsidDel="000F29CD">
          <w:delText> </w:delText>
        </w:r>
      </w:del>
      <w:r w:rsidR="00A12DB3" w:rsidRPr="00931C08">
        <w:t>wspieraniu i</w:t>
      </w:r>
      <w:ins w:id="42" w:author="Yurii Shchehliuk" w:date="2022-04-29T15:36:00Z">
        <w:r w:rsidR="00F83715">
          <w:t> </w:t>
        </w:r>
      </w:ins>
      <w:del w:id="43" w:author="Yurii Shchehliuk" w:date="2022-04-29T15:36:00Z">
        <w:r w:rsidR="00A12DB3" w:rsidRPr="00931C08" w:rsidDel="00F83715">
          <w:delText xml:space="preserve"> </w:delText>
        </w:r>
      </w:del>
      <w:r w:rsidR="00A12DB3" w:rsidRPr="00931C08">
        <w:t>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44" w:name="_Toc100158846"/>
      <w:r>
        <w:lastRenderedPageBreak/>
        <w:t xml:space="preserve"> </w:t>
      </w:r>
      <w:bookmarkEnd w:id="44"/>
      <w:r>
        <w:t>Technologie informatyczne</w:t>
      </w:r>
    </w:p>
    <w:p w14:paraId="4E6EDC8F" w14:textId="7538093C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r w:rsidR="00FB1CD0">
        <w:rPr>
          <w:rFonts w:asciiTheme="majorHAnsi" w:hAnsiTheme="majorHAnsi" w:cstheme="majorHAnsi"/>
          <w:color w:val="000000" w:themeColor="text1"/>
          <w:shd w:val="clear" w:color="auto" w:fill="FFFFFF"/>
        </w:rPr>
        <w:t> 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45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45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01C73D29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r w:rsidR="00FB1CD0">
        <w:t> </w:t>
      </w:r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5CAFB3AB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</w:t>
      </w:r>
      <w:ins w:id="46" w:author="Yurii Shchehliuk" w:date="2022-04-29T15:22:00Z">
        <w:r w:rsidR="00856658">
          <w:t xml:space="preserve"> wersji minimalnej</w:t>
        </w:r>
      </w:ins>
      <w:r w:rsidR="00E36B51" w:rsidRPr="00931C08">
        <w:t xml:space="preserve"> .NET </w:t>
      </w:r>
      <w:del w:id="47" w:author="Yurii Shchehliuk" w:date="2022-04-29T15:22:00Z">
        <w:r w:rsidR="00E36B51" w:rsidRPr="00931C08" w:rsidDel="00095856">
          <w:delText>6</w:delText>
        </w:r>
      </w:del>
      <w:ins w:id="48" w:author="Yurii Shchehliuk" w:date="2022-04-29T15:22:00Z">
        <w:r w:rsidR="00095856">
          <w:t>5</w:t>
        </w:r>
        <w:r w:rsidR="00E90086">
          <w:t xml:space="preserve"> lub 6</w:t>
        </w:r>
      </w:ins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ins w:id="49" w:author="Yurii Shchehliuk" w:date="2022-04-29T15:22:00Z">
        <w:r w:rsidR="0035508A">
          <w:t xml:space="preserve"> </w:t>
        </w:r>
      </w:ins>
      <w:del w:id="50" w:author="Yurii Shchehliuk" w:date="2022-04-29T15:22:00Z">
        <w:r w:rsidR="00FB1CD0" w:rsidDel="0035508A">
          <w:delText> </w:delText>
        </w:r>
      </w:del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del w:id="51" w:author="Yurii Shchehliuk" w:date="2022-04-29T15:22:00Z">
        <w:r w:rsidR="0005438B" w:rsidRPr="00931C08" w:rsidDel="0075339A">
          <w:delText xml:space="preserve">aplikacji mobilnych </w:delText>
        </w:r>
      </w:del>
      <w:r w:rsidR="0005438B" w:rsidRPr="00931C08">
        <w:t xml:space="preserve">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52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52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4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B4DC447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r w:rsidR="00FB1CD0">
        <w:t> 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16F9BAE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r w:rsidR="00FB1CD0">
        <w:t> </w:t>
      </w:r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53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53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FE4212">
      <w:pPr>
        <w:spacing w:before="240"/>
        <w:pPrChange w:id="54" w:author="Yurii Shchehliuk" w:date="2022-04-29T15:23:00Z">
          <w:pPr/>
        </w:pPrChange>
      </w:pPr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Del="00FE4212" w:rsidRDefault="00EC1E28" w:rsidP="003D6E33">
      <w:pPr>
        <w:pStyle w:val="ListParagraph"/>
        <w:numPr>
          <w:ilvl w:val="0"/>
          <w:numId w:val="16"/>
        </w:numPr>
        <w:ind w:hanging="360"/>
        <w:rPr>
          <w:del w:id="55" w:author="Yurii Shchehliuk" w:date="2022-04-29T15:23:00Z"/>
        </w:rPr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>
      <w:pPr>
        <w:pStyle w:val="ListParagraph"/>
        <w:numPr>
          <w:ilvl w:val="0"/>
          <w:numId w:val="16"/>
        </w:numPr>
        <w:ind w:hanging="360"/>
        <w:pPrChange w:id="56" w:author="Yurii Shchehliuk" w:date="2022-04-29T15:23:00Z">
          <w:pPr/>
        </w:pPrChange>
      </w:pPr>
    </w:p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3CA3073" w:rsidR="005C0002" w:rsidRPr="00931C08" w:rsidDel="00FE4212" w:rsidRDefault="005C0002" w:rsidP="00E63E40">
      <w:pPr>
        <w:rPr>
          <w:del w:id="57" w:author="Yurii Shchehliuk" w:date="2022-04-29T15:23:00Z"/>
        </w:rPr>
      </w:pPr>
    </w:p>
    <w:p w14:paraId="0E1EE779" w14:textId="0EC475CE" w:rsidR="005C0002" w:rsidRPr="00931C08" w:rsidRDefault="005C0002" w:rsidP="00FE4212">
      <w:pPr>
        <w:spacing w:before="240"/>
        <w:pPrChange w:id="58" w:author="Yurii Shchehliuk" w:date="2022-04-29T15:23:00Z">
          <w:pPr/>
        </w:pPrChange>
      </w:pPr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01F82C5A" w:rsidR="005C0002" w:rsidDel="00FE4212" w:rsidRDefault="005C0002" w:rsidP="00E63E40">
      <w:pPr>
        <w:pStyle w:val="ListParagraph"/>
        <w:numPr>
          <w:ilvl w:val="0"/>
          <w:numId w:val="18"/>
        </w:numPr>
        <w:ind w:hanging="360"/>
        <w:rPr>
          <w:del w:id="59" w:author="Yurii Shchehliuk" w:date="2022-04-29T15:23:00Z"/>
        </w:rPr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FE4212">
      <w:pPr>
        <w:pStyle w:val="ListParagraph"/>
        <w:numPr>
          <w:ilvl w:val="0"/>
          <w:numId w:val="18"/>
        </w:numPr>
        <w:ind w:hanging="360"/>
        <w:pPrChange w:id="60" w:author="Yurii Shchehliuk" w:date="2022-04-29T15:25:00Z">
          <w:pPr/>
        </w:pPrChange>
      </w:pPr>
    </w:p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06BEB1F9" w14:textId="0A2709C1" w:rsidR="00FE4212" w:rsidRDefault="000466DC" w:rsidP="00943268">
      <w:pPr>
        <w:spacing w:after="240"/>
        <w:rPr>
          <w:ins w:id="61" w:author="Yurii Shchehliuk" w:date="2022-04-29T15:24:00Z"/>
        </w:rPr>
        <w:pPrChange w:id="62" w:author="Yurii Shchehliuk" w:date="2022-04-29T15:34:00Z">
          <w:pPr/>
        </w:pPrChange>
      </w:pPr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2BE5BCCE" w14:textId="646E96EC" w:rsidR="00FE4212" w:rsidRPr="00931C08" w:rsidDel="00FE4212" w:rsidRDefault="00FE4212" w:rsidP="00FE4212">
      <w:pPr>
        <w:spacing w:after="240"/>
        <w:rPr>
          <w:del w:id="63" w:author="Yurii Shchehliuk" w:date="2022-04-29T15:24:00Z"/>
        </w:rPr>
        <w:pPrChange w:id="64" w:author="Yurii Shchehliuk" w:date="2022-04-29T15:24:00Z">
          <w:pPr/>
        </w:pPrChange>
      </w:pPr>
    </w:p>
    <w:p w14:paraId="3C33702F" w14:textId="5F2E205F" w:rsidR="000466DC" w:rsidRPr="00931C08" w:rsidDel="00FE4212" w:rsidRDefault="000466DC" w:rsidP="00E63E40">
      <w:pPr>
        <w:rPr>
          <w:del w:id="65" w:author="Yurii Shchehliuk" w:date="2022-04-29T15:24:00Z"/>
        </w:rPr>
      </w:pPr>
    </w:p>
    <w:p w14:paraId="1C6397B0" w14:textId="0A87C372" w:rsidR="000466DC" w:rsidRPr="00931C08" w:rsidRDefault="007E5177" w:rsidP="00AB15E7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Del="00FE4212" w:rsidRDefault="000466DC" w:rsidP="00B75D46">
      <w:pPr>
        <w:pStyle w:val="ListParagraph"/>
        <w:numPr>
          <w:ilvl w:val="0"/>
          <w:numId w:val="19"/>
        </w:numPr>
        <w:ind w:left="810" w:hanging="360"/>
        <w:rPr>
          <w:del w:id="66" w:author="Yurii Shchehliuk" w:date="2022-04-29T15:24:00Z"/>
        </w:rPr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>
      <w:pPr>
        <w:pStyle w:val="ListParagraph"/>
        <w:numPr>
          <w:ilvl w:val="0"/>
          <w:numId w:val="19"/>
        </w:numPr>
        <w:ind w:left="810" w:hanging="360"/>
        <w:pPrChange w:id="67" w:author="Yurii Shchehliuk" w:date="2022-04-29T15:24:00Z">
          <w:pPr/>
        </w:pPrChange>
      </w:pPr>
    </w:p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FE4212">
      <w:pPr>
        <w:pStyle w:val="ListParagraph"/>
        <w:numPr>
          <w:ilvl w:val="0"/>
          <w:numId w:val="19"/>
        </w:numPr>
        <w:spacing w:after="240"/>
        <w:ind w:hanging="360"/>
        <w:pPrChange w:id="68" w:author="Yurii Shchehliuk" w:date="2022-04-29T15:24:00Z">
          <w:pPr>
            <w:pStyle w:val="ListParagraph"/>
            <w:numPr>
              <w:numId w:val="19"/>
            </w:numPr>
            <w:ind w:hanging="360"/>
          </w:pPr>
        </w:pPrChange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AE0F93">
      <w:pPr>
        <w:pStyle w:val="ListParagraph"/>
        <w:numPr>
          <w:ilvl w:val="0"/>
          <w:numId w:val="20"/>
        </w:numPr>
        <w:spacing w:before="240"/>
        <w:pPrChange w:id="69" w:author="Yurii Shchehliuk" w:date="2022-04-29T15:34:00Z">
          <w:pPr>
            <w:pStyle w:val="ListParagraph"/>
            <w:numPr>
              <w:numId w:val="20"/>
            </w:numPr>
            <w:ind w:hanging="360"/>
          </w:pPr>
        </w:pPrChange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Del="00F9062B" w:rsidRDefault="002E24D8" w:rsidP="00920DFC">
      <w:pPr>
        <w:pStyle w:val="ListParagraph"/>
        <w:numPr>
          <w:ilvl w:val="0"/>
          <w:numId w:val="17"/>
        </w:numPr>
        <w:ind w:hanging="360"/>
        <w:rPr>
          <w:del w:id="70" w:author="Yurii Shchehliuk" w:date="2022-04-29T15:34:00Z"/>
        </w:rPr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F9062B">
      <w:pPr>
        <w:pStyle w:val="ListParagraph"/>
        <w:numPr>
          <w:ilvl w:val="0"/>
          <w:numId w:val="17"/>
        </w:numPr>
        <w:ind w:hanging="360"/>
        <w:pPrChange w:id="71" w:author="Yurii Shchehliuk" w:date="2022-04-29T15:34:00Z">
          <w:pPr>
            <w:pStyle w:val="ListParagraph"/>
            <w:tabs>
              <w:tab w:val="left" w:pos="0"/>
              <w:tab w:val="left" w:pos="90"/>
            </w:tabs>
            <w:spacing w:before="240"/>
            <w:ind w:left="0"/>
          </w:pPr>
        </w:pPrChange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72" w:name="_Toc100158850"/>
      <w:r>
        <w:t xml:space="preserve"> </w:t>
      </w:r>
      <w:r w:rsidR="00B07703" w:rsidRPr="00931C08">
        <w:t>JWT</w:t>
      </w:r>
      <w:bookmarkEnd w:id="72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73" w:name="_Toc100158851"/>
      <w:r>
        <w:t xml:space="preserve"> </w:t>
      </w:r>
      <w:proofErr w:type="spellStart"/>
      <w:r w:rsidR="00ED652F" w:rsidRPr="00931C08">
        <w:t>Postman</w:t>
      </w:r>
      <w:bookmarkEnd w:id="73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 w:rsidP="00784A36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74" w:name="_Toc100158852"/>
      <w:r>
        <w:t xml:space="preserve"> </w:t>
      </w:r>
      <w:r w:rsidR="00B07703" w:rsidRPr="00931C08">
        <w:t>MSSQL Server</w:t>
      </w:r>
      <w:bookmarkEnd w:id="74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 w:rsidP="00784A36">
      <w:pPr>
        <w:keepNext/>
        <w:spacing w:before="240"/>
        <w:jc w:val="center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75" w:name="_Toc100158853"/>
      <w:r>
        <w:t xml:space="preserve"> </w:t>
      </w:r>
      <w:r w:rsidR="00A1460A" w:rsidRPr="00931C08">
        <w:t>C#</w:t>
      </w:r>
      <w:bookmarkEnd w:id="75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1B42B6B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r w:rsidR="00741D8D">
        <w:t> </w:t>
      </w:r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76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76"/>
      <w:proofErr w:type="spellEnd"/>
    </w:p>
    <w:p w14:paraId="5E60D85E" w14:textId="17F26D1C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r w:rsidR="00741D8D">
        <w:t> </w:t>
      </w:r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 w:rsidP="00784A36">
      <w:pPr>
        <w:keepNext/>
        <w:spacing w:before="240"/>
        <w:jc w:val="center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18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77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77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78" w:name="_Toc100158856"/>
      <w:r w:rsidRPr="00931C08">
        <w:t>Angular</w:t>
      </w:r>
      <w:bookmarkEnd w:id="78"/>
    </w:p>
    <w:p w14:paraId="479C2213" w14:textId="2951352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ins w:id="79" w:author="Yurii Shchehliuk" w:date="2022-04-29T15:06:00Z">
        <w:r w:rsidR="009D4008">
          <w:t xml:space="preserve">, </w:t>
        </w:r>
      </w:ins>
      <w:del w:id="80" w:author="Yurii Shchehliuk" w:date="2022-04-29T15:06:00Z">
        <w:r w:rsidR="004C784D" w:rsidDel="009D4008">
          <w:delText xml:space="preserve"> oraz </w:delText>
        </w:r>
      </w:del>
      <w:proofErr w:type="spellStart"/>
      <w:r w:rsidR="004C784D">
        <w:t>ngx-bootstrap</w:t>
      </w:r>
      <w:proofErr w:type="spellEnd"/>
      <w:ins w:id="81" w:author="Yurii Shchehliuk" w:date="2022-04-29T15:07:00Z">
        <w:r w:rsidR="009D4008">
          <w:t xml:space="preserve"> oraz </w:t>
        </w:r>
        <w:proofErr w:type="spellStart"/>
        <w:r w:rsidR="009D4008">
          <w:t>boostwatch</w:t>
        </w:r>
      </w:ins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82" w:name="_Toc100158857"/>
      <w:r w:rsidRPr="00931C08">
        <w:t>Wzorce architektoniczne</w:t>
      </w:r>
      <w:bookmarkEnd w:id="82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 w:rsidP="00784A36">
      <w:pPr>
        <w:keepNext/>
        <w:spacing w:before="240"/>
        <w:jc w:val="center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784A36">
      <w:pPr>
        <w:keepNext/>
        <w:jc w:val="center"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1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83" w:name="_Toc100158858"/>
      <w:r w:rsidRPr="00931C08">
        <w:t>Wzorce projektowe</w:t>
      </w:r>
      <w:bookmarkEnd w:id="83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 w:rsidP="00784A36">
      <w:pPr>
        <w:ind w:firstLine="284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64A49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84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784A36">
      <w:pPr>
        <w:pStyle w:val="ListParagraph"/>
        <w:numPr>
          <w:ilvl w:val="0"/>
          <w:numId w:val="27"/>
        </w:numPr>
        <w:ind w:left="1134"/>
        <w:pPrChange w:id="85" w:author="Yurii Shchehliuk" w:date="2022-04-29T14:50:00Z">
          <w:pPr>
            <w:pStyle w:val="ListParagraph"/>
            <w:numPr>
              <w:numId w:val="27"/>
            </w:numPr>
            <w:ind w:left="709" w:hanging="360"/>
          </w:pPr>
        </w:pPrChange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784A36">
      <w:pPr>
        <w:pStyle w:val="ListParagraph"/>
        <w:numPr>
          <w:ilvl w:val="0"/>
          <w:numId w:val="27"/>
        </w:numPr>
        <w:ind w:left="1134"/>
        <w:pPrChange w:id="86" w:author="Yurii Shchehliuk" w:date="2022-04-29T14:50:00Z">
          <w:pPr>
            <w:pStyle w:val="ListParagraph"/>
            <w:numPr>
              <w:numId w:val="27"/>
            </w:numPr>
            <w:ind w:left="709" w:hanging="360"/>
          </w:pPr>
        </w:pPrChange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784A36">
      <w:pPr>
        <w:pStyle w:val="ListParagraph"/>
        <w:numPr>
          <w:ilvl w:val="0"/>
          <w:numId w:val="27"/>
        </w:numPr>
        <w:spacing w:line="360" w:lineRule="auto"/>
        <w:ind w:left="1134"/>
        <w:pPrChange w:id="87" w:author="Yurii Shchehliuk" w:date="2022-04-29T14:50:00Z">
          <w:pPr>
            <w:pStyle w:val="ListParagraph"/>
            <w:numPr>
              <w:numId w:val="27"/>
            </w:numPr>
            <w:spacing w:line="360" w:lineRule="auto"/>
            <w:ind w:left="709" w:hanging="360"/>
          </w:pPr>
        </w:pPrChange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84"/>
      <w:r w:rsidR="004C6D83">
        <w:rPr>
          <w:rStyle w:val="CommentReference"/>
        </w:rPr>
        <w:commentReference w:id="84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 w:rsidP="00784A36">
      <w:pPr>
        <w:pStyle w:val="ListParagraph"/>
        <w:keepNext/>
        <w:ind w:left="0"/>
        <w:jc w:val="center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88" w:name="_Toc100158859"/>
      <w:r>
        <w:t xml:space="preserve">Schemat </w:t>
      </w:r>
      <w:r w:rsidR="00916E90">
        <w:t>komunikacji</w:t>
      </w:r>
      <w:bookmarkEnd w:id="88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 w:rsidP="00784A36">
      <w:pPr>
        <w:keepNext/>
        <w:spacing w:before="240"/>
        <w:jc w:val="center"/>
      </w:pPr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89" w:name="_Toc100158860"/>
      <w:r>
        <w:lastRenderedPageBreak/>
        <w:t xml:space="preserve"> </w:t>
      </w:r>
      <w:r w:rsidR="006C4196" w:rsidRPr="00931C08">
        <w:t>Część praktyczna</w:t>
      </w:r>
      <w:bookmarkEnd w:id="89"/>
    </w:p>
    <w:p w14:paraId="392BE81A" w14:textId="1FA66194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>biznesowe</w:t>
      </w:r>
      <w:ins w:id="90" w:author="Yurii Shchehliuk" w:date="2022-04-29T15:37:00Z">
        <w:r w:rsidR="0063637F">
          <w:t xml:space="preserve"> oraz </w:t>
        </w:r>
      </w:ins>
      <w:del w:id="91" w:author="Yurii Shchehliuk" w:date="2022-04-29T15:37:00Z">
        <w:r w:rsidR="005A7DFC" w:rsidDel="0063637F">
          <w:delText xml:space="preserve">, a w tym </w:delText>
        </w:r>
      </w:del>
      <w:r w:rsidR="005A7DFC">
        <w:t xml:space="preserve">wymagania </w:t>
      </w:r>
      <w:r w:rsidR="005A7DFC" w:rsidRPr="00931C08">
        <w:t xml:space="preserve">funkcjonalne </w:t>
      </w:r>
      <w:del w:id="92" w:author="Yurii Shchehliuk" w:date="2022-04-29T15:37:00Z">
        <w:r w:rsidRPr="00931C08" w:rsidDel="0063637F">
          <w:delText xml:space="preserve">oraz </w:delText>
        </w:r>
      </w:del>
      <w:ins w:id="93" w:author="Yurii Shchehliuk" w:date="2022-04-29T15:37:00Z">
        <w:r w:rsidR="0063637F">
          <w:t>i</w:t>
        </w:r>
        <w:r w:rsidR="0063637F" w:rsidRPr="00931C08">
          <w:t xml:space="preserve"> </w:t>
        </w:r>
      </w:ins>
      <w:r w:rsidRPr="00931C08">
        <w:t>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94" w:name="_Toc100158861"/>
      <w:r>
        <w:t xml:space="preserve"> </w:t>
      </w:r>
      <w:r w:rsidR="005C7A9A" w:rsidRPr="00931C08">
        <w:t>Analiza wymagań</w:t>
      </w:r>
      <w:bookmarkEnd w:id="94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95" w:name="_Toc100158862"/>
      <w:r>
        <w:t xml:space="preserve"> </w:t>
      </w:r>
      <w:r w:rsidR="00F2115D" w:rsidRPr="00931C08">
        <w:t>Specyfikacja wymagań</w:t>
      </w:r>
      <w:bookmarkEnd w:id="95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784A36">
        <w:trPr>
          <w:jc w:val="center"/>
        </w:trPr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84A36">
        <w:trPr>
          <w:jc w:val="center"/>
        </w:trPr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84A36">
        <w:trPr>
          <w:jc w:val="center"/>
        </w:trPr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84A36">
        <w:trPr>
          <w:jc w:val="center"/>
        </w:trPr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84A36">
        <w:trPr>
          <w:jc w:val="center"/>
        </w:trPr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84A36">
        <w:trPr>
          <w:jc w:val="center"/>
        </w:trPr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84A36">
        <w:trPr>
          <w:jc w:val="center"/>
        </w:trPr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84A36">
        <w:trPr>
          <w:jc w:val="center"/>
        </w:trPr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84A36">
        <w:trPr>
          <w:jc w:val="center"/>
        </w:trPr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84A36">
        <w:trPr>
          <w:jc w:val="center"/>
        </w:trPr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84A36">
        <w:trPr>
          <w:jc w:val="center"/>
        </w:trPr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84A36">
        <w:trPr>
          <w:jc w:val="center"/>
        </w:trPr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84A36">
        <w:trPr>
          <w:jc w:val="center"/>
        </w:trPr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84A36">
        <w:trPr>
          <w:jc w:val="center"/>
        </w:trPr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84A36">
        <w:trPr>
          <w:jc w:val="center"/>
        </w:trPr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84A36">
        <w:trPr>
          <w:jc w:val="center"/>
        </w:trPr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96" w:name="_Toc100158863"/>
      <w:r>
        <w:t xml:space="preserve"> </w:t>
      </w:r>
      <w:r w:rsidR="00C16E9B" w:rsidRPr="00C75DBB">
        <w:t>Diagram przypadków użycia</w:t>
      </w:r>
      <w:bookmarkEnd w:id="96"/>
    </w:p>
    <w:p w14:paraId="6C2408AE" w14:textId="12AF306F" w:rsidR="00F6233E" w:rsidRDefault="00CF08A1" w:rsidP="00CF08A1">
      <w:r>
        <w:t>W następnej kolejności projektowania aplikacji został opracowany diagram przypadków użyci</w:t>
      </w:r>
      <w:del w:id="97" w:author="Yurii Shchehliuk" w:date="2022-04-29T15:38:00Z">
        <w:r w:rsidDel="0011287A">
          <w:delText>u</w:delText>
        </w:r>
      </w:del>
      <w:ins w:id="98" w:author="Yurii Shchehliuk" w:date="2022-04-29T15:38:00Z">
        <w:r w:rsidR="0011287A">
          <w:t>a</w:t>
        </w:r>
      </w:ins>
      <w:r>
        <w:t>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39F9D33A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r w:rsidR="003514BB">
        <w:t xml:space="preserve">trzy </w:t>
      </w:r>
      <w:r>
        <w:t>aktorzy któr</w:t>
      </w:r>
      <w:r w:rsidR="003514BB">
        <w:t>zy</w:t>
      </w:r>
      <w:r>
        <w:t xml:space="preserve"> reprezentują poruszania</w:t>
      </w:r>
      <w:r w:rsidR="003514BB">
        <w:t xml:space="preserve"> użytkownika</w:t>
      </w:r>
      <w:r w:rsidR="00466D9A">
        <w:t xml:space="preserve"> zalogowanego, administratora</w:t>
      </w:r>
      <w:r w:rsidR="003514BB">
        <w:t xml:space="preserve"> oraz </w:t>
      </w:r>
      <w:r>
        <w:t>gościa.</w:t>
      </w:r>
    </w:p>
    <w:p w14:paraId="6C527A25" w14:textId="4029288B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r w:rsidR="00805211">
        <w:t> </w:t>
      </w:r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r w:rsidR="00C04739">
        <w:t xml:space="preserve"> (</w:t>
      </w:r>
      <w:r w:rsidR="00C04739" w:rsidRPr="00784A36">
        <w:rPr>
          <w:i/>
          <w:iCs/>
        </w:rPr>
        <w:t xml:space="preserve">ang. Enterprise </w:t>
      </w:r>
      <w:proofErr w:type="spellStart"/>
      <w:r w:rsidR="00C04739" w:rsidRPr="00784A36">
        <w:rPr>
          <w:i/>
          <w:iCs/>
        </w:rPr>
        <w:t>resource</w:t>
      </w:r>
      <w:proofErr w:type="spellEnd"/>
      <w:r w:rsidR="00C04739" w:rsidRPr="00784A36">
        <w:rPr>
          <w:i/>
          <w:iCs/>
        </w:rPr>
        <w:t xml:space="preserve"> </w:t>
      </w:r>
      <w:proofErr w:type="spellStart"/>
      <w:r w:rsidR="00C04739" w:rsidRPr="00784A36">
        <w:rPr>
          <w:i/>
          <w:iCs/>
        </w:rPr>
        <w:t>planning</w:t>
      </w:r>
      <w:proofErr w:type="spellEnd"/>
      <w:r w:rsidR="00C04739">
        <w:t>)</w:t>
      </w:r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67E87BDA" w:rsidR="00D2505B" w:rsidRPr="00E22024" w:rsidRDefault="00E03930" w:rsidP="00C65D48">
      <w:pPr>
        <w:keepNext/>
        <w:pPrChange w:id="99" w:author="Yurii Shchehliuk" w:date="2022-04-29T15:41:00Z">
          <w:pPr>
            <w:keepNext/>
            <w:jc w:val="center"/>
          </w:pPr>
        </w:pPrChange>
      </w:pPr>
      <w:del w:id="100" w:author="Yurii Shchehliuk" w:date="2022-04-29T15:41:00Z">
        <w:r w:rsidDel="00CE3B7D">
          <w:rPr>
            <w:noProof/>
          </w:rPr>
          <w:lastRenderedPageBreak/>
          <w:drawing>
            <wp:inline distT="0" distB="0" distL="0" distR="0" wp14:anchorId="2B632B00" wp14:editId="226A2D5F">
              <wp:extent cx="5943600" cy="6106160"/>
              <wp:effectExtent l="0" t="0" r="0" b="8890"/>
              <wp:docPr id="10" name="Picture 10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Picture 10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106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101" w:author="Yurii Shchehliuk" w:date="2022-04-29T15:41:00Z">
        <w:r w:rsidR="00CE3B7D">
          <w:rPr>
            <w:noProof/>
          </w:rPr>
          <w:drawing>
            <wp:inline distT="0" distB="0" distL="0" distR="0" wp14:anchorId="59AB280F" wp14:editId="56B15FC4">
              <wp:extent cx="6511925" cy="6689725"/>
              <wp:effectExtent l="0" t="0" r="3175" b="0"/>
              <wp:docPr id="3" name="Picture 3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3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511925" cy="6689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102" w:name="_Toc100158864"/>
      <w:r>
        <w:t xml:space="preserve"> </w:t>
      </w:r>
      <w:r w:rsidR="00945889" w:rsidRPr="00181CDE">
        <w:t>Prototypy interfejsu</w:t>
      </w:r>
      <w:bookmarkEnd w:id="102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</w:t>
      </w:r>
      <w:del w:id="103" w:author="Yurii Shchehliuk" w:date="2022-04-29T15:42:00Z">
        <w:r w:rsidDel="00A54A93">
          <w:delText xml:space="preserve"> a</w:delText>
        </w:r>
      </w:del>
      <w:r>
        <w:t xml:space="preserve"> czerwony służy do komunikowania o krytycznych sytuacjach</w:t>
      </w:r>
      <w:r w:rsidR="00C81173">
        <w:t>, a pomarańczowy to główny kolor projektu.</w:t>
      </w:r>
    </w:p>
    <w:p w14:paraId="5AA93BC0" w14:textId="0605397C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r w:rsidR="000E3929">
        <w:t> 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4CF0D02B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 xml:space="preserve">a stworzona aplikacja mobilna z </w:t>
      </w:r>
      <w:del w:id="104" w:author="Yurii Shchehliuk" w:date="2022-04-29T15:43:00Z">
        <w:r w:rsidR="00FA75C7" w:rsidDel="00C17C27">
          <w:delText xml:space="preserve">opisem </w:delText>
        </w:r>
      </w:del>
      <w:proofErr w:type="spellStart"/>
      <w:ins w:id="105" w:author="Yurii Shchehliuk" w:date="2022-04-29T15:43:00Z">
        <w:r w:rsidR="00C17C27">
          <w:t>lebelkami</w:t>
        </w:r>
        <w:proofErr w:type="spellEnd"/>
        <w:r w:rsidR="00E46CD4">
          <w:t xml:space="preserve"> do</w:t>
        </w:r>
        <w:r w:rsidR="00C17C27">
          <w:t xml:space="preserve"> </w:t>
        </w:r>
      </w:ins>
      <w:r w:rsidR="00FA75C7">
        <w:t>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 w:rsidP="00784A36">
      <w:pPr>
        <w:keepNext/>
        <w:spacing w:before="240" w:after="240"/>
        <w:jc w:val="center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 w:rsidP="00784A36">
      <w:pPr>
        <w:keepNext/>
        <w:rPr>
          <w:noProof/>
        </w:rPr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7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8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9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013A88" w:rsidR="00E00FC8" w:rsidRDefault="00E00FC8" w:rsidP="00FB1CD0">
      <w:pPr>
        <w:keepNext/>
        <w:jc w:val="center"/>
      </w:pPr>
      <w:r>
        <w:rPr>
          <w:noProof/>
        </w:rPr>
        <w:drawing>
          <wp:inline distT="0" distB="0" distL="0" distR="0" wp14:anchorId="7BC469E2" wp14:editId="0170B043">
            <wp:extent cx="5905500" cy="2684100"/>
            <wp:effectExtent l="0" t="0" r="0" b="254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 rotWithShape="1">
                    <a:blip r:embed="rId40"/>
                    <a:srcRect l="12824" r="12664" b="6906"/>
                    <a:stretch/>
                  </pic:blipFill>
                  <pic:spPr bwMode="auto">
                    <a:xfrm>
                      <a:off x="0" y="0"/>
                      <a:ext cx="5928145" cy="269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3B1C5E78" w:rsidR="004766A5" w:rsidRDefault="004766A5" w:rsidP="009F4AB4">
      <w:pPr>
        <w:keepNext/>
        <w:jc w:val="center"/>
      </w:pPr>
      <w:r>
        <w:rPr>
          <w:noProof/>
        </w:rPr>
        <w:drawing>
          <wp:inline distT="0" distB="0" distL="0" distR="0" wp14:anchorId="30B92DF9" wp14:editId="5926E85B">
            <wp:extent cx="4968080" cy="3383280"/>
            <wp:effectExtent l="0" t="0" r="444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r="23929"/>
                    <a:stretch/>
                  </pic:blipFill>
                  <pic:spPr bwMode="auto">
                    <a:xfrm>
                      <a:off x="0" y="0"/>
                      <a:ext cx="4981303" cy="339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106" w:name="_Toc100158865"/>
      <w:r>
        <w:t xml:space="preserve"> </w:t>
      </w:r>
      <w:r w:rsidR="00F2115D" w:rsidRPr="00931C08">
        <w:t>Implementacja</w:t>
      </w:r>
      <w:bookmarkEnd w:id="106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lastRenderedPageBreak/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84A36">
      <w:pPr>
        <w:keepNext/>
        <w:jc w:val="center"/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17B0D7C" w:rsidR="007B20EB" w:rsidRPr="004F5EF0" w:rsidRDefault="00FF31DC" w:rsidP="00FB1CD0">
      <w:pPr>
        <w:keepNext/>
        <w:spacing w:before="240"/>
        <w:ind w:firstLine="90"/>
        <w:jc w:val="center"/>
        <w:rPr>
          <w:sz w:val="20"/>
          <w:szCs w:val="20"/>
        </w:rPr>
      </w:pPr>
      <w:commentRangeStart w:id="107"/>
      <w:commentRangeEnd w:id="107"/>
      <w:r>
        <w:rPr>
          <w:rStyle w:val="CommentReference"/>
        </w:rPr>
        <w:commentReference w:id="107"/>
      </w:r>
      <w:r w:rsidR="006838E6" w:rsidRPr="006838E6">
        <w:rPr>
          <w:noProof/>
          <w:sz w:val="20"/>
          <w:szCs w:val="20"/>
        </w:rPr>
        <w:drawing>
          <wp:inline distT="0" distB="0" distL="0" distR="0" wp14:anchorId="7697566E" wp14:editId="39BD332D">
            <wp:extent cx="6511925" cy="3312795"/>
            <wp:effectExtent l="0" t="0" r="3175" b="1905"/>
            <wp:docPr id="24" name="Picture 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3C9D2783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r w:rsidR="006A1D2E">
        <w:t> 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1B9CE372" w:rsidR="00F72033" w:rsidRDefault="004C784D" w:rsidP="004C784D">
      <w:r>
        <w:t xml:space="preserve">Aplikacja </w:t>
      </w:r>
      <w:r w:rsidR="00BC2599">
        <w:t>oparta o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CC0104">
        <w:t>e</w:t>
      </w:r>
      <w:commentRangeStart w:id="108"/>
      <w:commentRangeEnd w:id="108"/>
      <w:r w:rsidR="00ED6C37">
        <w:rPr>
          <w:rStyle w:val="CommentReference"/>
        </w:rPr>
        <w:commentReference w:id="108"/>
      </w:r>
      <w:r w:rsidR="00E872BE">
        <w:t xml:space="preserve"> zapytania </w:t>
      </w:r>
      <w:r w:rsidR="00CC0104">
        <w:t xml:space="preserve">http </w:t>
      </w:r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380E7B">
        <w:t>.</w:t>
      </w:r>
      <w:r w:rsidR="00BC2599">
        <w:t xml:space="preserve"> </w:t>
      </w:r>
      <w:r w:rsidR="00380E7B">
        <w:t>Opracowane dane z serwisów są przekazywane do</w:t>
      </w:r>
      <w:r w:rsidR="00F72033">
        <w:t xml:space="preserve"> komponent</w:t>
      </w:r>
      <w:r w:rsidR="00380E7B">
        <w:t>ów</w:t>
      </w:r>
      <w:r w:rsidR="00F72033">
        <w:t xml:space="preserve"> </w:t>
      </w:r>
      <w:r w:rsidR="00380E7B">
        <w:t>konkretnego modułu</w:t>
      </w:r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109" w:name="_Toc100158866"/>
      <w:r>
        <w:t xml:space="preserve"> </w:t>
      </w:r>
      <w:r w:rsidR="00A436DA" w:rsidRPr="00AE70EB">
        <w:t>Opis działania aplikacji</w:t>
      </w:r>
      <w:bookmarkEnd w:id="109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0D69DD6C" w:rsidR="00E377A3" w:rsidDel="009A35B1" w:rsidRDefault="00E377A3" w:rsidP="00A436DA">
      <w:pPr>
        <w:rPr>
          <w:del w:id="110" w:author="Yurii Shchehliuk" w:date="2022-04-29T15:20:00Z"/>
        </w:rPr>
      </w:pPr>
    </w:p>
    <w:p w14:paraId="73FF252D" w14:textId="77777777" w:rsidR="00A436DA" w:rsidRDefault="00A436DA" w:rsidP="009A35B1">
      <w:pPr>
        <w:spacing w:before="240"/>
        <w:pPrChange w:id="111" w:author="Yurii Shchehliuk" w:date="2022-04-29T15:21:00Z">
          <w:pPr/>
        </w:pPrChange>
      </w:pPr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2C4E1854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</w:t>
      </w:r>
      <w:r w:rsidR="00D2247D">
        <w:t xml:space="preserve"> (</w:t>
      </w:r>
      <w:r w:rsidR="00D2247D" w:rsidRPr="00784A36">
        <w:rPr>
          <w:i/>
          <w:iCs/>
        </w:rPr>
        <w:t xml:space="preserve">ang. Single </w:t>
      </w:r>
      <w:proofErr w:type="spellStart"/>
      <w:r w:rsidR="00D2247D" w:rsidRPr="00784A36">
        <w:rPr>
          <w:i/>
          <w:iCs/>
        </w:rPr>
        <w:t>page</w:t>
      </w:r>
      <w:proofErr w:type="spellEnd"/>
      <w:r w:rsidR="00D2247D" w:rsidRPr="00784A36">
        <w:rPr>
          <w:i/>
          <w:iCs/>
        </w:rPr>
        <w:t xml:space="preserve"> </w:t>
      </w:r>
      <w:proofErr w:type="spellStart"/>
      <w:r w:rsidR="00D2247D" w:rsidRPr="00784A36">
        <w:rPr>
          <w:i/>
          <w:iCs/>
        </w:rPr>
        <w:t>application</w:t>
      </w:r>
      <w:proofErr w:type="spellEnd"/>
      <w:r w:rsidR="00D2247D">
        <w:t>)</w:t>
      </w:r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112" w:name="_Toc100158867"/>
      <w:r>
        <w:t xml:space="preserve"> </w:t>
      </w:r>
      <w:r w:rsidR="00A436DA" w:rsidRPr="00931C08">
        <w:t>Testy (ewaluacja)</w:t>
      </w:r>
      <w:bookmarkEnd w:id="112"/>
    </w:p>
    <w:p w14:paraId="35D439AF" w14:textId="162DB74A" w:rsidR="00F322BB" w:rsidDel="008D22E6" w:rsidRDefault="00F12E6C" w:rsidP="00A436DA">
      <w:pPr>
        <w:rPr>
          <w:del w:id="113" w:author="Yurii Shchehliuk" w:date="2022-04-29T15:20:00Z"/>
        </w:rPr>
      </w:pPr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Del="008D22E6" w:rsidRDefault="007E3E49" w:rsidP="00A436DA">
      <w:pPr>
        <w:rPr>
          <w:del w:id="114" w:author="Yurii Shchehliuk" w:date="2022-04-29T15:20:00Z"/>
        </w:rPr>
      </w:pPr>
    </w:p>
    <w:p w14:paraId="421BF792" w14:textId="1A9E8A39" w:rsidR="007E3E49" w:rsidDel="008D22E6" w:rsidRDefault="007E3E49" w:rsidP="00A436DA">
      <w:pPr>
        <w:rPr>
          <w:del w:id="115" w:author="Yurii Shchehliuk" w:date="2022-04-29T15:20:00Z"/>
        </w:rPr>
      </w:pPr>
    </w:p>
    <w:p w14:paraId="4DD09894" w14:textId="5CECEF10" w:rsidR="007E3E49" w:rsidRDefault="007E3E49" w:rsidP="00A436DA"/>
    <w:p w14:paraId="23765869" w14:textId="77777777" w:rsidR="007B20EB" w:rsidRPr="004F5EF0" w:rsidRDefault="0016778F" w:rsidP="008D22E6">
      <w:pPr>
        <w:keepNext/>
        <w:spacing w:before="240"/>
        <w:jc w:val="center"/>
        <w:rPr>
          <w:sz w:val="20"/>
          <w:szCs w:val="20"/>
        </w:rPr>
        <w:pPrChange w:id="116" w:author="Yurii Shchehliuk" w:date="2022-04-29T15:20:00Z">
          <w:pPr>
            <w:keepNext/>
            <w:jc w:val="center"/>
          </w:pPr>
        </w:pPrChange>
      </w:pPr>
      <w:r w:rsidRPr="004F5EF0">
        <w:rPr>
          <w:noProof/>
          <w:sz w:val="20"/>
          <w:szCs w:val="20"/>
        </w:rPr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lastRenderedPageBreak/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17" w:name="_Toc100158868"/>
      <w:r w:rsidRPr="00931C08">
        <w:t>Podsumowanie</w:t>
      </w:r>
      <w:bookmarkEnd w:id="117"/>
    </w:p>
    <w:p w14:paraId="236846B4" w14:textId="118DDBEA" w:rsidR="00691E75" w:rsidRDefault="00691E75" w:rsidP="00691E75">
      <w:r>
        <w:t xml:space="preserve">W ramach pracy dyplomowej został zaimplementowany i zaprojektowany program do </w:t>
      </w:r>
      <w:del w:id="118" w:author="Yurii Shchehliuk" w:date="2022-04-29T15:17:00Z">
        <w:r w:rsidDel="00A74FBC">
          <w:delText>komunikowania się z restauracją</w:delText>
        </w:r>
      </w:del>
      <w:ins w:id="119" w:author="Yurii Shchehliuk" w:date="2022-04-29T15:17:00Z">
        <w:r w:rsidR="00A74FBC">
          <w:t>obsługi klientów restauracji</w:t>
        </w:r>
      </w:ins>
      <w:r>
        <w:t>, który spełnił wymagania zarówno funkcjonalne i niefunkcjonalne</w:t>
      </w:r>
      <w:r w:rsidR="003E6FC1">
        <w:t>, a w</w:t>
      </w:r>
      <w:ins w:id="120" w:author="Yurii Shchehliuk" w:date="2022-04-29T15:17:00Z">
        <w:r w:rsidR="00A74FBC">
          <w:t xml:space="preserve"> </w:t>
        </w:r>
      </w:ins>
      <w:del w:id="121" w:author="Yurii Shchehliuk" w:date="2022-04-29T15:17:00Z">
        <w:r w:rsidR="00626FE8" w:rsidDel="00A74FBC">
          <w:delText> </w:delText>
        </w:r>
      </w:del>
      <w:r w:rsidR="003E6FC1">
        <w:t>wyniku zostały osiągnięte ustawione cele</w:t>
      </w:r>
      <w:r>
        <w:t>. System rozwiązuje problemy opisane w pierwszym rozdziale pracy</w:t>
      </w:r>
      <w:r w:rsidR="00427F7D">
        <w:t>, czyli implementuje zautomatyzowanie procesów złożenia zamówienia</w:t>
      </w:r>
      <w:ins w:id="122" w:author="Yurii Shchehliuk" w:date="2022-04-29T15:18:00Z">
        <w:r w:rsidR="00AA2E70">
          <w:t xml:space="preserve">, </w:t>
        </w:r>
      </w:ins>
      <w:del w:id="123" w:author="Yurii Shchehliuk" w:date="2022-04-29T15:18:00Z">
        <w:r w:rsidR="00427F7D" w:rsidDel="00AA2E70">
          <w:delText xml:space="preserve"> oraz </w:delText>
        </w:r>
      </w:del>
      <w:r w:rsidR="00427F7D">
        <w:t xml:space="preserve">rezerwacji miejsca </w:t>
      </w:r>
      <w:ins w:id="124" w:author="Yurii Shchehliuk" w:date="2022-04-29T15:18:00Z">
        <w:r w:rsidR="00AA2E70">
          <w:t xml:space="preserve">oraz czat z restauracją, </w:t>
        </w:r>
      </w:ins>
      <w:r w:rsidR="00427F7D">
        <w:t>w wyniku czego czas dokonania zakupu jest skrócony, a</w:t>
      </w:r>
      <w:r w:rsidR="009C006C">
        <w:t xml:space="preserve"> za pomocą</w:t>
      </w:r>
      <w:r w:rsidR="00427F7D">
        <w:t xml:space="preserve"> instrument</w:t>
      </w:r>
      <w:r w:rsidR="009C006C">
        <w:t>ów</w:t>
      </w:r>
      <w:r w:rsidR="00427F7D">
        <w:t xml:space="preserve"> administratorski</w:t>
      </w:r>
      <w:r w:rsidR="009C006C">
        <w:t>ch</w:t>
      </w:r>
      <w:r w:rsidR="00427F7D">
        <w:t xml:space="preserve"> </w:t>
      </w:r>
      <w:r w:rsidR="009C006C">
        <w:t xml:space="preserve">można </w:t>
      </w:r>
      <w:r w:rsidR="00427F7D">
        <w:t>kontrol</w:t>
      </w:r>
      <w:r w:rsidR="009C006C">
        <w:t>ować</w:t>
      </w:r>
      <w:r w:rsidR="00427F7D">
        <w:t xml:space="preserve"> dan</w:t>
      </w:r>
      <w:r w:rsidR="009C006C">
        <w:t>e</w:t>
      </w:r>
      <w:r w:rsidR="00427F7D">
        <w:t xml:space="preserve"> restauracji oraz </w:t>
      </w:r>
      <w:r w:rsidR="00AA5C6B">
        <w:t xml:space="preserve">wyeksportować </w:t>
      </w:r>
      <w:r w:rsidR="00427F7D">
        <w:t>zamówie</w:t>
      </w:r>
      <w:r w:rsidR="009C006C">
        <w:t>nia</w:t>
      </w:r>
      <w:r w:rsidR="00427F7D">
        <w:t xml:space="preserve"> użytkownik</w:t>
      </w:r>
      <w:r w:rsidR="009C006C">
        <w:t>ó</w:t>
      </w:r>
      <w:r w:rsidR="00BE0A0F">
        <w:t>w</w:t>
      </w:r>
      <w:r w:rsidR="00427F7D">
        <w:t xml:space="preserve"> co jest pomocne przy obliczeniach księgowych</w:t>
      </w:r>
      <w:r w:rsidR="00AA5C6B">
        <w:t xml:space="preserve"> w</w:t>
      </w:r>
      <w:del w:id="125" w:author="Yurii Shchehliuk" w:date="2022-04-29T15:19:00Z">
        <w:r w:rsidR="005D0BE1" w:rsidDel="001F4457">
          <w:delText> </w:delText>
        </w:r>
      </w:del>
      <w:ins w:id="126" w:author="Yurii Shchehliuk" w:date="2022-04-29T15:19:00Z">
        <w:r w:rsidR="001F4457">
          <w:t xml:space="preserve"> </w:t>
        </w:r>
      </w:ins>
      <w:r w:rsidR="00AA5C6B">
        <w:t>systemach ERP</w:t>
      </w:r>
      <w:r w:rsidR="000C4617">
        <w:rPr>
          <w:lang w:val="uk-UA"/>
        </w:rPr>
        <w:t>.</w:t>
      </w:r>
    </w:p>
    <w:p w14:paraId="2025C9FB" w14:textId="16082E4A" w:rsidR="00B24E5B" w:rsidRDefault="00691E75" w:rsidP="00FB1CD0">
      <w:pPr>
        <w:ind w:firstLine="360"/>
      </w:pPr>
      <w:commentRangeStart w:id="127"/>
      <w:r>
        <w:t xml:space="preserve">W trakcie projektowania były przeanalizowane dostępne na rynku </w:t>
      </w:r>
      <w:ins w:id="128" w:author="Yurii Shchehliuk" w:date="2022-04-29T14:52:00Z">
        <w:r w:rsidR="00CD326E">
          <w:t xml:space="preserve">rozwiązania podobnych systemów, czyli </w:t>
        </w:r>
        <w:proofErr w:type="spellStart"/>
        <w:r w:rsidR="00CD326E">
          <w:t>MC</w:t>
        </w:r>
      </w:ins>
      <w:ins w:id="129" w:author="Yurii Shchehliuk" w:date="2022-04-29T14:53:00Z">
        <w:r w:rsidR="00CD326E">
          <w:t>Donalds</w:t>
        </w:r>
        <w:proofErr w:type="spellEnd"/>
        <w:r w:rsidR="00CD326E">
          <w:t xml:space="preserve">, Subway a inne. </w:t>
        </w:r>
      </w:ins>
      <w:del w:id="130" w:author="Yurii Shchehliuk" w:date="2022-04-29T14:53:00Z">
        <w:r w:rsidDel="00CD326E">
          <w:delText>n</w:delText>
        </w:r>
      </w:del>
      <w:ins w:id="131" w:author="Yurii Shchehliuk" w:date="2022-04-29T14:53:00Z">
        <w:r w:rsidR="00CD326E">
          <w:t>N</w:t>
        </w:r>
      </w:ins>
      <w:r>
        <w:t xml:space="preserve">arzędzia dla aplikacji mobilnej </w:t>
      </w:r>
      <w:ins w:id="132" w:author="Yurii Shchehliuk" w:date="2022-04-29T14:53:00Z">
        <w:r w:rsidR="00CD326E">
          <w:t>pozwalają na korzystanie z</w:t>
        </w:r>
      </w:ins>
      <w:ins w:id="133" w:author="Yurii Shchehliuk" w:date="2022-04-29T14:54:00Z">
        <w:r w:rsidR="00CD326E">
          <w:t xml:space="preserve"> jednego </w:t>
        </w:r>
      </w:ins>
      <w:ins w:id="134" w:author="Yurii Shchehliuk" w:date="2022-04-29T14:53:00Z">
        <w:r w:rsidR="00CD326E">
          <w:t xml:space="preserve">rozwiązania </w:t>
        </w:r>
      </w:ins>
      <w:ins w:id="135" w:author="Yurii Shchehliuk" w:date="2022-04-29T14:54:00Z">
        <w:r w:rsidR="00CD326E">
          <w:t xml:space="preserve">dla systemów </w:t>
        </w:r>
      </w:ins>
      <w:ins w:id="136" w:author="Yurii Shchehliuk" w:date="2022-04-29T14:53:00Z">
        <w:r w:rsidR="00CD326E">
          <w:t>Android oraz iOS</w:t>
        </w:r>
      </w:ins>
      <w:ins w:id="137" w:author="Yurii Shchehliuk" w:date="2022-04-29T14:54:00Z">
        <w:r w:rsidR="00CD326E">
          <w:t xml:space="preserve"> co pozwala skrócić czas na wytwarzanie aplikacji oraz na jej wspieranie. </w:t>
        </w:r>
      </w:ins>
      <w:del w:id="138" w:author="Yurii Shchehliuk" w:date="2022-04-29T14:54:00Z">
        <w:r w:rsidDel="00CD326E">
          <w:delText>oraz t</w:delText>
        </w:r>
      </w:del>
      <w:ins w:id="139" w:author="Yurii Shchehliuk" w:date="2022-04-29T14:54:00Z">
        <w:r w:rsidR="00CD326E">
          <w:t>T</w:t>
        </w:r>
      </w:ins>
      <w:r>
        <w:t xml:space="preserve">echnologie do wytwarzania aplikacji internetowych w postaci SPA </w:t>
      </w:r>
      <w:ins w:id="140" w:author="Yurii Shchehliuk" w:date="2022-04-29T14:54:00Z">
        <w:r w:rsidR="00CD326E">
          <w:t>które były wykorzystane w projekcie t</w:t>
        </w:r>
      </w:ins>
      <w:ins w:id="141" w:author="Yurii Shchehliuk" w:date="2022-04-29T14:55:00Z">
        <w:r w:rsidR="00CD326E">
          <w:t xml:space="preserve">o Angular CLI 12 w połączeniu z biblioteką </w:t>
        </w:r>
        <w:proofErr w:type="spellStart"/>
        <w:r w:rsidR="00CD326E">
          <w:t>RxJS</w:t>
        </w:r>
        <w:proofErr w:type="spellEnd"/>
        <w:r w:rsidR="00CD326E">
          <w:t xml:space="preserve">, </w:t>
        </w:r>
        <w:proofErr w:type="spellStart"/>
        <w:r w:rsidR="00CD326E">
          <w:t>ngx-bootstrap</w:t>
        </w:r>
        <w:proofErr w:type="spellEnd"/>
        <w:r w:rsidR="00CD326E">
          <w:t xml:space="preserve"> oraz </w:t>
        </w:r>
      </w:ins>
      <w:proofErr w:type="spellStart"/>
      <w:ins w:id="142" w:author="Yurii Shchehliuk" w:date="2022-04-29T14:57:00Z">
        <w:r w:rsidR="00CD326E">
          <w:t>boostwatch</w:t>
        </w:r>
        <w:proofErr w:type="spellEnd"/>
        <w:r w:rsidR="00CD326E">
          <w:t xml:space="preserve">. </w:t>
        </w:r>
      </w:ins>
      <w:del w:id="143" w:author="Yurii Shchehliuk" w:date="2022-04-29T14:57:00Z">
        <w:r w:rsidDel="00CD326E">
          <w:delText>oraz s</w:delText>
        </w:r>
      </w:del>
      <w:ins w:id="144" w:author="Yurii Shchehliuk" w:date="2022-04-29T14:57:00Z">
        <w:r w:rsidR="00CD326E">
          <w:t>S</w:t>
        </w:r>
      </w:ins>
      <w:r>
        <w:t>erwis</w:t>
      </w:r>
      <w:del w:id="145" w:author="Yurii Shchehliuk" w:date="2022-04-29T14:57:00Z">
        <w:r w:rsidR="004558FE" w:rsidDel="00CD326E">
          <w:delText>ów</w:delText>
        </w:r>
      </w:del>
      <w:ins w:id="146" w:author="Yurii Shchehliuk" w:date="2022-04-29T14:57:00Z">
        <w:r w:rsidR="00CD326E">
          <w:t>y</w:t>
        </w:r>
      </w:ins>
      <w:r w:rsidR="004558FE">
        <w:t xml:space="preserve"> </w:t>
      </w:r>
      <w:proofErr w:type="spellStart"/>
      <w:r w:rsidR="000D660A">
        <w:t>b</w:t>
      </w:r>
      <w:r w:rsidR="007276FB">
        <w:t>ack</w:t>
      </w:r>
      <w:r w:rsidR="000D660A">
        <w:t>endow</w:t>
      </w:r>
      <w:ins w:id="147" w:author="Yurii Shchehliuk" w:date="2022-04-29T14:57:00Z">
        <w:r w:rsidR="00CD326E">
          <w:t>e</w:t>
        </w:r>
      </w:ins>
      <w:proofErr w:type="spellEnd"/>
      <w:del w:id="148" w:author="Yurii Shchehliuk" w:date="2022-04-29T14:57:00Z">
        <w:r w:rsidR="000D660A" w:rsidDel="00CD326E">
          <w:delText>ych</w:delText>
        </w:r>
      </w:del>
      <w:r>
        <w:t xml:space="preserve"> </w:t>
      </w:r>
      <w:ins w:id="149" w:author="Yurii Shchehliuk" w:date="2022-04-29T14:57:00Z">
        <w:r w:rsidR="00CD326E">
          <w:t xml:space="preserve">oparte o </w:t>
        </w:r>
      </w:ins>
      <w:del w:id="150" w:author="Yurii Shchehliuk" w:date="2022-04-29T14:57:00Z">
        <w:r w:rsidDel="00CD326E">
          <w:delText xml:space="preserve">typu </w:delText>
        </w:r>
      </w:del>
      <w:r>
        <w:t>REST API</w:t>
      </w:r>
      <w:ins w:id="151" w:author="Yurii Shchehliuk" w:date="2022-04-29T14:57:00Z">
        <w:r w:rsidR="00CD326E">
          <w:t xml:space="preserve"> służą do komunikacji z</w:t>
        </w:r>
      </w:ins>
      <w:ins w:id="152" w:author="Yurii Shchehliuk" w:date="2022-04-29T14:58:00Z">
        <w:r w:rsidR="00CD326E">
          <w:t xml:space="preserve"> bazą danych </w:t>
        </w:r>
        <w:r w:rsidR="008B71EE">
          <w:t xml:space="preserve">MSSQL </w:t>
        </w:r>
        <w:r w:rsidR="00CD326E">
          <w:t xml:space="preserve">oraz do przetwarzania danych wchodzących i </w:t>
        </w:r>
      </w:ins>
      <w:ins w:id="153" w:author="Yurii Shchehliuk" w:date="2022-04-29T15:19:00Z">
        <w:r w:rsidR="00551A1D">
          <w:t>wychodzących</w:t>
        </w:r>
      </w:ins>
      <w:r>
        <w:t>.</w:t>
      </w:r>
      <w:r w:rsidR="007276FB">
        <w:t xml:space="preserve"> </w:t>
      </w:r>
      <w:commentRangeEnd w:id="127"/>
      <w:r w:rsidR="001960DB">
        <w:rPr>
          <w:rStyle w:val="CommentReference"/>
        </w:rPr>
        <w:commentReference w:id="127"/>
      </w:r>
      <w:r w:rsidR="007276FB">
        <w:t>Z</w:t>
      </w:r>
      <w:r w:rsidR="0071541B">
        <w:t xml:space="preserve">ostała </w:t>
      </w:r>
      <w:r w:rsidR="007276FB">
        <w:t xml:space="preserve">też </w:t>
      </w:r>
      <w:r w:rsidR="00F72FE8">
        <w:t>uzu</w:t>
      </w:r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ins w:id="154" w:author="Yurii Shchehliuk" w:date="2022-04-29T15:19:00Z">
        <w:r w:rsidR="00551A1D">
          <w:t xml:space="preserve"> </w:t>
        </w:r>
      </w:ins>
      <w:del w:id="155" w:author="Yurii Shchehliuk" w:date="2022-04-29T15:19:00Z">
        <w:r w:rsidR="006A1D2E" w:rsidDel="00551A1D">
          <w:delText> </w:delText>
        </w:r>
      </w:del>
      <w:r w:rsidR="001366E7">
        <w:t xml:space="preserve">obszarze marketingu oraz </w:t>
      </w:r>
      <w:r w:rsidR="00CD5600">
        <w:t xml:space="preserve">designu </w:t>
      </w:r>
      <w:r w:rsidR="001366E7">
        <w:t>UI/UX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15A9AE55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r w:rsidR="004831ED">
        <w:t> </w:t>
      </w:r>
      <w:r>
        <w:t>przyszłości może być łatwo wspierany i rozwijany lub rozszerzany w stronę pełn</w:t>
      </w:r>
      <w:bookmarkStart w:id="156" w:name="todo"/>
      <w:bookmarkEnd w:id="156"/>
      <w:r>
        <w:t>ej automatyzacji i robotyzacji</w:t>
      </w:r>
      <w:ins w:id="157" w:author="Yurii Shchehliuk" w:date="2022-04-29T15:50:00Z">
        <w:r w:rsidR="009B7BAE">
          <w:t xml:space="preserve"> </w:t>
        </w:r>
        <w:r w:rsidR="009B7BAE" w:rsidRPr="00611AAF">
          <w:t>w wyniku czego zysk restauracji za pomocą aplikacji będzie maksymalnie wysoki a zasoby ludzkie będą minimalizowane</w:t>
        </w:r>
      </w:ins>
      <w:r>
        <w:t xml:space="preserve">. </w:t>
      </w:r>
      <w:r w:rsidR="00C72DCA">
        <w:t xml:space="preserve">Oprócz wymienionych możliwości rozwoju danego systemu, można byłoby też zaprojektować </w:t>
      </w:r>
      <w:del w:id="158" w:author="Yurii Shchehliuk" w:date="2022-04-29T15:20:00Z">
        <w:r w:rsidR="00C72DCA" w:rsidDel="00777DCE">
          <w:delText xml:space="preserve">system </w:delText>
        </w:r>
      </w:del>
      <w:ins w:id="159" w:author="Yurii Shchehliuk" w:date="2022-04-29T15:20:00Z">
        <w:r w:rsidR="00777DCE">
          <w:t>moduł</w:t>
        </w:r>
        <w:r w:rsidR="00777DCE">
          <w:t xml:space="preserve"> </w:t>
        </w:r>
      </w:ins>
      <w:r w:rsidR="00C72DCA">
        <w:t>dostawy zamówienia za pomocą robotów kurierskich z śledzeniem lokacji oraz stacji doładowujących.</w:t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160" w:name="_Toc100158869"/>
      <w:proofErr w:type="spellStart"/>
      <w:r w:rsidRPr="00502B30">
        <w:rPr>
          <w:lang w:val="en-US"/>
        </w:rPr>
        <w:lastRenderedPageBreak/>
        <w:t>Literatura</w:t>
      </w:r>
      <w:bookmarkEnd w:id="160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784A36" w:rsidRDefault="008A652D" w:rsidP="00C57C81">
      <w:pPr>
        <w:pStyle w:val="ListParagraph"/>
        <w:rPr>
          <w:lang w:val="en-US"/>
        </w:rPr>
      </w:pPr>
      <w:proofErr w:type="spellStart"/>
      <w:r w:rsidRPr="00784A36">
        <w:rPr>
          <w:lang w:val="en-US"/>
        </w:rPr>
        <w:t>Packt</w:t>
      </w:r>
      <w:proofErr w:type="spellEnd"/>
      <w:r w:rsidRPr="00784A36">
        <w:rPr>
          <w:lang w:val="en-US"/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0969B3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0969B3" w:rsidP="00D90C94">
      <w:pPr>
        <w:pStyle w:val="ListParagraph"/>
        <w:jc w:val="left"/>
        <w:rPr>
          <w:color w:val="000000" w:themeColor="text1"/>
        </w:rPr>
      </w:pPr>
      <w:hyperlink r:id="rId52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0969B3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0969B3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0969B3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0969B3" w:rsidP="00FB1CD0">
      <w:pPr>
        <w:pStyle w:val="ListParagraph"/>
        <w:jc w:val="left"/>
      </w:pPr>
      <w:hyperlink r:id="rId56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161" w:name="_Toc100158870"/>
      <w:r w:rsidRPr="00B972D1">
        <w:rPr>
          <w:szCs w:val="24"/>
        </w:rPr>
        <w:lastRenderedPageBreak/>
        <w:t>Streszczenie</w:t>
      </w:r>
      <w:bookmarkEnd w:id="161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74EB3A75" w14:textId="19279E87" w:rsidR="00774021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6B1D0A32" w14:textId="3CA1F32D" w:rsidR="00EE234E" w:rsidRPr="00784A36" w:rsidRDefault="007F67AE" w:rsidP="00EE234E">
      <w:pPr>
        <w:jc w:val="center"/>
        <w:rPr>
          <w:sz w:val="22"/>
          <w:szCs w:val="20"/>
        </w:rPr>
      </w:pPr>
      <w:r w:rsidRPr="00784A36">
        <w:rPr>
          <w:sz w:val="22"/>
          <w:szCs w:val="20"/>
        </w:rPr>
        <w:t>System do obsługi klientów restauracji</w:t>
      </w:r>
    </w:p>
    <w:p w14:paraId="183AC659" w14:textId="21D8073F" w:rsidR="00EE234E" w:rsidRPr="00784A36" w:rsidRDefault="00EE234E" w:rsidP="00EE234E">
      <w:pPr>
        <w:jc w:val="center"/>
        <w:rPr>
          <w:sz w:val="22"/>
          <w:szCs w:val="20"/>
        </w:rPr>
      </w:pPr>
    </w:p>
    <w:p w14:paraId="779AB73A" w14:textId="057426E2" w:rsidR="00EE234E" w:rsidRPr="00784A36" w:rsidRDefault="00EE234E" w:rsidP="00EE234E">
      <w:pPr>
        <w:jc w:val="center"/>
        <w:rPr>
          <w:sz w:val="22"/>
          <w:szCs w:val="20"/>
        </w:rPr>
      </w:pPr>
    </w:p>
    <w:p w14:paraId="5404547D" w14:textId="74335EA5" w:rsidR="00EE234E" w:rsidRPr="00784A36" w:rsidRDefault="00EE234E" w:rsidP="00EE234E">
      <w:pPr>
        <w:jc w:val="center"/>
        <w:rPr>
          <w:sz w:val="22"/>
          <w:szCs w:val="20"/>
        </w:rPr>
      </w:pPr>
    </w:p>
    <w:p w14:paraId="175567F2" w14:textId="42817785" w:rsidR="00774021" w:rsidRPr="00784A36" w:rsidRDefault="00774021" w:rsidP="00EE234E">
      <w:pPr>
        <w:jc w:val="center"/>
        <w:rPr>
          <w:sz w:val="22"/>
          <w:szCs w:val="20"/>
        </w:rPr>
      </w:pPr>
    </w:p>
    <w:p w14:paraId="7BD30387" w14:textId="693B468E" w:rsidR="00774021" w:rsidRPr="00784A36" w:rsidRDefault="00774021" w:rsidP="00EE234E">
      <w:pPr>
        <w:jc w:val="center"/>
        <w:rPr>
          <w:sz w:val="22"/>
          <w:szCs w:val="20"/>
        </w:rPr>
      </w:pPr>
    </w:p>
    <w:p w14:paraId="220EA0CF" w14:textId="263BFC45" w:rsidR="00774021" w:rsidRPr="00784A36" w:rsidRDefault="00774021" w:rsidP="00EE234E">
      <w:pPr>
        <w:jc w:val="center"/>
        <w:rPr>
          <w:sz w:val="22"/>
          <w:szCs w:val="20"/>
        </w:rPr>
      </w:pPr>
    </w:p>
    <w:p w14:paraId="66499916" w14:textId="77777777" w:rsidR="00774021" w:rsidRPr="00784A36" w:rsidRDefault="00774021" w:rsidP="00EE234E">
      <w:pPr>
        <w:jc w:val="center"/>
        <w:rPr>
          <w:sz w:val="22"/>
          <w:szCs w:val="20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0C94D9F9" w:rsidR="00EE234E" w:rsidRPr="00784A36" w:rsidRDefault="00EE234E" w:rsidP="00774021">
      <w:pPr>
        <w:rPr>
          <w:sz w:val="22"/>
          <w:szCs w:val="20"/>
          <w:lang w:val="en-US"/>
          <w:rPrChange w:id="162" w:author="Yurii Shchehliuk" w:date="2022-04-29T14:50:00Z">
            <w:rPr>
              <w:sz w:val="22"/>
              <w:szCs w:val="20"/>
            </w:rPr>
          </w:rPrChange>
        </w:rPr>
      </w:pPr>
      <w:proofErr w:type="spellStart"/>
      <w:r w:rsidRPr="00784A36">
        <w:rPr>
          <w:b/>
          <w:bCs/>
          <w:sz w:val="22"/>
          <w:szCs w:val="20"/>
          <w:lang w:val="en-US"/>
          <w:rPrChange w:id="163" w:author="Yurii Shchehliuk" w:date="2022-04-29T14:50:00Z">
            <w:rPr>
              <w:b/>
              <w:bCs/>
              <w:sz w:val="22"/>
              <w:szCs w:val="20"/>
            </w:rPr>
          </w:rPrChange>
        </w:rPr>
        <w:t>Słowa</w:t>
      </w:r>
      <w:proofErr w:type="spellEnd"/>
      <w:r w:rsidRPr="00784A36">
        <w:rPr>
          <w:b/>
          <w:bCs/>
          <w:sz w:val="22"/>
          <w:szCs w:val="20"/>
          <w:lang w:val="en-US"/>
          <w:rPrChange w:id="164" w:author="Yurii Shchehliuk" w:date="2022-04-29T14:50:00Z">
            <w:rPr>
              <w:b/>
              <w:bCs/>
              <w:sz w:val="22"/>
              <w:szCs w:val="20"/>
            </w:rPr>
          </w:rPrChange>
        </w:rPr>
        <w:t xml:space="preserve"> </w:t>
      </w:r>
      <w:proofErr w:type="spellStart"/>
      <w:r w:rsidRPr="00784A36">
        <w:rPr>
          <w:b/>
          <w:bCs/>
          <w:sz w:val="22"/>
          <w:szCs w:val="20"/>
          <w:lang w:val="en-US"/>
          <w:rPrChange w:id="165" w:author="Yurii Shchehliuk" w:date="2022-04-29T14:50:00Z">
            <w:rPr>
              <w:b/>
              <w:bCs/>
              <w:sz w:val="22"/>
              <w:szCs w:val="20"/>
            </w:rPr>
          </w:rPrChange>
        </w:rPr>
        <w:t>kluczowe</w:t>
      </w:r>
      <w:proofErr w:type="spellEnd"/>
      <w:r w:rsidRPr="00784A36">
        <w:rPr>
          <w:sz w:val="22"/>
          <w:szCs w:val="20"/>
          <w:lang w:val="en-US"/>
          <w:rPrChange w:id="166" w:author="Yurii Shchehliuk" w:date="2022-04-29T14:50:00Z">
            <w:rPr>
              <w:sz w:val="22"/>
              <w:szCs w:val="20"/>
            </w:rPr>
          </w:rPrChange>
        </w:rPr>
        <w:t xml:space="preserve">: </w:t>
      </w:r>
      <w:r w:rsidR="00521BB4" w:rsidRPr="00784A36">
        <w:rPr>
          <w:sz w:val="22"/>
          <w:szCs w:val="20"/>
          <w:lang w:val="en-US"/>
          <w:rPrChange w:id="167" w:author="Yurii Shchehliuk" w:date="2022-04-29T14:50:00Z">
            <w:rPr>
              <w:sz w:val="22"/>
              <w:szCs w:val="20"/>
            </w:rPr>
          </w:rPrChange>
        </w:rPr>
        <w:t>Xamarin</w:t>
      </w:r>
      <w:r w:rsidR="003B4D72" w:rsidRPr="00784A36">
        <w:rPr>
          <w:sz w:val="22"/>
          <w:szCs w:val="20"/>
          <w:lang w:val="en-US"/>
          <w:rPrChange w:id="168" w:author="Yurii Shchehliuk" w:date="2022-04-29T14:50:00Z">
            <w:rPr>
              <w:sz w:val="22"/>
              <w:szCs w:val="20"/>
            </w:rPr>
          </w:rPrChange>
        </w:rPr>
        <w:t xml:space="preserve"> </w:t>
      </w:r>
      <w:proofErr w:type="spellStart"/>
      <w:r w:rsidR="003B4D72" w:rsidRPr="00784A36">
        <w:rPr>
          <w:sz w:val="22"/>
          <w:szCs w:val="20"/>
          <w:lang w:val="en-US"/>
          <w:rPrChange w:id="169" w:author="Yurii Shchehliuk" w:date="2022-04-29T14:50:00Z">
            <w:rPr>
              <w:sz w:val="22"/>
              <w:szCs w:val="20"/>
            </w:rPr>
          </w:rPrChange>
        </w:rPr>
        <w:t>Froms</w:t>
      </w:r>
      <w:proofErr w:type="spellEnd"/>
      <w:r w:rsidR="00521BB4" w:rsidRPr="00784A36">
        <w:rPr>
          <w:sz w:val="22"/>
          <w:szCs w:val="20"/>
          <w:lang w:val="en-US"/>
          <w:rPrChange w:id="170" w:author="Yurii Shchehliuk" w:date="2022-04-29T14:50:00Z">
            <w:rPr>
              <w:sz w:val="22"/>
              <w:szCs w:val="20"/>
            </w:rPr>
          </w:rPrChange>
        </w:rPr>
        <w:t xml:space="preserve">, </w:t>
      </w:r>
      <w:r w:rsidR="00E6288C" w:rsidRPr="00784A36">
        <w:rPr>
          <w:sz w:val="22"/>
          <w:szCs w:val="20"/>
          <w:lang w:val="en-US"/>
          <w:rPrChange w:id="171" w:author="Yurii Shchehliuk" w:date="2022-04-29T14:50:00Z">
            <w:rPr>
              <w:sz w:val="22"/>
              <w:szCs w:val="20"/>
            </w:rPr>
          </w:rPrChange>
        </w:rPr>
        <w:t xml:space="preserve">Angular, </w:t>
      </w:r>
      <w:proofErr w:type="spellStart"/>
      <w:r w:rsidR="00344D8D" w:rsidRPr="00784A36">
        <w:rPr>
          <w:sz w:val="22"/>
          <w:szCs w:val="20"/>
          <w:lang w:val="en-US"/>
          <w:rPrChange w:id="172" w:author="Yurii Shchehliuk" w:date="2022-04-29T14:50:00Z">
            <w:rPr>
              <w:sz w:val="22"/>
              <w:szCs w:val="20"/>
            </w:rPr>
          </w:rPrChange>
        </w:rPr>
        <w:t>Restauracja</w:t>
      </w:r>
      <w:proofErr w:type="spellEnd"/>
      <w:r w:rsidR="00344D8D" w:rsidRPr="00784A36">
        <w:rPr>
          <w:sz w:val="22"/>
          <w:szCs w:val="20"/>
          <w:lang w:val="en-US"/>
          <w:rPrChange w:id="173" w:author="Yurii Shchehliuk" w:date="2022-04-29T14:50:00Z">
            <w:rPr>
              <w:sz w:val="22"/>
              <w:szCs w:val="20"/>
            </w:rPr>
          </w:rPrChange>
        </w:rPr>
        <w:t>, .</w:t>
      </w:r>
      <w:r w:rsidR="00CC0104" w:rsidRPr="00784A36">
        <w:rPr>
          <w:sz w:val="22"/>
          <w:szCs w:val="20"/>
          <w:lang w:val="en-US"/>
          <w:rPrChange w:id="174" w:author="Yurii Shchehliuk" w:date="2022-04-29T14:50:00Z">
            <w:rPr>
              <w:sz w:val="22"/>
              <w:szCs w:val="20"/>
            </w:rPr>
          </w:rPrChange>
        </w:rPr>
        <w:t xml:space="preserve">NET </w:t>
      </w:r>
      <w:r w:rsidR="00CA3A6C" w:rsidRPr="00784A36">
        <w:rPr>
          <w:sz w:val="22"/>
          <w:szCs w:val="20"/>
          <w:lang w:val="en-US"/>
          <w:rPrChange w:id="175" w:author="Yurii Shchehliuk" w:date="2022-04-29T14:50:00Z">
            <w:rPr>
              <w:sz w:val="22"/>
              <w:szCs w:val="20"/>
            </w:rPr>
          </w:rPrChange>
        </w:rPr>
        <w:t>C</w:t>
      </w:r>
      <w:r w:rsidR="00344D8D" w:rsidRPr="00784A36">
        <w:rPr>
          <w:sz w:val="22"/>
          <w:szCs w:val="20"/>
          <w:lang w:val="en-US"/>
          <w:rPrChange w:id="176" w:author="Yurii Shchehliuk" w:date="2022-04-29T14:50:00Z">
            <w:rPr>
              <w:sz w:val="22"/>
              <w:szCs w:val="20"/>
            </w:rPr>
          </w:rPrChange>
        </w:rPr>
        <w:t>ore</w:t>
      </w:r>
      <w:r w:rsidR="00F21FD3" w:rsidRPr="00784A36">
        <w:rPr>
          <w:sz w:val="22"/>
          <w:szCs w:val="20"/>
          <w:lang w:val="en-US"/>
          <w:rPrChange w:id="177" w:author="Yurii Shchehliuk" w:date="2022-04-29T14:50:00Z">
            <w:rPr>
              <w:sz w:val="22"/>
              <w:szCs w:val="20"/>
            </w:rPr>
          </w:rPrChange>
        </w:rPr>
        <w:t xml:space="preserve"> </w:t>
      </w:r>
      <w:r w:rsidR="00434605" w:rsidRPr="00784A36">
        <w:rPr>
          <w:sz w:val="22"/>
          <w:szCs w:val="20"/>
          <w:lang w:val="en-US"/>
          <w:rPrChange w:id="178" w:author="Yurii Shchehliuk" w:date="2022-04-29T14:50:00Z">
            <w:rPr>
              <w:sz w:val="22"/>
              <w:szCs w:val="20"/>
            </w:rPr>
          </w:rPrChange>
        </w:rPr>
        <w:t>API</w:t>
      </w:r>
    </w:p>
    <w:p w14:paraId="605C7963" w14:textId="56A9B1EA" w:rsidR="00A861AD" w:rsidRPr="00784A36" w:rsidRDefault="00A861AD" w:rsidP="00774021">
      <w:pPr>
        <w:rPr>
          <w:sz w:val="22"/>
          <w:szCs w:val="20"/>
          <w:lang w:val="en-US"/>
          <w:rPrChange w:id="179" w:author="Yurii Shchehliuk" w:date="2022-04-29T14:50:00Z">
            <w:rPr>
              <w:sz w:val="22"/>
              <w:szCs w:val="20"/>
            </w:rPr>
          </w:rPrChange>
        </w:rPr>
      </w:pPr>
    </w:p>
    <w:p w14:paraId="471B4DE0" w14:textId="0E7D0441" w:rsidR="00A861AD" w:rsidRPr="00784A36" w:rsidRDefault="00DF2262" w:rsidP="00774021">
      <w:pPr>
        <w:rPr>
          <w:sz w:val="20"/>
          <w:szCs w:val="18"/>
        </w:rPr>
      </w:pPr>
      <w:bookmarkStart w:id="180" w:name="_Hlk102055899"/>
      <w:r>
        <w:rPr>
          <w:sz w:val="20"/>
          <w:szCs w:val="18"/>
        </w:rPr>
        <w:t xml:space="preserve">Praca </w:t>
      </w:r>
      <w:del w:id="181" w:author="Yurii Shchehliuk" w:date="2022-04-29T14:51:00Z">
        <w:r w:rsidDel="00364CAC">
          <w:rPr>
            <w:sz w:val="20"/>
            <w:szCs w:val="18"/>
          </w:rPr>
          <w:delText xml:space="preserve">o temat </w:delText>
        </w:r>
        <w:commentRangeStart w:id="182"/>
        <w:r w:rsidDel="00364CAC">
          <w:rPr>
            <w:sz w:val="20"/>
            <w:szCs w:val="18"/>
          </w:rPr>
          <w:delText xml:space="preserve">„System do obsługi klientów restauracji”, </w:delText>
        </w:r>
      </w:del>
      <w:commentRangeEnd w:id="182"/>
      <w:r w:rsidR="00AB431E">
        <w:rPr>
          <w:rStyle w:val="CommentReference"/>
        </w:rPr>
        <w:commentReference w:id="182"/>
      </w:r>
      <w:r>
        <w:rPr>
          <w:sz w:val="20"/>
          <w:szCs w:val="18"/>
        </w:rPr>
        <w:t xml:space="preserve">która odzwierciedla </w:t>
      </w:r>
      <w:ins w:id="183" w:author="Yurii Shchehliuk" w:date="2022-04-29T14:51:00Z">
        <w:r w:rsidR="00364CAC">
          <w:rPr>
            <w:sz w:val="20"/>
            <w:szCs w:val="18"/>
          </w:rPr>
          <w:t xml:space="preserve">temat </w:t>
        </w:r>
      </w:ins>
      <w:r>
        <w:rPr>
          <w:sz w:val="20"/>
          <w:szCs w:val="18"/>
        </w:rPr>
        <w:t xml:space="preserve">w odpowiednim przygotowaniu połączenia kilku aplikacji do stworzenia systemu </w:t>
      </w:r>
      <w:proofErr w:type="spellStart"/>
      <w:r>
        <w:rPr>
          <w:sz w:val="20"/>
          <w:szCs w:val="18"/>
        </w:rPr>
        <w:t>krosplatformowego</w:t>
      </w:r>
      <w:proofErr w:type="spellEnd"/>
      <w:r>
        <w:rPr>
          <w:sz w:val="20"/>
          <w:szCs w:val="18"/>
        </w:rPr>
        <w:t xml:space="preserve"> </w:t>
      </w:r>
      <w:ins w:id="184" w:author="Yurii Shchehliuk" w:date="2022-04-29T15:07:00Z">
        <w:r w:rsidR="00B87F6D">
          <w:rPr>
            <w:sz w:val="20"/>
            <w:szCs w:val="18"/>
          </w:rPr>
          <w:t>na Android, iOS oraz przeglądarki webowe</w:t>
        </w:r>
      </w:ins>
      <w:del w:id="185" w:author="Yurii Shchehliuk" w:date="2022-04-29T15:08:00Z">
        <w:r w:rsidDel="00B87F6D">
          <w:rPr>
            <w:sz w:val="20"/>
            <w:szCs w:val="18"/>
          </w:rPr>
          <w:delText>,</w:delText>
        </w:r>
      </w:del>
      <w:ins w:id="186" w:author="Yurii Shchehliuk" w:date="2022-04-29T15:08:00Z">
        <w:r w:rsidR="00B87F6D">
          <w:rPr>
            <w:sz w:val="20"/>
            <w:szCs w:val="18"/>
          </w:rPr>
          <w:t>.</w:t>
        </w:r>
      </w:ins>
      <w:r>
        <w:rPr>
          <w:sz w:val="20"/>
          <w:szCs w:val="18"/>
        </w:rPr>
        <w:t xml:space="preserve"> </w:t>
      </w:r>
      <w:ins w:id="187" w:author="Yurii Shchehliuk" w:date="2022-04-29T15:52:00Z">
        <w:r w:rsidR="00096410">
          <w:rPr>
            <w:sz w:val="20"/>
            <w:szCs w:val="18"/>
          </w:rPr>
          <w:t>A</w:t>
        </w:r>
      </w:ins>
      <w:ins w:id="188" w:author="Yurii Shchehliuk" w:date="2022-04-29T15:08:00Z">
        <w:r w:rsidR="00B87F6D">
          <w:rPr>
            <w:sz w:val="20"/>
            <w:szCs w:val="18"/>
          </w:rPr>
          <w:t xml:space="preserve">plikacji </w:t>
        </w:r>
      </w:ins>
      <w:del w:id="189" w:author="Yurii Shchehliuk" w:date="2022-04-29T15:08:00Z">
        <w:r w:rsidDel="00B87F6D">
          <w:rPr>
            <w:sz w:val="20"/>
            <w:szCs w:val="18"/>
          </w:rPr>
          <w:delText xml:space="preserve">do </w:delText>
        </w:r>
      </w:del>
      <w:r>
        <w:rPr>
          <w:sz w:val="20"/>
          <w:szCs w:val="18"/>
        </w:rPr>
        <w:t>rozwiąz</w:t>
      </w:r>
      <w:ins w:id="190" w:author="Yurii Shchehliuk" w:date="2022-04-29T15:52:00Z">
        <w:r w:rsidR="00096410">
          <w:rPr>
            <w:sz w:val="20"/>
            <w:szCs w:val="18"/>
          </w:rPr>
          <w:t>uje</w:t>
        </w:r>
      </w:ins>
      <w:del w:id="191" w:author="Yurii Shchehliuk" w:date="2022-04-29T15:52:00Z">
        <w:r w:rsidDel="00096410">
          <w:rPr>
            <w:sz w:val="20"/>
            <w:szCs w:val="18"/>
          </w:rPr>
          <w:delText>ani</w:delText>
        </w:r>
      </w:del>
      <w:del w:id="192" w:author="Yurii Shchehliuk" w:date="2022-04-29T15:08:00Z">
        <w:r w:rsidDel="00B87F6D">
          <w:rPr>
            <w:sz w:val="20"/>
            <w:szCs w:val="18"/>
          </w:rPr>
          <w:delText>a</w:delText>
        </w:r>
      </w:del>
      <w:r>
        <w:rPr>
          <w:sz w:val="20"/>
          <w:szCs w:val="18"/>
        </w:rPr>
        <w:t xml:space="preserve"> czasochłonnego problemu obsługi dużej ilości klientów w sposób automatyzacji procesów biznesowych</w:t>
      </w:r>
      <w:r w:rsidR="00B16F7D">
        <w:rPr>
          <w:sz w:val="20"/>
          <w:szCs w:val="18"/>
        </w:rPr>
        <w:t xml:space="preserve"> </w:t>
      </w:r>
      <w:del w:id="193" w:author="Yurii Shchehliuk" w:date="2022-04-29T15:08:00Z">
        <w:r w:rsidR="00B16F7D" w:rsidDel="00965A33">
          <w:rPr>
            <w:sz w:val="20"/>
            <w:szCs w:val="18"/>
          </w:rPr>
          <w:delText xml:space="preserve">oraz kontroli </w:delText>
        </w:r>
        <w:commentRangeStart w:id="194"/>
        <w:r w:rsidR="00B16F7D" w:rsidDel="00965A33">
          <w:rPr>
            <w:sz w:val="20"/>
            <w:szCs w:val="18"/>
          </w:rPr>
          <w:delText>danych</w:delText>
        </w:r>
      </w:del>
      <w:ins w:id="195" w:author="Yurii Shchehliuk" w:date="2022-04-29T15:08:00Z">
        <w:r w:rsidR="00965A33">
          <w:rPr>
            <w:sz w:val="20"/>
            <w:szCs w:val="18"/>
          </w:rPr>
          <w:t xml:space="preserve">oraz </w:t>
        </w:r>
      </w:ins>
      <w:ins w:id="196" w:author="Yurii Shchehliuk" w:date="2022-04-29T15:52:00Z">
        <w:r w:rsidR="00096410">
          <w:rPr>
            <w:sz w:val="20"/>
            <w:szCs w:val="18"/>
          </w:rPr>
          <w:t xml:space="preserve">daje </w:t>
        </w:r>
      </w:ins>
      <w:ins w:id="197" w:author="Yurii Shchehliuk" w:date="2022-04-29T15:08:00Z">
        <w:r w:rsidR="00965A33">
          <w:rPr>
            <w:sz w:val="20"/>
            <w:szCs w:val="18"/>
          </w:rPr>
          <w:t>podsta</w:t>
        </w:r>
      </w:ins>
      <w:ins w:id="198" w:author="Yurii Shchehliuk" w:date="2022-04-29T15:09:00Z">
        <w:r w:rsidR="00965A33">
          <w:rPr>
            <w:sz w:val="20"/>
            <w:szCs w:val="18"/>
          </w:rPr>
          <w:t>wę do rozwoju systemu w kierunku pełnej automatyzacji oraz robotyzacji</w:t>
        </w:r>
        <w:r w:rsidR="00A51FA5">
          <w:rPr>
            <w:sz w:val="20"/>
            <w:szCs w:val="18"/>
          </w:rPr>
          <w:t xml:space="preserve"> w wyniku czego zysk </w:t>
        </w:r>
      </w:ins>
      <w:ins w:id="199" w:author="Yurii Shchehliuk" w:date="2022-04-29T15:10:00Z">
        <w:r w:rsidR="00A51FA5">
          <w:rPr>
            <w:sz w:val="20"/>
            <w:szCs w:val="18"/>
          </w:rPr>
          <w:t xml:space="preserve">restauracji za pomocą aplikacji będzie maksymalnie wysoki a </w:t>
        </w:r>
      </w:ins>
      <w:ins w:id="200" w:author="Yurii Shchehliuk" w:date="2022-04-29T15:11:00Z">
        <w:r w:rsidR="00A51FA5">
          <w:rPr>
            <w:sz w:val="20"/>
            <w:szCs w:val="18"/>
          </w:rPr>
          <w:t>zasoby ludzkie będą minimalizowane</w:t>
        </w:r>
      </w:ins>
      <w:r w:rsidR="00B16F7D">
        <w:rPr>
          <w:sz w:val="20"/>
          <w:szCs w:val="18"/>
        </w:rPr>
        <w:t>.</w:t>
      </w:r>
      <w:commentRangeEnd w:id="194"/>
      <w:r w:rsidR="00AB431E">
        <w:rPr>
          <w:rStyle w:val="CommentReference"/>
        </w:rPr>
        <w:commentReference w:id="194"/>
      </w:r>
      <w:ins w:id="201" w:author="Yurii Shchehliuk" w:date="2022-04-29T15:13:00Z">
        <w:r w:rsidR="008172BA">
          <w:rPr>
            <w:sz w:val="20"/>
            <w:szCs w:val="18"/>
          </w:rPr>
          <w:t xml:space="preserve"> Na tym etapie za pomocą aplikacji klienci mogą </w:t>
        </w:r>
      </w:ins>
      <w:ins w:id="202" w:author="Yurii Shchehliuk" w:date="2022-04-29T15:14:00Z">
        <w:r w:rsidR="008172BA">
          <w:rPr>
            <w:sz w:val="20"/>
            <w:szCs w:val="18"/>
          </w:rPr>
          <w:t xml:space="preserve">zamawiać rzeczy dostępne w menu, rezerwować miejsca, a </w:t>
        </w:r>
      </w:ins>
      <w:ins w:id="203" w:author="Yurii Shchehliuk" w:date="2022-04-29T15:15:00Z">
        <w:r w:rsidR="008172BA">
          <w:rPr>
            <w:sz w:val="20"/>
            <w:szCs w:val="18"/>
          </w:rPr>
          <w:t xml:space="preserve">po opłacie za pomocą </w:t>
        </w:r>
        <w:proofErr w:type="spellStart"/>
        <w:r w:rsidR="008172BA">
          <w:rPr>
            <w:sz w:val="20"/>
            <w:szCs w:val="18"/>
          </w:rPr>
          <w:t>Stripe</w:t>
        </w:r>
        <w:proofErr w:type="spellEnd"/>
        <w:r w:rsidR="008172BA">
          <w:rPr>
            <w:sz w:val="20"/>
            <w:szCs w:val="18"/>
          </w:rPr>
          <w:t xml:space="preserve">, można dołączyć do czatu z restauracją. Natomiast </w:t>
        </w:r>
      </w:ins>
      <w:ins w:id="204" w:author="Yurii Shchehliuk" w:date="2022-04-29T15:16:00Z">
        <w:r w:rsidR="008172BA">
          <w:rPr>
            <w:sz w:val="20"/>
            <w:szCs w:val="18"/>
          </w:rPr>
          <w:t xml:space="preserve">uprawienia administratora pozwalają na edytowanie danych restauracji oraz eksportowanie </w:t>
        </w:r>
        <w:r w:rsidR="008172BA">
          <w:rPr>
            <w:sz w:val="20"/>
            <w:szCs w:val="18"/>
          </w:rPr>
          <w:t>do pliku</w:t>
        </w:r>
        <w:r w:rsidR="008172BA">
          <w:rPr>
            <w:sz w:val="20"/>
            <w:szCs w:val="18"/>
          </w:rPr>
          <w:t xml:space="preserve"> zamówień </w:t>
        </w:r>
      </w:ins>
      <w:ins w:id="205" w:author="Yurii Shchehliuk" w:date="2022-04-29T15:54:00Z">
        <w:r w:rsidR="008071A5">
          <w:rPr>
            <w:sz w:val="20"/>
            <w:szCs w:val="18"/>
          </w:rPr>
          <w:t xml:space="preserve">z </w:t>
        </w:r>
      </w:ins>
      <w:ins w:id="206" w:author="Yurii Shchehliuk" w:date="2022-04-29T15:16:00Z">
        <w:r w:rsidR="008172BA">
          <w:rPr>
            <w:sz w:val="20"/>
            <w:szCs w:val="18"/>
          </w:rPr>
          <w:t>wybranego dnia.</w:t>
        </w:r>
      </w:ins>
    </w:p>
    <w:bookmarkEnd w:id="180"/>
    <w:p w14:paraId="0B1272DF" w14:textId="77777777" w:rsidR="00EE234E" w:rsidRPr="00784A36" w:rsidRDefault="00EE234E">
      <w:pPr>
        <w:spacing w:after="160" w:line="259" w:lineRule="auto"/>
        <w:jc w:val="left"/>
        <w:rPr>
          <w:sz w:val="22"/>
          <w:szCs w:val="20"/>
          <w:lang w:val="uk-UA"/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207" w:name="_Toc100158871"/>
      <w:r>
        <w:lastRenderedPageBreak/>
        <w:t>Załączniki</w:t>
      </w:r>
      <w:bookmarkEnd w:id="207"/>
    </w:p>
    <w:p w14:paraId="288DF5E8" w14:textId="4FFC1D87" w:rsidR="00EE234E" w:rsidRPr="00784A36" w:rsidRDefault="00EE234E" w:rsidP="00784A36">
      <w:pPr>
        <w:spacing w:before="240"/>
        <w:rPr>
          <w:sz w:val="20"/>
          <w:szCs w:val="20"/>
        </w:rPr>
      </w:pPr>
      <w:r w:rsidRPr="00784A36">
        <w:rPr>
          <w:sz w:val="20"/>
          <w:szCs w:val="20"/>
        </w:rPr>
        <w:t>Załączniki zosta</w:t>
      </w:r>
      <w:r w:rsidR="004324E2" w:rsidRPr="00784A36">
        <w:rPr>
          <w:sz w:val="20"/>
          <w:szCs w:val="20"/>
        </w:rPr>
        <w:t>ły</w:t>
      </w:r>
      <w:r w:rsidRPr="00784A36">
        <w:rPr>
          <w:sz w:val="20"/>
          <w:szCs w:val="20"/>
        </w:rPr>
        <w:t xml:space="preserve"> zamieszczone na płycie CD, na której dodane:</w:t>
      </w:r>
    </w:p>
    <w:p w14:paraId="691F9BE5" w14:textId="090A2D9E" w:rsidR="00EE234E" w:rsidRPr="00784A36" w:rsidRDefault="00EE234E" w:rsidP="00EE234E">
      <w:pPr>
        <w:rPr>
          <w:sz w:val="20"/>
          <w:szCs w:val="20"/>
        </w:rPr>
      </w:pPr>
      <w:r w:rsidRPr="00784A36">
        <w:rPr>
          <w:sz w:val="20"/>
          <w:szCs w:val="20"/>
        </w:rPr>
        <w:t>1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</w:t>
      </w:r>
      <w:r w:rsidR="00CD3798" w:rsidRPr="00784A36">
        <w:rPr>
          <w:sz w:val="20"/>
          <w:szCs w:val="20"/>
        </w:rPr>
        <w:t>Dokumentacja</w:t>
      </w:r>
      <w:r w:rsidRPr="00784A36">
        <w:rPr>
          <w:sz w:val="20"/>
          <w:szCs w:val="20"/>
        </w:rPr>
        <w:t>.</w:t>
      </w:r>
    </w:p>
    <w:p w14:paraId="6CEE5773" w14:textId="00B5C263" w:rsidR="004766A5" w:rsidRDefault="00EE234E" w:rsidP="00C451C6">
      <w:pPr>
        <w:rPr>
          <w:sz w:val="20"/>
          <w:szCs w:val="20"/>
        </w:rPr>
      </w:pPr>
      <w:r w:rsidRPr="00784A36">
        <w:rPr>
          <w:sz w:val="20"/>
          <w:szCs w:val="20"/>
        </w:rPr>
        <w:t>2</w:t>
      </w:r>
      <w:r w:rsidR="00B91273" w:rsidRPr="00784A36">
        <w:rPr>
          <w:sz w:val="20"/>
          <w:szCs w:val="20"/>
        </w:rPr>
        <w:t>.</w:t>
      </w:r>
      <w:r w:rsidRPr="00784A36">
        <w:rPr>
          <w:sz w:val="20"/>
          <w:szCs w:val="20"/>
        </w:rPr>
        <w:t xml:space="preserve"> Folder z kodem źródłowym do </w:t>
      </w:r>
      <w:r w:rsidR="00B37EB5" w:rsidRPr="00784A36">
        <w:rPr>
          <w:sz w:val="20"/>
          <w:szCs w:val="20"/>
        </w:rPr>
        <w:t>aplikacji</w:t>
      </w:r>
      <w:r w:rsidRPr="00784A36">
        <w:rPr>
          <w:sz w:val="20"/>
          <w:szCs w:val="20"/>
        </w:rPr>
        <w:t>.</w:t>
      </w:r>
    </w:p>
    <w:p w14:paraId="748C7B1B" w14:textId="77777777" w:rsidR="00DD47B1" w:rsidRDefault="00DD47B1" w:rsidP="00C451C6">
      <w:pPr>
        <w:rPr>
          <w:sz w:val="20"/>
          <w:szCs w:val="20"/>
        </w:rPr>
      </w:pPr>
    </w:p>
    <w:p w14:paraId="57EEFDE5" w14:textId="1DAA9453" w:rsidR="00DD47B1" w:rsidRPr="00784A36" w:rsidRDefault="00DD47B1" w:rsidP="00C451C6">
      <w:pPr>
        <w:rPr>
          <w:sz w:val="20"/>
          <w:szCs w:val="20"/>
        </w:rPr>
      </w:pPr>
      <w:r w:rsidRPr="00DD47B1">
        <w:rPr>
          <w:sz w:val="20"/>
          <w:szCs w:val="20"/>
        </w:rPr>
        <w:t>2022_IID</w:t>
      </w:r>
      <w:r w:rsidR="00287BCC">
        <w:rPr>
          <w:sz w:val="20"/>
          <w:szCs w:val="20"/>
          <w:lang w:val="uk-UA"/>
        </w:rPr>
        <w:t>-</w:t>
      </w:r>
      <w:r w:rsidRPr="00DD47B1">
        <w:rPr>
          <w:sz w:val="20"/>
          <w:szCs w:val="20"/>
        </w:rPr>
        <w:t>P_58913_p</w:t>
      </w:r>
    </w:p>
    <w:sectPr w:rsidR="00DD47B1" w:rsidRPr="00784A36" w:rsidSect="00FB1CD0">
      <w:footerReference w:type="default" r:id="rId57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84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107" w:author="Marek Jaszuk" w:date="2022-04-28T09:39:00Z" w:initials="MJ">
    <w:p w14:paraId="4DD68E7E" w14:textId="2994CB78" w:rsidR="00FF31DC" w:rsidRDefault="00FF31DC">
      <w:pPr>
        <w:pStyle w:val="CommentText"/>
      </w:pPr>
      <w:r>
        <w:rPr>
          <w:rStyle w:val="CommentReference"/>
        </w:rPr>
        <w:annotationRef/>
      </w:r>
      <w:r>
        <w:t>Czcionka jest za mała można trochę jeszcze powiększyć</w:t>
      </w:r>
    </w:p>
  </w:comment>
  <w:comment w:id="108" w:author="Marek Jaszuk" w:date="2022-04-28T13:30:00Z" w:initials="MJ">
    <w:p w14:paraId="4F4FB5C5" w14:textId="6C38AE4E" w:rsidR="00ED6C37" w:rsidRDefault="00ED6C37">
      <w:pPr>
        <w:pStyle w:val="CommentText"/>
      </w:pPr>
      <w:r>
        <w:rPr>
          <w:rStyle w:val="CommentReference"/>
        </w:rPr>
        <w:annotationRef/>
      </w:r>
      <w:r>
        <w:t>e</w:t>
      </w:r>
    </w:p>
  </w:comment>
  <w:comment w:id="127" w:author="Marek Jaszuk" w:date="2022-04-29T14:37:00Z" w:initials="MJ">
    <w:p w14:paraId="2DC587EE" w14:textId="6698FFD5" w:rsidR="001960DB" w:rsidRDefault="001960DB">
      <w:pPr>
        <w:pStyle w:val="CommentText"/>
      </w:pPr>
      <w:r>
        <w:rPr>
          <w:rStyle w:val="CommentReference"/>
        </w:rPr>
        <w:annotationRef/>
      </w:r>
      <w:r>
        <w:t>Jest za mało informacji na temat tego w jaki sposób został wykonany system.</w:t>
      </w:r>
    </w:p>
  </w:comment>
  <w:comment w:id="182" w:author="Marek Jaszuk" w:date="2022-04-29T14:31:00Z" w:initials="MJ">
    <w:p w14:paraId="52FD1A63" w14:textId="103E9670" w:rsidR="00AB431E" w:rsidRDefault="00AB431E">
      <w:pPr>
        <w:pStyle w:val="CommentText"/>
      </w:pPr>
      <w:r>
        <w:rPr>
          <w:rStyle w:val="CommentReference"/>
        </w:rPr>
        <w:annotationRef/>
      </w:r>
      <w:r>
        <w:t>Tytuł podał Pan wyżej. Powtarzanie go nie ma sensu</w:t>
      </w:r>
    </w:p>
  </w:comment>
  <w:comment w:id="194" w:author="Marek Jaszuk" w:date="2022-04-29T14:32:00Z" w:initials="MJ">
    <w:p w14:paraId="4C1DFA3D" w14:textId="0CB8EF6B" w:rsidR="00AB431E" w:rsidRDefault="00AB431E">
      <w:pPr>
        <w:pStyle w:val="CommentText"/>
      </w:pPr>
      <w:r>
        <w:rPr>
          <w:rStyle w:val="CommentReference"/>
        </w:rPr>
        <w:annotationRef/>
      </w:r>
      <w:r>
        <w:t xml:space="preserve">Streszczenie zbudowane z jednego zdania jest niewystarczające. Ma Pan napisać co jest rezultatem pracy, czyli jaka aplikacja powstała w wyniku jej realizacji, </w:t>
      </w:r>
      <w:r w:rsidR="001960DB">
        <w:t>co można przy jej pomocy zrobić i w jaki sposób została zrobiona.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3F147C5" w15:done="1"/>
  <w15:commentEx w15:paraId="4DD68E7E" w15:done="1"/>
  <w15:commentEx w15:paraId="4F4FB5C5" w15:done="1"/>
  <w15:commentEx w15:paraId="2DC587EE" w15:done="1"/>
  <w15:commentEx w15:paraId="52FD1A63" w15:done="0"/>
  <w15:commentEx w15:paraId="4C1DFA3D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87E26" w16cex:dateUtc="2022-04-18T22:17:00Z"/>
  <w16cex:commentExtensible w16cex:durableId="2614DF47" w16cex:dateUtc="2022-04-28T07:39:00Z"/>
  <w16cex:commentExtensible w16cex:durableId="26151559" w16cex:dateUtc="2022-04-28T11:30:00Z"/>
  <w16cex:commentExtensible w16cex:durableId="261676A4" w16cex:dateUtc="2022-04-29T12:37:00Z"/>
  <w16cex:commentExtensible w16cex:durableId="26167553" w16cex:dateUtc="2022-04-29T12:31:00Z"/>
  <w16cex:commentExtensible w16cex:durableId="26167597" w16cex:dateUtc="2022-04-29T12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3F147C5" w16cid:durableId="26087E26"/>
  <w16cid:commentId w16cid:paraId="4DD68E7E" w16cid:durableId="2614DF47"/>
  <w16cid:commentId w16cid:paraId="4F4FB5C5" w16cid:durableId="26151559"/>
  <w16cid:commentId w16cid:paraId="2DC587EE" w16cid:durableId="261676A4"/>
  <w16cid:commentId w16cid:paraId="52FD1A63" w16cid:durableId="26167553"/>
  <w16cid:commentId w16cid:paraId="4C1DFA3D" w16cid:durableId="2616759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EF247" w14:textId="77777777" w:rsidR="000969B3" w:rsidRDefault="000969B3" w:rsidP="00DD2EE9">
      <w:r>
        <w:separator/>
      </w:r>
    </w:p>
  </w:endnote>
  <w:endnote w:type="continuationSeparator" w:id="0">
    <w:p w14:paraId="2F3A1CFC" w14:textId="77777777" w:rsidR="000969B3" w:rsidRDefault="000969B3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BC46B" w14:textId="77777777" w:rsidR="000969B3" w:rsidRDefault="000969B3" w:rsidP="00DD2EE9">
      <w:r>
        <w:separator/>
      </w:r>
    </w:p>
  </w:footnote>
  <w:footnote w:type="continuationSeparator" w:id="0">
    <w:p w14:paraId="16F433E9" w14:textId="77777777" w:rsidR="000969B3" w:rsidRDefault="000969B3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rii Shchehliuk">
    <w15:presenceInfo w15:providerId="AD" w15:userId="S::Yurii.Shchehliuk@hyland.com::bd8d5b9b-90ad-43f4-815d-2a822cfa6687"/>
  </w15:person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5856"/>
    <w:rsid w:val="00096410"/>
    <w:rsid w:val="000969B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9CD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20BA"/>
    <w:rsid w:val="0011287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3A00"/>
    <w:rsid w:val="0018505E"/>
    <w:rsid w:val="00191A16"/>
    <w:rsid w:val="00192799"/>
    <w:rsid w:val="001960DB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1F4457"/>
    <w:rsid w:val="00200681"/>
    <w:rsid w:val="002028F0"/>
    <w:rsid w:val="00202ABB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DAA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5599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14BB"/>
    <w:rsid w:val="00353FB6"/>
    <w:rsid w:val="0035508A"/>
    <w:rsid w:val="003569F6"/>
    <w:rsid w:val="00356E84"/>
    <w:rsid w:val="003610D7"/>
    <w:rsid w:val="00361CBF"/>
    <w:rsid w:val="0036238F"/>
    <w:rsid w:val="00363CB2"/>
    <w:rsid w:val="003646CB"/>
    <w:rsid w:val="00364CAC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957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4C42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A1D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8EF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0AE"/>
    <w:rsid w:val="005E5108"/>
    <w:rsid w:val="005E5F22"/>
    <w:rsid w:val="005E7276"/>
    <w:rsid w:val="005E7A67"/>
    <w:rsid w:val="005F43FC"/>
    <w:rsid w:val="005F4CF3"/>
    <w:rsid w:val="005F6172"/>
    <w:rsid w:val="00600722"/>
    <w:rsid w:val="00600905"/>
    <w:rsid w:val="00601191"/>
    <w:rsid w:val="00601324"/>
    <w:rsid w:val="00601780"/>
    <w:rsid w:val="0060386A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3637F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D2E"/>
    <w:rsid w:val="006A2ECA"/>
    <w:rsid w:val="006A4401"/>
    <w:rsid w:val="006A5D11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47B9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4E71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28C0"/>
    <w:rsid w:val="00753349"/>
    <w:rsid w:val="0075339A"/>
    <w:rsid w:val="007537C3"/>
    <w:rsid w:val="00753C0A"/>
    <w:rsid w:val="00756A2A"/>
    <w:rsid w:val="007570D7"/>
    <w:rsid w:val="00757A7B"/>
    <w:rsid w:val="00763534"/>
    <w:rsid w:val="00765E39"/>
    <w:rsid w:val="00766A2B"/>
    <w:rsid w:val="00767CDF"/>
    <w:rsid w:val="0077213B"/>
    <w:rsid w:val="0077240C"/>
    <w:rsid w:val="00773CB1"/>
    <w:rsid w:val="00774021"/>
    <w:rsid w:val="007741F6"/>
    <w:rsid w:val="007764CE"/>
    <w:rsid w:val="00777DCE"/>
    <w:rsid w:val="00780D39"/>
    <w:rsid w:val="00780E3A"/>
    <w:rsid w:val="007824C9"/>
    <w:rsid w:val="00782D61"/>
    <w:rsid w:val="00783F11"/>
    <w:rsid w:val="00784A36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071A5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2BA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56658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B71EE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2E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65"/>
    <w:rsid w:val="00937D80"/>
    <w:rsid w:val="009403C4"/>
    <w:rsid w:val="0094073D"/>
    <w:rsid w:val="00941DE6"/>
    <w:rsid w:val="00943268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65A33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35B1"/>
    <w:rsid w:val="009A44D3"/>
    <w:rsid w:val="009A5344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B7BAE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4008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1FA5"/>
    <w:rsid w:val="00A541F7"/>
    <w:rsid w:val="00A544F9"/>
    <w:rsid w:val="00A54A93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74FBC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2E70"/>
    <w:rsid w:val="00AA525B"/>
    <w:rsid w:val="00AA5C6B"/>
    <w:rsid w:val="00AA7097"/>
    <w:rsid w:val="00AA7C30"/>
    <w:rsid w:val="00AA7C35"/>
    <w:rsid w:val="00AB15E7"/>
    <w:rsid w:val="00AB1BD3"/>
    <w:rsid w:val="00AB1E4F"/>
    <w:rsid w:val="00AB431E"/>
    <w:rsid w:val="00AB4D63"/>
    <w:rsid w:val="00AB6362"/>
    <w:rsid w:val="00AB69BA"/>
    <w:rsid w:val="00AC02EF"/>
    <w:rsid w:val="00AC2229"/>
    <w:rsid w:val="00AC485F"/>
    <w:rsid w:val="00AC4A0C"/>
    <w:rsid w:val="00AC55D8"/>
    <w:rsid w:val="00AC6CA5"/>
    <w:rsid w:val="00AD047A"/>
    <w:rsid w:val="00AD125E"/>
    <w:rsid w:val="00AD1270"/>
    <w:rsid w:val="00AD2922"/>
    <w:rsid w:val="00AD3D10"/>
    <w:rsid w:val="00AE0F93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DAF"/>
    <w:rsid w:val="00AF407A"/>
    <w:rsid w:val="00AF4609"/>
    <w:rsid w:val="00AF4C8E"/>
    <w:rsid w:val="00AF69A8"/>
    <w:rsid w:val="00B03D78"/>
    <w:rsid w:val="00B03EED"/>
    <w:rsid w:val="00B0472F"/>
    <w:rsid w:val="00B06AE0"/>
    <w:rsid w:val="00B06FEE"/>
    <w:rsid w:val="00B073A8"/>
    <w:rsid w:val="00B074A7"/>
    <w:rsid w:val="00B07703"/>
    <w:rsid w:val="00B07738"/>
    <w:rsid w:val="00B11EDD"/>
    <w:rsid w:val="00B12B67"/>
    <w:rsid w:val="00B13249"/>
    <w:rsid w:val="00B13530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263B6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87F6D"/>
    <w:rsid w:val="00B91273"/>
    <w:rsid w:val="00B92208"/>
    <w:rsid w:val="00B927EE"/>
    <w:rsid w:val="00B93745"/>
    <w:rsid w:val="00B937B4"/>
    <w:rsid w:val="00B9582D"/>
    <w:rsid w:val="00B96CC2"/>
    <w:rsid w:val="00B972D1"/>
    <w:rsid w:val="00B97A75"/>
    <w:rsid w:val="00BA0C36"/>
    <w:rsid w:val="00BA13FF"/>
    <w:rsid w:val="00BA1B23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739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17C27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49DC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5D48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960BD"/>
    <w:rsid w:val="00C97EE1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2F4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1378"/>
    <w:rsid w:val="00CD242F"/>
    <w:rsid w:val="00CD2F1F"/>
    <w:rsid w:val="00CD326E"/>
    <w:rsid w:val="00CD32B8"/>
    <w:rsid w:val="00CD3798"/>
    <w:rsid w:val="00CD5600"/>
    <w:rsid w:val="00CD7D1B"/>
    <w:rsid w:val="00CE1141"/>
    <w:rsid w:val="00CE3856"/>
    <w:rsid w:val="00CE3875"/>
    <w:rsid w:val="00CE3940"/>
    <w:rsid w:val="00CE3B7D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17D33"/>
    <w:rsid w:val="00D20D59"/>
    <w:rsid w:val="00D21174"/>
    <w:rsid w:val="00D2247D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1FC"/>
    <w:rsid w:val="00E36B51"/>
    <w:rsid w:val="00E377A3"/>
    <w:rsid w:val="00E37BB4"/>
    <w:rsid w:val="00E37D5F"/>
    <w:rsid w:val="00E407FF"/>
    <w:rsid w:val="00E46362"/>
    <w:rsid w:val="00E46CD4"/>
    <w:rsid w:val="00E46ED7"/>
    <w:rsid w:val="00E47EEB"/>
    <w:rsid w:val="00E5079B"/>
    <w:rsid w:val="00E514CA"/>
    <w:rsid w:val="00E5154E"/>
    <w:rsid w:val="00E53E59"/>
    <w:rsid w:val="00E56589"/>
    <w:rsid w:val="00E6288C"/>
    <w:rsid w:val="00E635EB"/>
    <w:rsid w:val="00E63E40"/>
    <w:rsid w:val="00E646BF"/>
    <w:rsid w:val="00E6650B"/>
    <w:rsid w:val="00E67D7E"/>
    <w:rsid w:val="00E67FF6"/>
    <w:rsid w:val="00E70E0B"/>
    <w:rsid w:val="00E7228C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0086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3715"/>
    <w:rsid w:val="00F84AFC"/>
    <w:rsid w:val="00F8570E"/>
    <w:rsid w:val="00F8734F"/>
    <w:rsid w:val="00F873C9"/>
    <w:rsid w:val="00F9062B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F15"/>
    <w:rsid w:val="00FB5747"/>
    <w:rsid w:val="00FB5B57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212"/>
    <w:rsid w:val="00FE4419"/>
    <w:rsid w:val="00FE460A"/>
    <w:rsid w:val="00FE46D4"/>
    <w:rsid w:val="00FE5843"/>
    <w:rsid w:val="00FF073E"/>
    <w:rsid w:val="00FF0B2C"/>
    <w:rsid w:val="00FF1877"/>
    <w:rsid w:val="00FF1A20"/>
    <w:rsid w:val="00FF31DC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stackify.com/net-ecosystem-demystified/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3.png"/><Relationship Id="rId21" Type="http://schemas.openxmlformats.org/officeDocument/2006/relationships/hyperlink" Target="https://medium.com/the-software-architecture-chronicles/ddd-hexagonal-onion-clean-cqrs-how-i-put-it-all-together-f2590c0aa7f6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gs.statcounter.com/os-market-shar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nexgendesign.com/xamarin-troubles" TargetMode="External"/><Relationship Id="rId22" Type="http://schemas.openxmlformats.org/officeDocument/2006/relationships/image" Target="media/image10.png"/><Relationship Id="rId27" Type="http://schemas.microsoft.com/office/2016/09/relationships/commentsIds" Target="commentsIds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refactoring.guru/design-pattern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outerboxdesign.com/web-design-articles/mobile-ecommerce-statistics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7.png"/><Relationship Id="rId25" Type="http://schemas.openxmlformats.org/officeDocument/2006/relationships/comments" Target="comments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hyperlink" Target="https://medium.com/xorum-io/cross-platform-mobile-apps-development-in-2021-xamarin-vs-react-native-vs-flutter-vs-kotlin-ca8ea1f5a3e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microsoft.com/office/2018/08/relationships/commentsExtensible" Target="commentsExtensible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1.xml"/><Relationship Id="rId10" Type="http://schemas.openxmlformats.org/officeDocument/2006/relationships/hyperlink" Target="https://play.google.com/store/apps/details?id=com.mcdonalds.app&amp;hl=en_IN&amp;gl=U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statista.com/statistics/268251/number-of-apps-in-the-itunes-app-store-since-2008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41</Pages>
  <Words>9063</Words>
  <Characters>51662</Characters>
  <Application>Microsoft Office Word</Application>
  <DocSecurity>0</DocSecurity>
  <Lines>430</Lines>
  <Paragraphs>121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73</cp:revision>
  <dcterms:created xsi:type="dcterms:W3CDTF">2022-04-28T12:12:00Z</dcterms:created>
  <dcterms:modified xsi:type="dcterms:W3CDTF">2022-04-29T13:54:00Z</dcterms:modified>
</cp:coreProperties>
</file>