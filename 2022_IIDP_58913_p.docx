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F087EF6" w:rsidR="0094541F" w:rsidRDefault="0094541F" w:rsidP="0094541F">
      <w:pPr>
        <w:rPr>
          <w:rFonts w:eastAsia="Times New Roman"/>
          <w:sz w:val="22"/>
        </w:rPr>
      </w:pPr>
      <w:r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>KOLEGIUM INFORMATYKI STOSOWANEJ</w:t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26107E9D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ins w:id="0" w:author="Yurii Shchehliuk" w:date="2022-04-28T16:16:00Z">
        <w:r w:rsidR="001619E8" w:rsidRPr="001619E8">
          <w:rPr>
            <w:b/>
            <w:bCs/>
            <w:sz w:val="28"/>
          </w:rPr>
          <w:lastRenderedPageBreak/>
          <w:t>2022_IIDP_58913_p</w:t>
        </w:r>
      </w:ins>
      <w:r w:rsidR="00432ECF">
        <w:rPr>
          <w:b/>
          <w:bCs/>
          <w:sz w:val="28"/>
        </w:rPr>
        <w:br w:type="page"/>
      </w:r>
    </w:p>
    <w:bookmarkStart w:id="1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1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3B339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3B339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3B339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3B339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3B339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3B339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3B339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3B339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3B339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3B339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3B339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3B339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2" w:name="_Toc100158844"/>
      <w:r w:rsidRPr="00931C08">
        <w:lastRenderedPageBreak/>
        <w:t>Wstęp</w:t>
      </w:r>
      <w:bookmarkEnd w:id="2"/>
    </w:p>
    <w:p w14:paraId="588B33CC" w14:textId="33212C12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</w:t>
      </w:r>
      <w:r w:rsidR="000C2C98">
        <w:rPr>
          <w:lang w:val="uk-UA"/>
        </w:rPr>
        <w:t xml:space="preserve"> </w:t>
      </w:r>
      <w:r w:rsidR="000C2C98" w:rsidRPr="000C2C98">
        <w:rPr>
          <w:lang w:val="uk-UA"/>
        </w:rPr>
        <w:t>[WWW-1, 2022]</w:t>
      </w:r>
      <w:r w:rsidR="00DD3705" w:rsidRPr="00931C08">
        <w:t>.</w:t>
      </w:r>
    </w:p>
    <w:p w14:paraId="5218413F" w14:textId="399301EA" w:rsidR="00B802E2" w:rsidRPr="00931C08" w:rsidRDefault="00DD3705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do aplikacji mobilnej oraz webowej</w:t>
      </w:r>
      <w:r w:rsidR="00A63571">
        <w:rPr>
          <w:lang w:val="pl-PL"/>
        </w:rPr>
        <w:t xml:space="preserve">. 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 przyszłości</w:t>
      </w:r>
      <w:r w:rsidR="0067165B">
        <w:rPr>
          <w:lang w:val="pl-PL"/>
        </w:rPr>
        <w:t xml:space="preserve"> dla klientów któ</w:t>
      </w:r>
      <w:commentRangeStart w:id="3"/>
      <w:r w:rsidR="0067165B">
        <w:rPr>
          <w:lang w:val="pl-PL"/>
        </w:rPr>
        <w:t>r</w:t>
      </w:r>
      <w:commentRangeEnd w:id="3"/>
      <w:r w:rsidR="000908E5">
        <w:rPr>
          <w:rStyle w:val="CommentReference"/>
          <w:rFonts w:eastAsiaTheme="minorEastAsia" w:cstheme="minorBidi"/>
          <w:lang w:val="pl-PL" w:eastAsia="pl-PL"/>
        </w:rPr>
        <w:commentReference w:id="3"/>
      </w:r>
      <w:r w:rsidR="00FB1CD0">
        <w:rPr>
          <w:lang w:val="pl-PL"/>
        </w:rPr>
        <w:t>z</w:t>
      </w:r>
      <w:r w:rsidR="0067165B">
        <w:rPr>
          <w:lang w:val="pl-PL"/>
        </w:rPr>
        <w:t>y będą chcieli kupić licencję lub jakieś osobne moduły</w:t>
      </w:r>
      <w:r w:rsidR="004C4805">
        <w:rPr>
          <w:lang w:val="pl-PL"/>
        </w:rPr>
        <w:t>, na przykład moduł finansów</w:t>
      </w:r>
      <w:r w:rsidR="005D170D">
        <w:rPr>
          <w:lang w:val="pl-PL"/>
        </w:rPr>
        <w:t xml:space="preserve">, </w:t>
      </w:r>
      <w:r w:rsidR="004C4805">
        <w:rPr>
          <w:lang w:val="pl-PL"/>
        </w:rPr>
        <w:t>zarządzania transportem</w:t>
      </w:r>
      <w:r w:rsidR="005D170D">
        <w:rPr>
          <w:lang w:val="pl-PL"/>
        </w:rPr>
        <w:t xml:space="preserve"> lub dostaw</w:t>
      </w:r>
      <w:r w:rsidR="00250536">
        <w:rPr>
          <w:lang w:val="pl-PL"/>
        </w:rPr>
        <w:t>y produktów</w:t>
      </w:r>
      <w:r w:rsidR="00832A66">
        <w:rPr>
          <w:lang w:val="pl-PL"/>
        </w:rPr>
        <w:t xml:space="preserve"> itp</w:t>
      </w:r>
      <w:r w:rsidR="0067165B">
        <w:rPr>
          <w:lang w:val="pl-PL"/>
        </w:rPr>
        <w:t>.</w:t>
      </w:r>
      <w:r w:rsidR="0067165B" w:rsidRPr="00931C08" w:rsidDel="0067165B">
        <w:rPr>
          <w:lang w:val="pl-PL"/>
        </w:rPr>
        <w:t xml:space="preserve"> </w:t>
      </w:r>
    </w:p>
    <w:p w14:paraId="4CD91FC6" w14:textId="5CA1C32B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proofErr w:type="spellStart"/>
      <w:r w:rsidR="00F44377" w:rsidRPr="00931C08">
        <w:rPr>
          <w:lang w:val="pl-PL"/>
        </w:rPr>
        <w:t>zost</w:t>
      </w:r>
      <w:r w:rsidR="004F5EF0">
        <w:rPr>
          <w:lang w:val="pl-PL"/>
        </w:rPr>
        <w:t>nie</w:t>
      </w:r>
      <w:proofErr w:type="spellEnd"/>
      <w:r w:rsidR="00F44377" w:rsidRPr="00931C08">
        <w:rPr>
          <w:lang w:val="pl-PL"/>
        </w:rPr>
        <w:t xml:space="preserve">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</w:t>
      </w:r>
      <w:r w:rsidR="004F5EF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nie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</w:t>
      </w:r>
      <w:r w:rsidR="000C2C98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 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</w:t>
      </w:r>
      <w:r w:rsidR="000C2C98">
        <w:rPr>
          <w:lang w:val="pl-PL"/>
        </w:rPr>
        <w:t> </w:t>
      </w:r>
      <w:r w:rsidR="00047F52" w:rsidRPr="00931C08">
        <w:rPr>
          <w:lang w:val="pl-PL"/>
        </w:rPr>
        <w:t>czasu.</w:t>
      </w:r>
    </w:p>
    <w:p w14:paraId="4F75712C" w14:textId="76EFCA83" w:rsidR="00C42FDD" w:rsidRPr="00931C08" w:rsidRDefault="00C05790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r w:rsidR="004F5EF0">
        <w:rPr>
          <w:lang w:val="pl-PL"/>
        </w:rPr>
        <w:t>nie</w:t>
      </w:r>
      <w:r>
        <w:rPr>
          <w:lang w:val="pl-PL"/>
        </w:rPr>
        <w:t xml:space="preserve"> </w:t>
      </w:r>
      <w:r w:rsidR="004F5EF0">
        <w:rPr>
          <w:lang w:val="pl-PL"/>
        </w:rPr>
        <w:t xml:space="preserve">podzielona i przedstawiona w </w:t>
      </w:r>
      <w:r>
        <w:rPr>
          <w:lang w:val="pl-PL"/>
        </w:rPr>
        <w:t>trz</w:t>
      </w:r>
      <w:r w:rsidR="004F5EF0">
        <w:rPr>
          <w:lang w:val="pl-PL"/>
        </w:rPr>
        <w:t>ech</w:t>
      </w:r>
      <w:r>
        <w:rPr>
          <w:lang w:val="pl-PL"/>
        </w:rPr>
        <w:t xml:space="preserve"> rozdział</w:t>
      </w:r>
      <w:r w:rsidR="004F5EF0">
        <w:rPr>
          <w:lang w:val="pl-PL"/>
        </w:rPr>
        <w:t>ach</w:t>
      </w:r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D156D1">
        <w:rPr>
          <w:color w:val="000000" w:themeColor="text1"/>
          <w:lang w:val="pl-PL"/>
        </w:rPr>
        <w:t>zostanie</w:t>
      </w:r>
      <w:r w:rsidR="006949F5" w:rsidRPr="006949F5">
        <w:rPr>
          <w:color w:val="000000" w:themeColor="text1"/>
          <w:lang w:val="pl-PL"/>
        </w:rPr>
        <w:t xml:space="preserve"> przeanalizowan</w:t>
      </w:r>
      <w:r w:rsidR="00D156D1">
        <w:rPr>
          <w:color w:val="000000" w:themeColor="text1"/>
          <w:lang w:val="pl-PL"/>
        </w:rPr>
        <w:t>y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>będzie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bookmarkStart w:id="4" w:name="_Toc100158845"/>
      <w:r>
        <w:lastRenderedPageBreak/>
        <w:t xml:space="preserve"> </w:t>
      </w:r>
      <w:r w:rsidR="005A2D72" w:rsidRPr="00931C08">
        <w:t>Wprowadzenie do problemu</w:t>
      </w:r>
      <w:bookmarkEnd w:id="4"/>
    </w:p>
    <w:p w14:paraId="7BDC51F8" w14:textId="2E460DD5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909EF9B" w:rsidR="00EC3565" w:rsidRPr="004F5EF0" w:rsidRDefault="00EC3565" w:rsidP="00EC3565">
      <w:pPr>
        <w:pStyle w:val="Caption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hyperlink r:id="rId14" w:history="1">
        <w:r w:rsidRPr="00523423">
          <w:rPr>
            <w:rStyle w:val="Hyperlink"/>
            <w:i w:val="0"/>
            <w:iCs w:val="0"/>
            <w:sz w:val="20"/>
            <w:szCs w:val="20"/>
          </w:rPr>
          <w:t>https://play.google.com/store/apps/details?id=com.mcdonalds.app&amp;hl=en_IN&amp;gl=US</w:t>
        </w:r>
      </w:hyperlink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60CA6F55" w:rsidR="006353F2" w:rsidRDefault="00453768" w:rsidP="006353F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16" w:history="1">
        <w:r w:rsidR="00753349" w:rsidRPr="004F5EF0">
          <w:rPr>
            <w:rStyle w:val="Hyperlink"/>
            <w:i w:val="0"/>
            <w:iCs w:val="0"/>
            <w:sz w:val="20"/>
            <w:szCs w:val="20"/>
          </w:rPr>
          <w:t>https://www.appstoreapps.com/app/subway/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0BD79904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r w:rsidR="00C91D8B">
        <w:t xml:space="preserve"> </w:t>
      </w:r>
      <w:r w:rsidR="00C91D8B" w:rsidRPr="00C91D8B">
        <w:t>[WWW-</w:t>
      </w:r>
      <w:r w:rsidR="00D90C94">
        <w:t>2</w:t>
      </w:r>
      <w:r w:rsidR="00C91D8B" w:rsidRPr="00C91D8B">
        <w:t>, 2021]</w:t>
      </w:r>
      <w:r w:rsidR="001A3711">
        <w:t>. Problemy które rozwiązuje dana aplikacją to automatyzacja 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 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</w:t>
      </w:r>
      <w:r w:rsidR="000C2C98">
        <w:t> </w:t>
      </w:r>
      <w:r w:rsidR="00A12DB3" w:rsidRPr="00931C08">
        <w:t>wspieraniu i 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Heading2"/>
        <w:ind w:left="180" w:hanging="180"/>
      </w:pPr>
      <w:bookmarkStart w:id="5" w:name="_Toc100158846"/>
      <w:r>
        <w:lastRenderedPageBreak/>
        <w:t xml:space="preserve"> </w:t>
      </w:r>
      <w:bookmarkEnd w:id="5"/>
      <w:r>
        <w:t>Technologie informatyczne</w:t>
      </w:r>
    </w:p>
    <w:p w14:paraId="4E6EDC8F" w14:textId="23FCD3F3" w:rsidR="00861617" w:rsidRPr="00931C08" w:rsidRDefault="001605D3" w:rsidP="00A269F0">
      <w:r>
        <w:t xml:space="preserve">Przed wyborem technologii do implementacji aplikacji warto zwrócić uwagę na docelowe systemy operacyjne.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>Windows oraz 16.7% iOS i inne</w:t>
      </w:r>
      <w:r w:rsidR="00563351">
        <w:rPr>
          <w:lang w:val="uk-UA"/>
        </w:rPr>
        <w:t xml:space="preserve"> </w:t>
      </w:r>
      <w:r w:rsidR="00563351" w:rsidRPr="00563351">
        <w:t>[WWW-</w:t>
      </w:r>
      <w:r w:rsidR="00D90C94">
        <w:t>3</w:t>
      </w:r>
      <w:r w:rsidR="00563351" w:rsidRPr="00563351">
        <w:t>, 2021]</w:t>
      </w:r>
      <w:r w:rsidR="00861617" w:rsidRPr="00931C08">
        <w:t xml:space="preserve">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commentRangeStart w:id="6"/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a</w:t>
      </w:r>
      <w:commentRangeEnd w:id="6"/>
      <w:r w:rsidR="00D04AFA">
        <w:rPr>
          <w:rStyle w:val="CommentReference"/>
        </w:rPr>
        <w:commentReference w:id="6"/>
      </w:r>
      <w:del w:id="7" w:author="Yurii Shchehliuk" w:date="2022-04-28T10:12:00Z">
        <w:r w:rsidR="006F2C0C" w:rsidDel="00FB1CD0">
          <w:rPr>
            <w:rFonts w:asciiTheme="majorHAnsi" w:hAnsiTheme="majorHAnsi" w:cstheme="majorHAnsi"/>
            <w:color w:val="000000" w:themeColor="text1"/>
            <w:shd w:val="clear" w:color="auto" w:fill="FFFFFF"/>
          </w:rPr>
          <w:delText xml:space="preserve"> </w:delText>
        </w:r>
      </w:del>
      <w:ins w:id="8" w:author="Yurii Shchehliuk" w:date="2022-04-28T10:12:00Z">
        <w:r w:rsidR="00FB1CD0">
          <w:rPr>
            <w:rFonts w:asciiTheme="majorHAnsi" w:hAnsiTheme="majorHAnsi" w:cstheme="majorHAnsi"/>
            <w:color w:val="000000" w:themeColor="text1"/>
            <w:shd w:val="clear" w:color="auto" w:fill="FFFFFF"/>
          </w:rPr>
          <w:t> </w:t>
        </w:r>
      </w:ins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2AE65114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6AA75EB5" w:rsidR="00FF1877" w:rsidRDefault="00E31E1B">
      <w:pPr>
        <w:pStyle w:val="Heading3"/>
        <w:ind w:left="360" w:hanging="360"/>
      </w:pPr>
      <w:bookmarkStart w:id="9" w:name="_Toc100158847"/>
      <w:r>
        <w:t xml:space="preserve"> </w:t>
      </w:r>
      <w:r w:rsidR="0014037C" w:rsidRPr="00931C08">
        <w:t>Porównywanie narzędzi i technologii mobiln</w:t>
      </w:r>
      <w:r w:rsidR="00377970" w:rsidRPr="00931C08">
        <w:t>ych</w:t>
      </w:r>
      <w:bookmarkEnd w:id="9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A00667">
        <w:t xml:space="preserve"> 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aparatu,</w:t>
      </w:r>
      <w:r w:rsidR="008D12A6" w:rsidRPr="00931C08">
        <w:t xml:space="preserve"> GPS</w:t>
      </w:r>
      <w:r w:rsidR="00C27C57">
        <w:t>,</w:t>
      </w:r>
      <w:r w:rsidR="008D12A6" w:rsidRPr="00931C08">
        <w:t xml:space="preserve">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lastRenderedPageBreak/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355BE93E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</w:t>
      </w:r>
      <w:ins w:id="10" w:author="Yurii Shchehliuk" w:date="2022-04-28T10:13:00Z">
        <w:r w:rsidR="00FB1CD0">
          <w:t> </w:t>
        </w:r>
      </w:ins>
      <w:del w:id="11" w:author="Yurii Shchehliuk" w:date="2022-04-28T10:13:00Z">
        <w:r w:rsidR="008515D2" w:rsidRPr="00931C08" w:rsidDel="00FB1CD0">
          <w:delText xml:space="preserve"> </w:delText>
        </w:r>
      </w:del>
      <w:r w:rsidR="008515D2" w:rsidRPr="00931C08">
        <w:t>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5416F629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</w:t>
      </w:r>
      <w:del w:id="12" w:author="Yurii Shchehliuk" w:date="2022-04-28T10:13:00Z">
        <w:r w:rsidR="009F67B6" w:rsidRPr="00931C08" w:rsidDel="00FB1CD0">
          <w:delText xml:space="preserve"> </w:delText>
        </w:r>
      </w:del>
      <w:ins w:id="13" w:author="Yurii Shchehliuk" w:date="2022-04-28T10:13:00Z">
        <w:r w:rsidR="00FB1CD0">
          <w:t> </w:t>
        </w:r>
      </w:ins>
      <w:r w:rsidR="009F67B6" w:rsidRPr="00931C08">
        <w:t>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aplikacji mobilnych 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CA5318">
        <w:rPr>
          <w:lang w:val="uk-UA"/>
        </w:rPr>
        <w:t xml:space="preserve"> </w:t>
      </w:r>
      <w:r w:rsidR="00CA5318" w:rsidRPr="00CA5318">
        <w:rPr>
          <w:lang w:val="uk-UA"/>
        </w:rPr>
        <w:t>[WWW-4, 2021]</w:t>
      </w:r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bookmarkStart w:id="14" w:name="_Toc100158848"/>
      <w:r>
        <w:t xml:space="preserve"> </w:t>
      </w:r>
      <w:r w:rsidR="00810953" w:rsidRPr="00931C08">
        <w:t xml:space="preserve">Platforma </w:t>
      </w:r>
      <w:proofErr w:type="spellStart"/>
      <w:r w:rsidR="00810953" w:rsidRPr="00931C08">
        <w:t>Xamarin</w:t>
      </w:r>
      <w:bookmarkEnd w:id="14"/>
      <w:proofErr w:type="spellEnd"/>
    </w:p>
    <w:p w14:paraId="73B42630" w14:textId="70F1731D" w:rsidR="001717BE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16D3FAC5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Kompilator</w:t>
      </w:r>
      <w:r w:rsidR="00C27C57">
        <w:t xml:space="preserve"> - w</w:t>
      </w:r>
      <w:commentRangeStart w:id="15"/>
      <w:commentRangeEnd w:id="15"/>
      <w:r w:rsidR="006C0EA0">
        <w:rPr>
          <w:rStyle w:val="CommentReference"/>
        </w:rPr>
        <w:commentReference w:id="15"/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</w:t>
      </w:r>
      <w:r w:rsidRPr="00931C08">
        <w:lastRenderedPageBreak/>
        <w:t xml:space="preserve">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11CAFC4C" w:rsidR="00F81E7D" w:rsidRPr="004F5EF0" w:rsidRDefault="00072D35" w:rsidP="0023145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</w:t>
      </w:r>
      <w:proofErr w:type="spellStart"/>
      <w:r w:rsidR="002770F1" w:rsidRPr="004F5EF0">
        <w:rPr>
          <w:i w:val="0"/>
          <w:iCs w:val="0"/>
          <w:sz w:val="20"/>
          <w:szCs w:val="20"/>
        </w:rPr>
        <w:t>krosplatformowe</w:t>
      </w:r>
      <w:r w:rsidR="00BE52EB" w:rsidRPr="004F5EF0">
        <w:rPr>
          <w:i w:val="0"/>
          <w:iCs w:val="0"/>
          <w:sz w:val="20"/>
          <w:szCs w:val="20"/>
        </w:rPr>
        <w:t>j</w:t>
      </w:r>
      <w:proofErr w:type="spellEnd"/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hyperlink r:id="rId18" w:history="1">
        <w:r w:rsidR="002770F1" w:rsidRPr="004F5EF0">
          <w:rPr>
            <w:rStyle w:val="Hyperlink"/>
            <w:i w:val="0"/>
            <w:iCs w:val="0"/>
            <w:sz w:val="20"/>
            <w:szCs w:val="20"/>
          </w:rPr>
          <w:t>https://www.nexgendesign.com/xamarin-troubles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0FEE6E1F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>wsparcie i</w:t>
      </w:r>
      <w:ins w:id="16" w:author="Yurii Shchehliuk" w:date="2022-04-28T10:13:00Z">
        <w:r w:rsidR="00FB1CD0">
          <w:t> </w:t>
        </w:r>
      </w:ins>
      <w:del w:id="17" w:author="Yurii Shchehliuk" w:date="2022-04-28T10:13:00Z">
        <w:r w:rsidRPr="00931C08" w:rsidDel="00FB1CD0">
          <w:delText xml:space="preserve"> </w:delText>
        </w:r>
      </w:del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49034BF7" w:rsidR="00F873C9" w:rsidRPr="00931C08" w:rsidRDefault="00F873C9" w:rsidP="00E63E40">
      <w:r w:rsidRPr="00931C08">
        <w:lastRenderedPageBreak/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</w:t>
      </w:r>
      <w:ins w:id="18" w:author="Yurii Shchehliuk" w:date="2022-04-28T10:13:00Z">
        <w:r w:rsidR="00FB1CD0">
          <w:t> </w:t>
        </w:r>
      </w:ins>
      <w:del w:id="19" w:author="Yurii Shchehliuk" w:date="2022-04-28T10:13:00Z">
        <w:r w:rsidR="004A3BF7" w:rsidDel="00FB1CD0">
          <w:delText xml:space="preserve"> </w:delText>
        </w:r>
      </w:del>
      <w:r w:rsidR="004A3BF7">
        <w:t>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Heading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27EF3C8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5D561831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AE7B02">
        <w:t xml:space="preserve"> </w:t>
      </w:r>
      <w:r w:rsidR="00AE7B02" w:rsidRPr="00AE7B02">
        <w:t>[WWW-5, 2021]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bookmarkStart w:id="20" w:name="_Toc100158849"/>
      <w:r>
        <w:lastRenderedPageBreak/>
        <w:t xml:space="preserve"> </w:t>
      </w:r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20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lastRenderedPageBreak/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GraphQL</w:t>
      </w:r>
      <w:proofErr w:type="spellEnd"/>
    </w:p>
    <w:p w14:paraId="42FB4283" w14:textId="3A6D3BBF" w:rsidR="000466DC" w:rsidRPr="00931C08" w:rsidRDefault="000466DC" w:rsidP="00E63E40"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lastRenderedPageBreak/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bookmarkStart w:id="21" w:name="_Toc100158850"/>
      <w:r>
        <w:t xml:space="preserve"> </w:t>
      </w:r>
      <w:r w:rsidR="00B07703" w:rsidRPr="00931C08">
        <w:t>JWT</w:t>
      </w:r>
      <w:bookmarkEnd w:id="21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bookmarkStart w:id="22" w:name="_Toc100158851"/>
      <w:r>
        <w:t xml:space="preserve"> </w:t>
      </w:r>
      <w:proofErr w:type="spellStart"/>
      <w:r w:rsidR="00ED652F" w:rsidRPr="00931C08">
        <w:t>Postman</w:t>
      </w:r>
      <w:bookmarkEnd w:id="22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  <w:jc w:val="center"/>
        <w:pPrChange w:id="23" w:author="Yurii Shchehliuk" w:date="2022-04-28T10:14:00Z">
          <w:pPr>
            <w:keepNext/>
            <w:spacing w:before="240"/>
          </w:pPr>
        </w:pPrChange>
      </w:pPr>
      <w:commentRangeStart w:id="24"/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4"/>
      <w:r w:rsidR="007A58FE">
        <w:rPr>
          <w:rStyle w:val="CommentReference"/>
        </w:rPr>
        <w:commentReference w:id="24"/>
      </w:r>
    </w:p>
    <w:p w14:paraId="54EAEB3B" w14:textId="5DC75003" w:rsidR="00834692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bookmarkStart w:id="25" w:name="_Toc100158852"/>
      <w:r>
        <w:t xml:space="preserve"> </w:t>
      </w:r>
      <w:r w:rsidR="00B07703" w:rsidRPr="00931C08">
        <w:t>MSSQL Server</w:t>
      </w:r>
      <w:bookmarkEnd w:id="25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>
      <w:pPr>
        <w:keepNext/>
        <w:spacing w:before="240"/>
        <w:jc w:val="center"/>
        <w:pPrChange w:id="26" w:author="Yurii Shchehliuk" w:date="2022-04-28T10:14:00Z">
          <w:pPr>
            <w:keepNext/>
            <w:spacing w:before="240"/>
          </w:pPr>
        </w:pPrChange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2F5E52C4" w:rsidR="00450FEB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hyperlink w:history="1">
        <w:r w:rsidR="00450FEB" w:rsidRPr="004F5EF0">
          <w:rPr>
            <w:rStyle w:val="Hyperlink"/>
            <w:i w:val="0"/>
            <w:iCs w:val="0"/>
            <w:sz w:val="20"/>
            <w:szCs w:val="20"/>
          </w:rPr>
          <w:t>https://db-e ngines.com/en/ranking</w:t>
        </w:r>
      </w:hyperlink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bookmarkStart w:id="27" w:name="_Toc100158853"/>
      <w:r>
        <w:t xml:space="preserve"> </w:t>
      </w:r>
      <w:r w:rsidR="00A1460A" w:rsidRPr="00931C08">
        <w:t>C#</w:t>
      </w:r>
      <w:bookmarkEnd w:id="27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D02E733" w:rsidR="002D5C76" w:rsidRPr="00931C08" w:rsidRDefault="0049503C" w:rsidP="004F5EF0">
      <w:pPr>
        <w:ind w:firstLine="360"/>
      </w:pPr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r w:rsidR="00AF4C8E">
        <w:t>użyteczne</w:t>
      </w:r>
      <w:r w:rsidR="00AF4C8E" w:rsidRPr="00931C08">
        <w:t xml:space="preserve"> </w:t>
      </w:r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23CB915A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</w:t>
      </w:r>
      <w:del w:id="28" w:author="Yurii Shchehliuk" w:date="2022-04-28T10:15:00Z">
        <w:r w:rsidRPr="00931C08" w:rsidDel="00741D8D">
          <w:delText xml:space="preserve"> </w:delText>
        </w:r>
      </w:del>
      <w:ins w:id="29" w:author="Yurii Shchehliuk" w:date="2022-04-28T10:15:00Z">
        <w:r w:rsidR="00741D8D">
          <w:t> </w:t>
        </w:r>
      </w:ins>
      <w:r w:rsidRPr="00931C08">
        <w:t>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</w:t>
      </w:r>
      <w:r w:rsidR="00EE2ADC">
        <w:t xml:space="preserve"> </w:t>
      </w:r>
      <w:r w:rsidR="00C92DCA" w:rsidRPr="00931C08">
        <w:t>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bookmarkStart w:id="30" w:name="_Toc100158854"/>
      <w:r>
        <w:t xml:space="preserve"> </w:t>
      </w:r>
      <w:r w:rsidR="00A1460A" w:rsidRPr="00931C08">
        <w:t xml:space="preserve">.NET </w:t>
      </w:r>
      <w:proofErr w:type="spellStart"/>
      <w:r w:rsidR="00A1460A" w:rsidRPr="00931C08">
        <w:t>Core</w:t>
      </w:r>
      <w:bookmarkEnd w:id="30"/>
      <w:proofErr w:type="spellEnd"/>
    </w:p>
    <w:p w14:paraId="5E60D85E" w14:textId="49274114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r w:rsidR="00BE4CE8" w:rsidRPr="00931C08">
        <w:t xml:space="preserve"> </w:t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</w:t>
      </w:r>
      <w:del w:id="31" w:author="Yurii Shchehliuk" w:date="2022-04-28T10:15:00Z">
        <w:r w:rsidR="00DA0CDE" w:rsidRPr="00931C08" w:rsidDel="00741D8D">
          <w:delText xml:space="preserve"> końcową </w:delText>
        </w:r>
      </w:del>
      <w:ins w:id="32" w:author="Yurii Shchehliuk" w:date="2022-04-28T10:15:00Z">
        <w:r w:rsidR="00741D8D">
          <w:t> </w:t>
        </w:r>
      </w:ins>
      <w:r w:rsidR="00DA0CDE" w:rsidRPr="00931C08">
        <w:t xml:space="preserve">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</w:t>
      </w:r>
      <w:r w:rsidR="0028078E">
        <w:t xml:space="preserve"> [</w:t>
      </w:r>
      <w:r w:rsidR="0028078E" w:rsidRPr="00FB1CD0">
        <w:t>Jeffrey Richter</w:t>
      </w:r>
      <w:r w:rsidR="0028078E">
        <w:t>, 2012]</w:t>
      </w:r>
      <w:r w:rsidR="00EE2ADC">
        <w:t xml:space="preserve"> oraz </w:t>
      </w:r>
      <w:r w:rsidR="00EE2ADC" w:rsidRPr="00EE2ADC">
        <w:t>[</w:t>
      </w:r>
      <w:proofErr w:type="spellStart"/>
      <w:r w:rsidR="00EE2ADC" w:rsidRPr="00EE2ADC">
        <w:t>Gaurav</w:t>
      </w:r>
      <w:proofErr w:type="spellEnd"/>
      <w:r w:rsidR="00EE2ADC" w:rsidRPr="00EE2ADC">
        <w:t>, Jeffrey, 2019]</w:t>
      </w:r>
      <w:r w:rsidR="003C06AC" w:rsidRPr="00931C08">
        <w:t>.</w:t>
      </w:r>
    </w:p>
    <w:p w14:paraId="62221662" w14:textId="77777777" w:rsidR="004848A9" w:rsidRPr="00E22024" w:rsidRDefault="007B3501">
      <w:pPr>
        <w:keepNext/>
        <w:spacing w:before="240"/>
        <w:jc w:val="center"/>
        <w:pPrChange w:id="33" w:author="Yurii Shchehliuk" w:date="2022-04-28T10:15:00Z">
          <w:pPr>
            <w:keepNext/>
            <w:spacing w:before="240"/>
          </w:pPr>
        </w:pPrChange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41960F05" w:rsidR="007B3501" w:rsidRPr="004F5EF0" w:rsidRDefault="004848A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hyperlink r:id="rId22" w:history="1">
        <w:r w:rsidR="007B3501" w:rsidRPr="004F5EF0">
          <w:rPr>
            <w:rStyle w:val="Hyperlink"/>
            <w:i w:val="0"/>
            <w:iCs w:val="0"/>
            <w:sz w:val="20"/>
            <w:szCs w:val="20"/>
          </w:rPr>
          <w:t>https://stackify.com/net-ecosystem-demystified/</w:t>
        </w:r>
      </w:hyperlink>
    </w:p>
    <w:p w14:paraId="0E367532" w14:textId="139E883D" w:rsidR="00E74A51" w:rsidRPr="00931C08" w:rsidRDefault="00E74A51" w:rsidP="004F5EF0">
      <w:pPr>
        <w:pStyle w:val="Heading3"/>
        <w:ind w:left="450" w:hanging="450"/>
      </w:pPr>
      <w:bookmarkStart w:id="34" w:name="_Toc100158855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34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Heading3"/>
        <w:ind w:left="540" w:hanging="540"/>
      </w:pPr>
      <w:bookmarkStart w:id="35" w:name="_Toc100158856"/>
      <w:r w:rsidRPr="00931C08">
        <w:t>Angular</w:t>
      </w:r>
      <w:bookmarkEnd w:id="35"/>
    </w:p>
    <w:p w14:paraId="479C2213" w14:textId="1E39A43C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4C784D">
        <w:t xml:space="preserve"> oraz </w:t>
      </w:r>
      <w:proofErr w:type="spellStart"/>
      <w:r w:rsidR="004C784D">
        <w:t>ngx-bootstrap</w:t>
      </w:r>
      <w:proofErr w:type="spellEnd"/>
      <w:r w:rsidR="004C784D">
        <w:t>.</w:t>
      </w:r>
    </w:p>
    <w:p w14:paraId="4BD41608" w14:textId="77777777" w:rsidR="001377A6" w:rsidRPr="00931C08" w:rsidRDefault="001377A6" w:rsidP="004F5EF0">
      <w:pPr>
        <w:pStyle w:val="Heading3"/>
        <w:ind w:left="540" w:hanging="540"/>
      </w:pPr>
      <w:bookmarkStart w:id="36" w:name="_Toc100158857"/>
      <w:r w:rsidRPr="00931C08">
        <w:t>Wzorce architektoniczne</w:t>
      </w:r>
      <w:bookmarkEnd w:id="36"/>
    </w:p>
    <w:p w14:paraId="6C04971D" w14:textId="4C64DACD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75F0C">
        <w:t xml:space="preserve"> </w:t>
      </w:r>
      <w:r w:rsidR="00875F0C" w:rsidRPr="00875F0C">
        <w:t>[</w:t>
      </w:r>
      <w:proofErr w:type="spellStart"/>
      <w:r w:rsidR="00875F0C" w:rsidRPr="00875F0C">
        <w:t>Eric</w:t>
      </w:r>
      <w:proofErr w:type="spellEnd"/>
      <w:r w:rsidR="00875F0C" w:rsidRPr="00875F0C">
        <w:t xml:space="preserve"> Evans, 2003]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  <w:jc w:val="center"/>
        <w:pPrChange w:id="37" w:author="Yurii Shchehliuk" w:date="2022-04-28T10:15:00Z">
          <w:pPr>
            <w:keepNext/>
            <w:spacing w:before="240"/>
          </w:pPr>
        </w:pPrChange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3B1E022B" w:rsidR="003A53F8" w:rsidRPr="004F5EF0" w:rsidRDefault="00CD116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181F0B35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>DDD</w:t>
      </w:r>
      <w:r w:rsidR="000736D0">
        <w:t xml:space="preserve"> </w:t>
      </w:r>
      <w:r w:rsidR="0017021C" w:rsidRPr="00E31E1B">
        <w:t>[</w:t>
      </w:r>
      <w:proofErr w:type="spellStart"/>
      <w:r w:rsidR="0017021C" w:rsidRPr="00FB1CD0">
        <w:t>Eric</w:t>
      </w:r>
      <w:proofErr w:type="spellEnd"/>
      <w:r w:rsidR="0017021C" w:rsidRPr="00FB1CD0">
        <w:t xml:space="preserve"> Evans, 2003</w:t>
      </w:r>
      <w:r w:rsidR="0017021C" w:rsidRPr="00E31E1B">
        <w:t>]</w:t>
      </w:r>
      <w:r w:rsidRPr="00931C08">
        <w:t xml:space="preserve">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>
      <w:pPr>
        <w:keepNext/>
        <w:jc w:val="center"/>
        <w:pPrChange w:id="38" w:author="Yurii Shchehliuk" w:date="2022-04-28T10:15:00Z">
          <w:pPr>
            <w:keepNext/>
          </w:pPr>
        </w:pPrChange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09460EAE" w:rsidR="001377A6" w:rsidRPr="004F5EF0" w:rsidRDefault="003F5560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25" w:history="1">
        <w:r w:rsidR="000E1F53" w:rsidRPr="004F5EF0">
          <w:rPr>
            <w:rStyle w:val="Hyperlink"/>
            <w:i w:val="0"/>
            <w:iCs w:val="0"/>
            <w:sz w:val="20"/>
            <w:szCs w:val="20"/>
          </w:rPr>
          <w:t>https://medium.com/the-software-architecture-chronicles/ddd-hexagonal-onion-clean-cqrs-how-i-put-it-all-together-f2590c0aa7f6</w:t>
        </w:r>
      </w:hyperlink>
      <w:r w:rsidR="00C42C21">
        <w:rPr>
          <w:rStyle w:val="Hyperlink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Heading3"/>
        <w:ind w:left="540" w:hanging="540"/>
      </w:pPr>
      <w:bookmarkStart w:id="39" w:name="_Toc100158858"/>
      <w:r w:rsidRPr="00931C08">
        <w:t>Wzorce projektowe</w:t>
      </w:r>
      <w:bookmarkEnd w:id="39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021A39DE" w:rsidR="005447F8" w:rsidRPr="00931C08" w:rsidRDefault="005447F8" w:rsidP="001377A6">
      <w:r w:rsidRPr="00931C08">
        <w:lastRenderedPageBreak/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="00B93745">
        <w:t xml:space="preserve"> </w:t>
      </w:r>
      <w:r w:rsidR="00B93745" w:rsidRPr="00B93745">
        <w:t>[WWW-6, 2022]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795FC3C4" w:rsidR="00DA359C" w:rsidRPr="004F5EF0" w:rsidRDefault="003F5560" w:rsidP="006238C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proofErr w:type="spellStart"/>
      <w:r w:rsidR="00256CD9" w:rsidRPr="004F5EF0">
        <w:rPr>
          <w:i w:val="0"/>
          <w:iCs w:val="0"/>
          <w:sz w:val="20"/>
          <w:szCs w:val="20"/>
        </w:rPr>
        <w:t>tokenu</w:t>
      </w:r>
      <w:proofErr w:type="spellEnd"/>
      <w:r w:rsidR="00256CD9" w:rsidRPr="004F5EF0">
        <w:rPr>
          <w:i w:val="0"/>
          <w:iCs w:val="0"/>
          <w:sz w:val="20"/>
          <w:szCs w:val="20"/>
        </w:rPr>
        <w:t xml:space="preserve">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>
      <w:pPr>
        <w:ind w:firstLine="284"/>
        <w:jc w:val="left"/>
        <w:pPrChange w:id="40" w:author="Yurii Shchehliuk" w:date="2022-04-28T10:16:00Z">
          <w:pPr>
            <w:ind w:firstLine="720"/>
            <w:jc w:val="left"/>
          </w:pPr>
        </w:pPrChange>
      </w:pPr>
      <w:commentRangeStart w:id="41"/>
      <w:r w:rsidRPr="00931C08">
        <w:t>Właśnie</w:t>
      </w:r>
      <w:commentRangeEnd w:id="41"/>
      <w:r w:rsidR="007A58FE">
        <w:rPr>
          <w:rStyle w:val="CommentReference"/>
        </w:rPr>
        <w:commentReference w:id="41"/>
      </w:r>
      <w:r w:rsidRPr="00931C08">
        <w:t xml:space="preserve">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69E61FA0" w:rsidR="00DD6C68" w:rsidRPr="004F5EF0" w:rsidRDefault="00192799" w:rsidP="00AD047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lastRenderedPageBreak/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3C582CD8" w:rsidR="00286B69" w:rsidRPr="004F5EF0" w:rsidRDefault="00FF1A20" w:rsidP="00286B6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6B61733" w14:textId="67B3ACEB" w:rsidR="00C960BD" w:rsidRPr="00164A49" w:rsidRDefault="00286B69" w:rsidP="00164A49">
      <w:pPr>
        <w:pStyle w:val="Caption"/>
        <w:spacing w:after="0"/>
        <w:jc w:val="left"/>
        <w:rPr>
          <w:i w:val="0"/>
          <w:iCs w:val="0"/>
          <w:sz w:val="24"/>
          <w:szCs w:val="24"/>
        </w:rPr>
      </w:pPr>
      <w:commentRangeStart w:id="42"/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>
      <w:pPr>
        <w:pStyle w:val="ListParagraph"/>
        <w:numPr>
          <w:ilvl w:val="0"/>
          <w:numId w:val="27"/>
        </w:numPr>
        <w:ind w:left="709"/>
        <w:pPrChange w:id="43" w:author="Yurii Shchehliuk" w:date="2022-04-28T10:17:00Z">
          <w:pPr>
            <w:pStyle w:val="ListParagraph"/>
            <w:numPr>
              <w:numId w:val="27"/>
            </w:numPr>
            <w:ind w:left="360" w:hanging="360"/>
          </w:pPr>
        </w:pPrChange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55E88A04" w:rsidR="00F16A2A" w:rsidRPr="00931C08" w:rsidRDefault="00F16A2A">
      <w:pPr>
        <w:pStyle w:val="ListParagraph"/>
        <w:numPr>
          <w:ilvl w:val="0"/>
          <w:numId w:val="27"/>
        </w:numPr>
        <w:ind w:left="709"/>
        <w:pPrChange w:id="44" w:author="Yurii Shchehliuk" w:date="2022-04-28T10:17:00Z">
          <w:pPr>
            <w:pStyle w:val="ListParagraph"/>
            <w:numPr>
              <w:numId w:val="27"/>
            </w:numPr>
            <w:ind w:left="360" w:hanging="360"/>
          </w:pPr>
        </w:pPrChange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</w:p>
    <w:p w14:paraId="3607B74B" w14:textId="3D1CB66A" w:rsidR="00926F0A" w:rsidRPr="00931C08" w:rsidRDefault="00F16A2A">
      <w:pPr>
        <w:pStyle w:val="ListParagraph"/>
        <w:numPr>
          <w:ilvl w:val="0"/>
          <w:numId w:val="27"/>
        </w:numPr>
        <w:spacing w:line="360" w:lineRule="auto"/>
        <w:ind w:left="709"/>
        <w:pPrChange w:id="45" w:author="Yurii Shchehliuk" w:date="2022-04-28T10:17:00Z">
          <w:pPr>
            <w:pStyle w:val="ListParagraph"/>
            <w:numPr>
              <w:numId w:val="27"/>
            </w:numPr>
            <w:spacing w:line="360" w:lineRule="auto"/>
            <w:ind w:left="360" w:hanging="360"/>
          </w:pPr>
        </w:pPrChange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Pr="00931C08">
        <w:t>.</w:t>
      </w:r>
      <w:commentRangeEnd w:id="42"/>
      <w:r w:rsidR="004C6D83">
        <w:rPr>
          <w:rStyle w:val="CommentReference"/>
        </w:rPr>
        <w:commentReference w:id="42"/>
      </w:r>
    </w:p>
    <w:p w14:paraId="724272C1" w14:textId="368FA088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</w:t>
      </w:r>
      <w:r w:rsidR="00C43B69">
        <w:t xml:space="preserve"> </w:t>
      </w:r>
      <w:r w:rsidR="00C43B69" w:rsidRPr="00C43B69">
        <w:t>[</w:t>
      </w:r>
      <w:proofErr w:type="spellStart"/>
      <w:r w:rsidR="00C43B69" w:rsidRPr="00C43B69">
        <w:t>Gaurav</w:t>
      </w:r>
      <w:proofErr w:type="spellEnd"/>
      <w:r w:rsidR="00C43B69" w:rsidRPr="00C43B69">
        <w:t>, Jeffrey, 2019]</w:t>
      </w:r>
      <w:r w:rsidR="005E5F22" w:rsidRPr="00931C08">
        <w:t>.</w:t>
      </w:r>
    </w:p>
    <w:p w14:paraId="6966088C" w14:textId="77777777" w:rsidR="001A6992" w:rsidRDefault="005E5F22">
      <w:pPr>
        <w:pStyle w:val="ListParagraph"/>
        <w:keepNext/>
        <w:ind w:left="0"/>
        <w:jc w:val="center"/>
        <w:pPrChange w:id="46" w:author="Yurii Shchehliuk" w:date="2022-04-28T10:17:00Z">
          <w:pPr>
            <w:pStyle w:val="ListParagraph"/>
            <w:keepNext/>
            <w:ind w:left="0"/>
            <w:jc w:val="left"/>
          </w:pPr>
        </w:pPrChange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1DBD2DA4" w:rsidR="008024C9" w:rsidRPr="004F5EF0" w:rsidRDefault="001A699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Heading3"/>
        <w:ind w:left="540" w:hanging="540"/>
      </w:pPr>
      <w:bookmarkStart w:id="47" w:name="_Toc100158859"/>
      <w:r>
        <w:t xml:space="preserve">Schemat </w:t>
      </w:r>
      <w:r w:rsidR="00916E90">
        <w:t>komunikacji</w:t>
      </w:r>
      <w:bookmarkEnd w:id="47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 w:rsidP="004E7BB5">
      <w:pPr>
        <w:keepNext/>
        <w:spacing w:before="240"/>
        <w:jc w:val="center"/>
        <w:pPrChange w:id="48" w:author="Yurii Shchehliuk" w:date="2022-04-28T16:20:00Z">
          <w:pPr>
            <w:keepNext/>
            <w:jc w:val="center"/>
          </w:pPr>
        </w:pPrChange>
      </w:pPr>
      <w:r>
        <w:rPr>
          <w:noProof/>
        </w:rPr>
        <w:drawing>
          <wp:inline distT="0" distB="0" distL="0" distR="0" wp14:anchorId="4D6CAA23" wp14:editId="5BA9DDB8">
            <wp:extent cx="5035052" cy="3825240"/>
            <wp:effectExtent l="0" t="0" r="0" b="381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252" cy="383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24CAB0F1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Heading2"/>
        <w:ind w:left="180" w:hanging="216"/>
      </w:pPr>
      <w:bookmarkStart w:id="49" w:name="_Toc100158860"/>
      <w:r>
        <w:lastRenderedPageBreak/>
        <w:t xml:space="preserve"> </w:t>
      </w:r>
      <w:r w:rsidR="006C4196" w:rsidRPr="00931C08">
        <w:t>Część praktyczna</w:t>
      </w:r>
      <w:bookmarkEnd w:id="49"/>
    </w:p>
    <w:p w14:paraId="392BE81A" w14:textId="301B36E1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 xml:space="preserve">biznesowe, a w tym wymagania </w:t>
      </w:r>
      <w:r w:rsidR="005A7DFC" w:rsidRPr="00931C08">
        <w:t xml:space="preserve">funkcjonalne </w:t>
      </w:r>
      <w:r w:rsidRPr="00931C08">
        <w:t>oraz 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Heading3"/>
        <w:ind w:left="360" w:hanging="360"/>
      </w:pPr>
      <w:bookmarkStart w:id="50" w:name="_Toc100158861"/>
      <w:r>
        <w:t xml:space="preserve"> </w:t>
      </w:r>
      <w:r w:rsidR="005C7A9A" w:rsidRPr="00931C08">
        <w:t>Analiza wymagań</w:t>
      </w:r>
      <w:bookmarkEnd w:id="50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Heading3"/>
        <w:ind w:left="360" w:hanging="360"/>
      </w:pPr>
      <w:bookmarkStart w:id="51" w:name="_Toc100158862"/>
      <w:r>
        <w:t xml:space="preserve"> </w:t>
      </w:r>
      <w:r w:rsidR="00F2115D" w:rsidRPr="00931C08">
        <w:t>Specyfikacja wymagań</w:t>
      </w:r>
      <w:bookmarkEnd w:id="51"/>
    </w:p>
    <w:p w14:paraId="0DFE86A4" w14:textId="64707453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aplikacji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52" w:author="Yurii Shchehliuk" w:date="2022-04-28T10:1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715"/>
        <w:gridCol w:w="5518"/>
        <w:gridCol w:w="3117"/>
        <w:tblGridChange w:id="53">
          <w:tblGrid>
            <w:gridCol w:w="715"/>
            <w:gridCol w:w="5518"/>
            <w:gridCol w:w="3117"/>
          </w:tblGrid>
        </w:tblGridChange>
      </w:tblGrid>
      <w:tr w:rsidR="00DD5D3F" w:rsidRPr="00931C08" w14:paraId="23EBBC5B" w14:textId="77777777" w:rsidTr="00750192">
        <w:trPr>
          <w:jc w:val="center"/>
        </w:trPr>
        <w:tc>
          <w:tcPr>
            <w:tcW w:w="715" w:type="dxa"/>
            <w:tcPrChange w:id="54" w:author="Yurii Shchehliuk" w:date="2022-04-28T10:18:00Z">
              <w:tcPr>
                <w:tcW w:w="715" w:type="dxa"/>
              </w:tcPr>
            </w:tcPrChange>
          </w:tcPr>
          <w:p w14:paraId="19FCB268" w14:textId="2BA7426F" w:rsidR="00DD5D3F" w:rsidRPr="00931C08" w:rsidRDefault="00DD5D3F" w:rsidP="005A1272">
            <w:commentRangeStart w:id="55"/>
            <w:r w:rsidRPr="00931C08">
              <w:t>ID</w:t>
            </w:r>
          </w:p>
        </w:tc>
        <w:tc>
          <w:tcPr>
            <w:tcW w:w="5518" w:type="dxa"/>
            <w:tcPrChange w:id="56" w:author="Yurii Shchehliuk" w:date="2022-04-28T10:18:00Z">
              <w:tcPr>
                <w:tcW w:w="5518" w:type="dxa"/>
              </w:tcPr>
            </w:tcPrChange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  <w:tcPrChange w:id="57" w:author="Yurii Shchehliuk" w:date="2022-04-28T10:18:00Z">
              <w:tcPr>
                <w:tcW w:w="3117" w:type="dxa"/>
              </w:tcPr>
            </w:tcPrChange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750192">
        <w:trPr>
          <w:jc w:val="center"/>
        </w:trPr>
        <w:tc>
          <w:tcPr>
            <w:tcW w:w="715" w:type="dxa"/>
            <w:tcPrChange w:id="58" w:author="Yurii Shchehliuk" w:date="2022-04-28T10:18:00Z">
              <w:tcPr>
                <w:tcW w:w="715" w:type="dxa"/>
              </w:tcPr>
            </w:tcPrChange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  <w:tcPrChange w:id="59" w:author="Yurii Shchehliuk" w:date="2022-04-28T10:18:00Z">
              <w:tcPr>
                <w:tcW w:w="5518" w:type="dxa"/>
              </w:tcPr>
            </w:tcPrChange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  <w:tcPrChange w:id="60" w:author="Yurii Shchehliuk" w:date="2022-04-28T10:18:00Z">
              <w:tcPr>
                <w:tcW w:w="3117" w:type="dxa"/>
              </w:tcPr>
            </w:tcPrChange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750192">
        <w:trPr>
          <w:jc w:val="center"/>
        </w:trPr>
        <w:tc>
          <w:tcPr>
            <w:tcW w:w="715" w:type="dxa"/>
            <w:tcPrChange w:id="61" w:author="Yurii Shchehliuk" w:date="2022-04-28T10:18:00Z">
              <w:tcPr>
                <w:tcW w:w="715" w:type="dxa"/>
              </w:tcPr>
            </w:tcPrChange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  <w:tcPrChange w:id="62" w:author="Yurii Shchehliuk" w:date="2022-04-28T10:18:00Z">
              <w:tcPr>
                <w:tcW w:w="5518" w:type="dxa"/>
              </w:tcPr>
            </w:tcPrChange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  <w:tcPrChange w:id="63" w:author="Yurii Shchehliuk" w:date="2022-04-28T10:18:00Z">
              <w:tcPr>
                <w:tcW w:w="3117" w:type="dxa"/>
              </w:tcPr>
            </w:tcPrChange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750192">
        <w:trPr>
          <w:jc w:val="center"/>
        </w:trPr>
        <w:tc>
          <w:tcPr>
            <w:tcW w:w="715" w:type="dxa"/>
            <w:tcPrChange w:id="64" w:author="Yurii Shchehliuk" w:date="2022-04-28T10:18:00Z">
              <w:tcPr>
                <w:tcW w:w="715" w:type="dxa"/>
              </w:tcPr>
            </w:tcPrChange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  <w:tcPrChange w:id="65" w:author="Yurii Shchehliuk" w:date="2022-04-28T10:18:00Z">
              <w:tcPr>
                <w:tcW w:w="5518" w:type="dxa"/>
              </w:tcPr>
            </w:tcPrChange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  <w:tcPrChange w:id="66" w:author="Yurii Shchehliuk" w:date="2022-04-28T10:18:00Z">
              <w:tcPr>
                <w:tcW w:w="3117" w:type="dxa"/>
              </w:tcPr>
            </w:tcPrChange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750192">
        <w:trPr>
          <w:jc w:val="center"/>
        </w:trPr>
        <w:tc>
          <w:tcPr>
            <w:tcW w:w="715" w:type="dxa"/>
            <w:tcPrChange w:id="67" w:author="Yurii Shchehliuk" w:date="2022-04-28T10:18:00Z">
              <w:tcPr>
                <w:tcW w:w="715" w:type="dxa"/>
              </w:tcPr>
            </w:tcPrChange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  <w:tcPrChange w:id="68" w:author="Yurii Shchehliuk" w:date="2022-04-28T10:18:00Z">
              <w:tcPr>
                <w:tcW w:w="5518" w:type="dxa"/>
              </w:tcPr>
            </w:tcPrChange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  <w:tcPrChange w:id="69" w:author="Yurii Shchehliuk" w:date="2022-04-28T10:18:00Z">
              <w:tcPr>
                <w:tcW w:w="3117" w:type="dxa"/>
              </w:tcPr>
            </w:tcPrChange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750192">
        <w:trPr>
          <w:jc w:val="center"/>
        </w:trPr>
        <w:tc>
          <w:tcPr>
            <w:tcW w:w="715" w:type="dxa"/>
            <w:tcPrChange w:id="70" w:author="Yurii Shchehliuk" w:date="2022-04-28T10:18:00Z">
              <w:tcPr>
                <w:tcW w:w="715" w:type="dxa"/>
              </w:tcPr>
            </w:tcPrChange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  <w:tcPrChange w:id="71" w:author="Yurii Shchehliuk" w:date="2022-04-28T10:18:00Z">
              <w:tcPr>
                <w:tcW w:w="5518" w:type="dxa"/>
              </w:tcPr>
            </w:tcPrChange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  <w:tcPrChange w:id="72" w:author="Yurii Shchehliuk" w:date="2022-04-28T10:18:00Z">
              <w:tcPr>
                <w:tcW w:w="3117" w:type="dxa"/>
              </w:tcPr>
            </w:tcPrChange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750192">
        <w:trPr>
          <w:jc w:val="center"/>
        </w:trPr>
        <w:tc>
          <w:tcPr>
            <w:tcW w:w="715" w:type="dxa"/>
            <w:tcPrChange w:id="73" w:author="Yurii Shchehliuk" w:date="2022-04-28T10:18:00Z">
              <w:tcPr>
                <w:tcW w:w="715" w:type="dxa"/>
              </w:tcPr>
            </w:tcPrChange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  <w:tcPrChange w:id="74" w:author="Yurii Shchehliuk" w:date="2022-04-28T10:18:00Z">
              <w:tcPr>
                <w:tcW w:w="5518" w:type="dxa"/>
              </w:tcPr>
            </w:tcPrChange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  <w:tcPrChange w:id="75" w:author="Yurii Shchehliuk" w:date="2022-04-28T10:18:00Z">
              <w:tcPr>
                <w:tcW w:w="3117" w:type="dxa"/>
              </w:tcPr>
            </w:tcPrChange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750192">
        <w:trPr>
          <w:jc w:val="center"/>
        </w:trPr>
        <w:tc>
          <w:tcPr>
            <w:tcW w:w="715" w:type="dxa"/>
            <w:tcPrChange w:id="76" w:author="Yurii Shchehliuk" w:date="2022-04-28T10:18:00Z">
              <w:tcPr>
                <w:tcW w:w="715" w:type="dxa"/>
              </w:tcPr>
            </w:tcPrChange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  <w:tcPrChange w:id="77" w:author="Yurii Shchehliuk" w:date="2022-04-28T10:18:00Z">
              <w:tcPr>
                <w:tcW w:w="5518" w:type="dxa"/>
              </w:tcPr>
            </w:tcPrChange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  <w:tcPrChange w:id="78" w:author="Yurii Shchehliuk" w:date="2022-04-28T10:18:00Z">
              <w:tcPr>
                <w:tcW w:w="3117" w:type="dxa"/>
              </w:tcPr>
            </w:tcPrChange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750192">
        <w:trPr>
          <w:jc w:val="center"/>
        </w:trPr>
        <w:tc>
          <w:tcPr>
            <w:tcW w:w="715" w:type="dxa"/>
            <w:tcPrChange w:id="79" w:author="Yurii Shchehliuk" w:date="2022-04-28T10:18:00Z">
              <w:tcPr>
                <w:tcW w:w="715" w:type="dxa"/>
              </w:tcPr>
            </w:tcPrChange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  <w:tcPrChange w:id="80" w:author="Yurii Shchehliuk" w:date="2022-04-28T10:18:00Z">
              <w:tcPr>
                <w:tcW w:w="5518" w:type="dxa"/>
              </w:tcPr>
            </w:tcPrChange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  <w:tcPrChange w:id="81" w:author="Yurii Shchehliuk" w:date="2022-04-28T10:18:00Z">
              <w:tcPr>
                <w:tcW w:w="3117" w:type="dxa"/>
              </w:tcPr>
            </w:tcPrChange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750192">
        <w:trPr>
          <w:jc w:val="center"/>
        </w:trPr>
        <w:tc>
          <w:tcPr>
            <w:tcW w:w="715" w:type="dxa"/>
            <w:tcPrChange w:id="82" w:author="Yurii Shchehliuk" w:date="2022-04-28T10:18:00Z">
              <w:tcPr>
                <w:tcW w:w="715" w:type="dxa"/>
              </w:tcPr>
            </w:tcPrChange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  <w:tcPrChange w:id="83" w:author="Yurii Shchehliuk" w:date="2022-04-28T10:18:00Z">
              <w:tcPr>
                <w:tcW w:w="5518" w:type="dxa"/>
              </w:tcPr>
            </w:tcPrChange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  <w:tcPrChange w:id="84" w:author="Yurii Shchehliuk" w:date="2022-04-28T10:18:00Z">
              <w:tcPr>
                <w:tcW w:w="3117" w:type="dxa"/>
              </w:tcPr>
            </w:tcPrChange>
          </w:tcPr>
          <w:p w14:paraId="0346EDF4" w14:textId="640A4FCD" w:rsidR="007307A8" w:rsidRPr="00931C08" w:rsidRDefault="007307A8" w:rsidP="005A1272">
            <w:r w:rsidRPr="00931C08">
              <w:t>May</w:t>
            </w:r>
            <w:commentRangeEnd w:id="55"/>
            <w:r w:rsidR="007A58FE">
              <w:rPr>
                <w:rStyle w:val="CommentReference"/>
              </w:rPr>
              <w:commentReference w:id="55"/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85" w:author="Yurii Shchehliuk" w:date="2022-04-28T10:1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715"/>
        <w:gridCol w:w="5518"/>
        <w:gridCol w:w="3117"/>
        <w:tblGridChange w:id="86">
          <w:tblGrid>
            <w:gridCol w:w="715"/>
            <w:gridCol w:w="5518"/>
            <w:gridCol w:w="3117"/>
          </w:tblGrid>
        </w:tblGridChange>
      </w:tblGrid>
      <w:tr w:rsidR="007307A8" w:rsidRPr="00931C08" w14:paraId="2BE60D9E" w14:textId="77777777" w:rsidTr="00750192">
        <w:trPr>
          <w:jc w:val="center"/>
        </w:trPr>
        <w:tc>
          <w:tcPr>
            <w:tcW w:w="715" w:type="dxa"/>
            <w:tcPrChange w:id="87" w:author="Yurii Shchehliuk" w:date="2022-04-28T10:18:00Z">
              <w:tcPr>
                <w:tcW w:w="715" w:type="dxa"/>
              </w:tcPr>
            </w:tcPrChange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  <w:tcPrChange w:id="88" w:author="Yurii Shchehliuk" w:date="2022-04-28T10:18:00Z">
              <w:tcPr>
                <w:tcW w:w="5518" w:type="dxa"/>
              </w:tcPr>
            </w:tcPrChange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  <w:tcPrChange w:id="89" w:author="Yurii Shchehliuk" w:date="2022-04-28T10:18:00Z">
              <w:tcPr>
                <w:tcW w:w="3117" w:type="dxa"/>
              </w:tcPr>
            </w:tcPrChange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50192">
        <w:trPr>
          <w:jc w:val="center"/>
        </w:trPr>
        <w:tc>
          <w:tcPr>
            <w:tcW w:w="715" w:type="dxa"/>
            <w:tcPrChange w:id="90" w:author="Yurii Shchehliuk" w:date="2022-04-28T10:18:00Z">
              <w:tcPr>
                <w:tcW w:w="715" w:type="dxa"/>
              </w:tcPr>
            </w:tcPrChange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  <w:tcPrChange w:id="91" w:author="Yurii Shchehliuk" w:date="2022-04-28T10:18:00Z">
              <w:tcPr>
                <w:tcW w:w="5518" w:type="dxa"/>
              </w:tcPr>
            </w:tcPrChange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  <w:tcPrChange w:id="92" w:author="Yurii Shchehliuk" w:date="2022-04-28T10:18:00Z">
              <w:tcPr>
                <w:tcW w:w="3117" w:type="dxa"/>
              </w:tcPr>
            </w:tcPrChange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50192">
        <w:trPr>
          <w:jc w:val="center"/>
        </w:trPr>
        <w:tc>
          <w:tcPr>
            <w:tcW w:w="715" w:type="dxa"/>
            <w:tcPrChange w:id="93" w:author="Yurii Shchehliuk" w:date="2022-04-28T10:18:00Z">
              <w:tcPr>
                <w:tcW w:w="715" w:type="dxa"/>
              </w:tcPr>
            </w:tcPrChange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  <w:tcPrChange w:id="94" w:author="Yurii Shchehliuk" w:date="2022-04-28T10:18:00Z">
              <w:tcPr>
                <w:tcW w:w="5518" w:type="dxa"/>
              </w:tcPr>
            </w:tcPrChange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  <w:tcPrChange w:id="95" w:author="Yurii Shchehliuk" w:date="2022-04-28T10:18:00Z">
              <w:tcPr>
                <w:tcW w:w="3117" w:type="dxa"/>
              </w:tcPr>
            </w:tcPrChange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50192">
        <w:trPr>
          <w:jc w:val="center"/>
        </w:trPr>
        <w:tc>
          <w:tcPr>
            <w:tcW w:w="715" w:type="dxa"/>
            <w:tcPrChange w:id="96" w:author="Yurii Shchehliuk" w:date="2022-04-28T10:18:00Z">
              <w:tcPr>
                <w:tcW w:w="715" w:type="dxa"/>
              </w:tcPr>
            </w:tcPrChange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  <w:tcPrChange w:id="97" w:author="Yurii Shchehliuk" w:date="2022-04-28T10:18:00Z">
              <w:tcPr>
                <w:tcW w:w="5518" w:type="dxa"/>
              </w:tcPr>
            </w:tcPrChange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  <w:tcPrChange w:id="98" w:author="Yurii Shchehliuk" w:date="2022-04-28T10:18:00Z">
              <w:tcPr>
                <w:tcW w:w="3117" w:type="dxa"/>
              </w:tcPr>
            </w:tcPrChange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50192">
        <w:trPr>
          <w:jc w:val="center"/>
        </w:trPr>
        <w:tc>
          <w:tcPr>
            <w:tcW w:w="715" w:type="dxa"/>
            <w:tcPrChange w:id="99" w:author="Yurii Shchehliuk" w:date="2022-04-28T10:18:00Z">
              <w:tcPr>
                <w:tcW w:w="715" w:type="dxa"/>
              </w:tcPr>
            </w:tcPrChange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  <w:tcPrChange w:id="100" w:author="Yurii Shchehliuk" w:date="2022-04-28T10:18:00Z">
              <w:tcPr>
                <w:tcW w:w="5518" w:type="dxa"/>
              </w:tcPr>
            </w:tcPrChange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  <w:tcPrChange w:id="101" w:author="Yurii Shchehliuk" w:date="2022-04-28T10:18:00Z">
              <w:tcPr>
                <w:tcW w:w="3117" w:type="dxa"/>
              </w:tcPr>
            </w:tcPrChange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50192">
        <w:trPr>
          <w:jc w:val="center"/>
        </w:trPr>
        <w:tc>
          <w:tcPr>
            <w:tcW w:w="715" w:type="dxa"/>
            <w:tcPrChange w:id="102" w:author="Yurii Shchehliuk" w:date="2022-04-28T10:18:00Z">
              <w:tcPr>
                <w:tcW w:w="715" w:type="dxa"/>
              </w:tcPr>
            </w:tcPrChange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  <w:tcPrChange w:id="103" w:author="Yurii Shchehliuk" w:date="2022-04-28T10:18:00Z">
              <w:tcPr>
                <w:tcW w:w="5518" w:type="dxa"/>
              </w:tcPr>
            </w:tcPrChange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  <w:tcPrChange w:id="104" w:author="Yurii Shchehliuk" w:date="2022-04-28T10:18:00Z">
              <w:tcPr>
                <w:tcW w:w="3117" w:type="dxa"/>
              </w:tcPr>
            </w:tcPrChange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Heading3"/>
        <w:spacing w:before="0"/>
        <w:ind w:left="360" w:hanging="360"/>
      </w:pPr>
      <w:bookmarkStart w:id="105" w:name="_Toc100158863"/>
      <w:r>
        <w:t xml:space="preserve"> </w:t>
      </w:r>
      <w:r w:rsidR="00C16E9B" w:rsidRPr="00C75DBB">
        <w:t>Diagram przypadków użycia</w:t>
      </w:r>
      <w:bookmarkEnd w:id="105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4BEA2207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 xml:space="preserve">. W tym przypadku zostały zdefiniowane </w:t>
      </w:r>
      <w:del w:id="106" w:author="Yurii Shchehliuk" w:date="2022-04-28T12:23:00Z">
        <w:r w:rsidDel="003514BB">
          <w:delText xml:space="preserve">dwa </w:delText>
        </w:r>
      </w:del>
      <w:ins w:id="107" w:author="Yurii Shchehliuk" w:date="2022-04-28T12:23:00Z">
        <w:r w:rsidR="003514BB">
          <w:t xml:space="preserve">trzy </w:t>
        </w:r>
      </w:ins>
      <w:r>
        <w:t>aktorzy któr</w:t>
      </w:r>
      <w:ins w:id="108" w:author="Yurii Shchehliuk" w:date="2022-04-28T12:23:00Z">
        <w:r w:rsidR="003514BB">
          <w:t>zy</w:t>
        </w:r>
      </w:ins>
      <w:del w:id="109" w:author="Yurii Shchehliuk" w:date="2022-04-28T12:23:00Z">
        <w:r w:rsidDel="003514BB">
          <w:delText>e</w:delText>
        </w:r>
      </w:del>
      <w:r>
        <w:t xml:space="preserve"> reprezentują poruszania</w:t>
      </w:r>
      <w:del w:id="110" w:author="Yurii Shchehliuk" w:date="2022-04-28T12:24:00Z">
        <w:r w:rsidDel="00466D9A">
          <w:delText xml:space="preserve"> się z uprawieniami administratora</w:delText>
        </w:r>
      </w:del>
      <w:ins w:id="111" w:author="Yurii Shchehliuk" w:date="2022-04-28T12:23:00Z">
        <w:r w:rsidR="003514BB">
          <w:t xml:space="preserve"> użytkownika</w:t>
        </w:r>
      </w:ins>
      <w:ins w:id="112" w:author="Yurii Shchehliuk" w:date="2022-04-28T12:24:00Z">
        <w:r w:rsidR="00466D9A">
          <w:t xml:space="preserve"> zalogowanego, administratora</w:t>
        </w:r>
      </w:ins>
      <w:ins w:id="113" w:author="Yurii Shchehliuk" w:date="2022-04-28T12:23:00Z">
        <w:r w:rsidR="003514BB">
          <w:t xml:space="preserve"> oraz </w:t>
        </w:r>
      </w:ins>
      <w:del w:id="114" w:author="Yurii Shchehliuk" w:date="2022-04-28T12:23:00Z">
        <w:r w:rsidDel="003514BB">
          <w:delText xml:space="preserve"> oraz </w:delText>
        </w:r>
      </w:del>
      <w:r>
        <w:t>gościa.</w:t>
      </w:r>
    </w:p>
    <w:p w14:paraId="6C527A25" w14:textId="21FDC302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</w:t>
      </w:r>
      <w:ins w:id="115" w:author="Yurii Shchehliuk" w:date="2022-04-28T10:18:00Z">
        <w:r w:rsidR="00805211">
          <w:t> </w:t>
        </w:r>
      </w:ins>
      <w:del w:id="116" w:author="Yurii Shchehliuk" w:date="2022-04-28T10:18:00Z">
        <w:r w:rsidR="00EE09BE" w:rsidDel="00805211">
          <w:delText xml:space="preserve"> </w:delText>
        </w:r>
      </w:del>
      <w:r w:rsidR="00EE09BE">
        <w:t>tym miejscem publicznym</w:t>
      </w:r>
      <w:r w:rsidR="00FA0DAD">
        <w:t>.</w:t>
      </w:r>
    </w:p>
    <w:p w14:paraId="118DC97F" w14:textId="22B9CFF0" w:rsidR="00EE09BE" w:rsidRPr="00FB1CD0" w:rsidRDefault="00EE09BE" w:rsidP="00B222DF">
      <w:pPr>
        <w:ind w:firstLine="360"/>
        <w:rPr>
          <w:lang w:val="uk-UA"/>
        </w:rPr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</w:t>
      </w:r>
      <w:ins w:id="117" w:author="Yurii Shchehliuk" w:date="2022-04-28T12:28:00Z">
        <w:r w:rsidR="00C04739">
          <w:t xml:space="preserve"> (</w:t>
        </w:r>
        <w:r w:rsidR="00C04739" w:rsidRPr="00C04739">
          <w:rPr>
            <w:i/>
            <w:iCs/>
            <w:rPrChange w:id="118" w:author="Yurii Shchehliuk" w:date="2022-04-28T12:28:00Z">
              <w:rPr/>
            </w:rPrChange>
          </w:rPr>
          <w:t xml:space="preserve">ang. Enterprise </w:t>
        </w:r>
        <w:proofErr w:type="spellStart"/>
        <w:r w:rsidR="00C04739" w:rsidRPr="00C04739">
          <w:rPr>
            <w:i/>
            <w:iCs/>
            <w:rPrChange w:id="119" w:author="Yurii Shchehliuk" w:date="2022-04-28T12:28:00Z">
              <w:rPr/>
            </w:rPrChange>
          </w:rPr>
          <w:t>resource</w:t>
        </w:r>
        <w:proofErr w:type="spellEnd"/>
        <w:r w:rsidR="00C04739" w:rsidRPr="00C04739">
          <w:rPr>
            <w:i/>
            <w:iCs/>
            <w:rPrChange w:id="120" w:author="Yurii Shchehliuk" w:date="2022-04-28T12:28:00Z">
              <w:rPr/>
            </w:rPrChange>
          </w:rPr>
          <w:t xml:space="preserve"> </w:t>
        </w:r>
        <w:proofErr w:type="spellStart"/>
        <w:r w:rsidR="00C04739" w:rsidRPr="00C04739">
          <w:rPr>
            <w:i/>
            <w:iCs/>
            <w:rPrChange w:id="121" w:author="Yurii Shchehliuk" w:date="2022-04-28T12:28:00Z">
              <w:rPr/>
            </w:rPrChange>
          </w:rPr>
          <w:t>planning</w:t>
        </w:r>
        <w:proofErr w:type="spellEnd"/>
        <w:r w:rsidR="00C04739">
          <w:t>)</w:t>
        </w:r>
      </w:ins>
      <w:r w:rsidR="00BF0F43">
        <w:t>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11540B8C" w:rsidR="00D2505B" w:rsidRPr="00E22024" w:rsidRDefault="00E03930">
      <w:pPr>
        <w:keepNext/>
        <w:jc w:val="center"/>
        <w:pPrChange w:id="122" w:author="Yurii Shchehliuk" w:date="2022-04-28T10:18:00Z">
          <w:pPr>
            <w:keepNext/>
          </w:pPr>
        </w:pPrChange>
      </w:pPr>
      <w:r>
        <w:rPr>
          <w:noProof/>
        </w:rPr>
        <w:lastRenderedPageBreak/>
        <w:drawing>
          <wp:inline distT="0" distB="0" distL="0" distR="0" wp14:anchorId="2B632B00" wp14:editId="6EB9F39A">
            <wp:extent cx="5943600" cy="6106160"/>
            <wp:effectExtent l="0" t="0" r="0" b="889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87B1" w14:textId="31275064" w:rsidR="00F6233E" w:rsidRPr="004F5EF0" w:rsidRDefault="00D2505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4C43C81F" w:rsidR="00C75DBB" w:rsidRPr="004F5EF0" w:rsidRDefault="00F46DD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Heading3"/>
        <w:ind w:left="360" w:hanging="360"/>
      </w:pPr>
      <w:bookmarkStart w:id="123" w:name="_Toc100158864"/>
      <w:r>
        <w:t xml:space="preserve"> </w:t>
      </w:r>
      <w:r w:rsidR="00945889" w:rsidRPr="00181CDE">
        <w:t>Prototypy interfejsu</w:t>
      </w:r>
      <w:bookmarkEnd w:id="123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21CE6481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</w:t>
      </w:r>
      <w:ins w:id="124" w:author="Yurii Shchehliuk" w:date="2022-04-28T10:18:00Z">
        <w:r w:rsidR="000E3929">
          <w:t> </w:t>
        </w:r>
      </w:ins>
      <w:proofErr w:type="spellStart"/>
      <w:del w:id="125" w:author="Yurii Shchehliuk" w:date="2022-04-28T10:18:00Z">
        <w:r w:rsidDel="000E3929">
          <w:delText xml:space="preserve"> </w:delText>
        </w:r>
      </w:del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5653343F" w:rsidR="00502B30" w:rsidRPr="004F5EF0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5108498D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>a stworzona aplikacja mobilna z opisem 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45FA78F2" w:rsidR="00D24E61" w:rsidRPr="004F5EF0" w:rsidRDefault="00CF7EEB" w:rsidP="00D24E61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  <w:jc w:val="center"/>
        <w:pPrChange w:id="126" w:author="Yurii Shchehliuk" w:date="2022-04-28T10:18:00Z">
          <w:pPr>
            <w:keepNext/>
            <w:spacing w:before="240" w:after="240"/>
          </w:pPr>
        </w:pPrChange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1FAD5FB5" w:rsidR="00DD1343" w:rsidRPr="004F5EF0" w:rsidRDefault="0031514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>
      <w:pPr>
        <w:keepNext/>
        <w:rPr>
          <w:noProof/>
        </w:rPr>
        <w:pPrChange w:id="127" w:author="Yurii Shchehliuk" w:date="2022-04-28T10:19:00Z">
          <w:pPr>
            <w:keepNext/>
            <w:jc w:val="center"/>
          </w:pPr>
        </w:pPrChange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6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72F567AC" w:rsidR="00E377A3" w:rsidRPr="004F5EF0" w:rsidRDefault="00E377A3" w:rsidP="00E377A3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0C6C11">
        <w:rPr>
          <w:i w:val="0"/>
          <w:iCs w:val="0"/>
          <w:sz w:val="20"/>
          <w:szCs w:val="20"/>
        </w:rPr>
        <w:t>G</w:t>
      </w:r>
      <w:r w:rsidRPr="004F5EF0">
        <w:rPr>
          <w:i w:val="0"/>
          <w:iCs w:val="0"/>
          <w:sz w:val="20"/>
          <w:szCs w:val="20"/>
        </w:rPr>
        <w:t>łówn</w:t>
      </w:r>
      <w:r w:rsidR="00782D61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stron</w:t>
      </w:r>
      <w:r w:rsidR="00A82CC3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4B9715BD" w:rsidR="00701833" w:rsidRDefault="00701833" w:rsidP="00164A49">
      <w:r>
        <w:lastRenderedPageBreak/>
        <w:t xml:space="preserve">Przegląd zamówienia nieco się różni miedzy aplikacjami, </w:t>
      </w:r>
      <w:r w:rsidR="000C6C11">
        <w:t xml:space="preserve">dlatego </w:t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7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63977B53" w:rsidR="00701833" w:rsidRPr="004F5EF0" w:rsidRDefault="00701833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6A12551F">
            <wp:extent cx="5965615" cy="3002280"/>
            <wp:effectExtent l="0" t="0" r="0" b="762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8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5988239" cy="3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4562F9D1" w:rsidR="00701833" w:rsidRPr="004F5EF0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222F4FA5" w14:textId="77777777" w:rsidR="00E31E1B" w:rsidRDefault="00E31E1B" w:rsidP="009F4AB4">
      <w:pPr>
        <w:keepNext/>
        <w:rPr>
          <w:noProof/>
        </w:rPr>
      </w:pPr>
    </w:p>
    <w:p w14:paraId="55F3848B" w14:textId="38013A88" w:rsidR="00E00FC8" w:rsidRDefault="00E00FC8" w:rsidP="00FB1CD0">
      <w:pPr>
        <w:keepNext/>
        <w:jc w:val="center"/>
      </w:pPr>
      <w:r>
        <w:rPr>
          <w:noProof/>
        </w:rPr>
        <w:drawing>
          <wp:inline distT="0" distB="0" distL="0" distR="0" wp14:anchorId="7BC469E2" wp14:editId="0170B043">
            <wp:extent cx="5905500" cy="2684100"/>
            <wp:effectExtent l="0" t="0" r="0" b="254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 rotWithShape="1">
                    <a:blip r:embed="rId39"/>
                    <a:srcRect l="12824" r="12664" b="6906"/>
                    <a:stretch/>
                  </pic:blipFill>
                  <pic:spPr bwMode="auto">
                    <a:xfrm>
                      <a:off x="0" y="0"/>
                      <a:ext cx="5928145" cy="269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F76E" w14:textId="01169887" w:rsidR="00E843A5" w:rsidRPr="004F5EF0" w:rsidRDefault="00E00FC8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4A60FDD5" w14:textId="77777777" w:rsidR="00E31E1B" w:rsidRDefault="00E31E1B" w:rsidP="009F4AB4">
      <w:pPr>
        <w:keepNext/>
        <w:jc w:val="center"/>
        <w:rPr>
          <w:noProof/>
        </w:rPr>
      </w:pPr>
    </w:p>
    <w:p w14:paraId="13A16B46" w14:textId="3B1C5E78" w:rsidR="004766A5" w:rsidRDefault="004766A5" w:rsidP="009F4AB4">
      <w:pPr>
        <w:keepNext/>
        <w:jc w:val="center"/>
      </w:pPr>
      <w:r>
        <w:rPr>
          <w:noProof/>
        </w:rPr>
        <w:drawing>
          <wp:inline distT="0" distB="0" distL="0" distR="0" wp14:anchorId="30B92DF9" wp14:editId="5926E85B">
            <wp:extent cx="4968080" cy="3383280"/>
            <wp:effectExtent l="0" t="0" r="444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5" r="23929"/>
                    <a:stretch/>
                  </pic:blipFill>
                  <pic:spPr bwMode="auto">
                    <a:xfrm>
                      <a:off x="0" y="0"/>
                      <a:ext cx="4981303" cy="339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09F5C" w14:textId="7E29CEFF" w:rsidR="004766A5" w:rsidRPr="004F5EF0" w:rsidRDefault="004766A5" w:rsidP="004766A5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4943FACB" w:rsidR="00211706" w:rsidRPr="004F5EF0" w:rsidRDefault="00211706" w:rsidP="0021170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Heading3"/>
        <w:ind w:left="360" w:hanging="360"/>
      </w:pPr>
      <w:bookmarkStart w:id="128" w:name="_Toc100158865"/>
      <w:r>
        <w:t xml:space="preserve"> </w:t>
      </w:r>
      <w:r w:rsidR="00F2115D" w:rsidRPr="00931C08">
        <w:t>Implementacja</w:t>
      </w:r>
      <w:bookmarkEnd w:id="128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Heading4"/>
        <w:ind w:left="540" w:hanging="540"/>
      </w:pPr>
      <w:r>
        <w:lastRenderedPageBreak/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7787921F" w:rsidR="005633D0" w:rsidRPr="00DA09A5" w:rsidRDefault="00FE2567" w:rsidP="00B937B4">
      <w:pPr>
        <w:pStyle w:val="Caption"/>
        <w:jc w:val="center"/>
        <w:rPr>
          <w:i w:val="0"/>
          <w:iCs w:val="0"/>
          <w:sz w:val="22"/>
          <w:szCs w:val="22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736A0" w:rsidRPr="00DA09A5">
        <w:rPr>
          <w:i w:val="0"/>
          <w:iCs w:val="0"/>
          <w:noProof/>
          <w:sz w:val="20"/>
          <w:szCs w:val="20"/>
        </w:rPr>
        <w:t>25</w:t>
      </w:r>
      <w:r w:rsidRPr="00FB1CD0">
        <w:rPr>
          <w:i w:val="0"/>
          <w:iCs w:val="0"/>
          <w:sz w:val="20"/>
          <w:szCs w:val="20"/>
        </w:rPr>
        <w:fldChar w:fldCharType="end"/>
      </w:r>
      <w:r w:rsidR="005A1E0B" w:rsidRPr="00DA09A5">
        <w:rPr>
          <w:i w:val="0"/>
          <w:iCs w:val="0"/>
          <w:sz w:val="20"/>
          <w:szCs w:val="20"/>
        </w:rPr>
        <w:t xml:space="preserve"> Diagram relacji tabel</w:t>
      </w:r>
      <w:r w:rsidR="005A1E0B" w:rsidRPr="00DA09A5">
        <w:rPr>
          <w:i w:val="0"/>
          <w:iCs w:val="0"/>
          <w:sz w:val="20"/>
          <w:szCs w:val="20"/>
        </w:rPr>
        <w:br/>
        <w:t xml:space="preserve">Źródło: </w:t>
      </w:r>
      <w:r w:rsidR="005A1E0B" w:rsidRPr="00DA09A5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Heading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1914675B" w:rsidR="005633D0" w:rsidRPr="0037359C" w:rsidRDefault="00FE2567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26</w:t>
      </w:r>
      <w:r w:rsidRPr="00FB1CD0">
        <w:rPr>
          <w:i w:val="0"/>
          <w:iCs w:val="0"/>
          <w:sz w:val="20"/>
          <w:szCs w:val="20"/>
        </w:rPr>
        <w:fldChar w:fldCharType="end"/>
      </w:r>
      <w:r w:rsidRPr="00FB1CD0">
        <w:rPr>
          <w:i w:val="0"/>
          <w:iCs w:val="0"/>
          <w:sz w:val="20"/>
          <w:szCs w:val="20"/>
        </w:rPr>
        <w:t xml:space="preserve"> Struktura plików rozwiązania REST API </w:t>
      </w:r>
      <w:r w:rsidRPr="00FB1CD0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05A90BA7" w:rsidR="000521DC" w:rsidRPr="00DA09A5" w:rsidRDefault="007B20EB" w:rsidP="000521DC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27</w:t>
      </w:r>
      <w:r w:rsidRPr="00FB1CD0">
        <w:rPr>
          <w:i w:val="0"/>
          <w:iCs w:val="0"/>
          <w:sz w:val="20"/>
          <w:szCs w:val="20"/>
        </w:rPr>
        <w:fldChar w:fldCharType="end"/>
      </w:r>
      <w:r w:rsidR="000521DC" w:rsidRPr="00DA09A5">
        <w:rPr>
          <w:i w:val="0"/>
          <w:iCs w:val="0"/>
          <w:sz w:val="22"/>
          <w:szCs w:val="22"/>
        </w:rPr>
        <w:t xml:space="preserve"> </w:t>
      </w:r>
      <w:r w:rsidR="000521DC" w:rsidRPr="00DA09A5">
        <w:rPr>
          <w:i w:val="0"/>
          <w:iCs w:val="0"/>
          <w:sz w:val="20"/>
          <w:szCs w:val="20"/>
        </w:rPr>
        <w:t xml:space="preserve">Serwisy </w:t>
      </w:r>
      <w:r w:rsidR="00495527" w:rsidRPr="00DA09A5">
        <w:rPr>
          <w:i w:val="0"/>
          <w:iCs w:val="0"/>
          <w:sz w:val="20"/>
          <w:szCs w:val="20"/>
        </w:rPr>
        <w:t xml:space="preserve">i modele </w:t>
      </w:r>
      <w:r w:rsidR="000521DC" w:rsidRPr="00DA09A5">
        <w:rPr>
          <w:i w:val="0"/>
          <w:iCs w:val="0"/>
          <w:sz w:val="20"/>
          <w:szCs w:val="20"/>
        </w:rPr>
        <w:t>aplikacji</w:t>
      </w:r>
      <w:r w:rsidR="00495527" w:rsidRPr="00DA09A5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A09A5">
        <w:rPr>
          <w:i w:val="0"/>
          <w:iCs w:val="0"/>
          <w:sz w:val="20"/>
          <w:szCs w:val="20"/>
        </w:rPr>
        <w:t>Domain</w:t>
      </w:r>
      <w:proofErr w:type="spellEnd"/>
      <w:r w:rsidR="000521DC" w:rsidRPr="00DA09A5">
        <w:rPr>
          <w:i w:val="0"/>
          <w:iCs w:val="0"/>
          <w:sz w:val="20"/>
          <w:szCs w:val="20"/>
        </w:rPr>
        <w:br/>
      </w:r>
      <w:r w:rsidR="001D738B" w:rsidRPr="00DA09A5">
        <w:rPr>
          <w:i w:val="0"/>
          <w:iCs w:val="0"/>
          <w:sz w:val="20"/>
          <w:szCs w:val="20"/>
        </w:rPr>
        <w:t>Źródło</w:t>
      </w:r>
      <w:r w:rsidR="000521DC" w:rsidRPr="00DA09A5">
        <w:rPr>
          <w:i w:val="0"/>
          <w:iCs w:val="0"/>
          <w:sz w:val="20"/>
          <w:szCs w:val="20"/>
        </w:rPr>
        <w:t xml:space="preserve">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>
      <w:pPr>
        <w:keepNext/>
        <w:jc w:val="center"/>
        <w:pPrChange w:id="129" w:author="Yurii Shchehliuk" w:date="2022-04-28T10:20:00Z">
          <w:pPr>
            <w:keepNext/>
          </w:pPr>
        </w:pPrChange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636024AB" w:rsidR="00931C08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28</w:t>
      </w:r>
      <w:r w:rsidRPr="00FB1CD0">
        <w:rPr>
          <w:i w:val="0"/>
          <w:iCs w:val="0"/>
          <w:sz w:val="20"/>
          <w:szCs w:val="20"/>
        </w:rPr>
        <w:fldChar w:fldCharType="end"/>
      </w:r>
      <w:r w:rsidR="00931C08" w:rsidRPr="00DA09A5">
        <w:rPr>
          <w:i w:val="0"/>
          <w:iCs w:val="0"/>
          <w:sz w:val="20"/>
          <w:szCs w:val="20"/>
        </w:rPr>
        <w:t xml:space="preserve"> Konfiguracja aplikacji </w:t>
      </w:r>
      <w:proofErr w:type="spellStart"/>
      <w:r w:rsidR="006E31E8" w:rsidRPr="00DA09A5">
        <w:rPr>
          <w:i w:val="0"/>
          <w:iCs w:val="0"/>
          <w:sz w:val="20"/>
          <w:szCs w:val="20"/>
        </w:rPr>
        <w:t>backendowej</w:t>
      </w:r>
      <w:proofErr w:type="spellEnd"/>
      <w:r w:rsidR="00931C08" w:rsidRPr="00DA09A5">
        <w:rPr>
          <w:i w:val="0"/>
          <w:iCs w:val="0"/>
          <w:sz w:val="20"/>
          <w:szCs w:val="20"/>
        </w:rPr>
        <w:br/>
        <w:t xml:space="preserve">Źródło: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 xml:space="preserve">ang. Data Transfer </w:t>
      </w:r>
      <w:r w:rsidR="00E154E4" w:rsidRPr="009F4AB4">
        <w:rPr>
          <w:i/>
          <w:iCs/>
        </w:rPr>
        <w:lastRenderedPageBreak/>
        <w:t>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13EC872A" w14:textId="186DD6A1" w:rsidR="007B20EB" w:rsidRPr="004F5EF0" w:rsidRDefault="00087051" w:rsidP="00FB1CD0">
      <w:pPr>
        <w:keepNext/>
        <w:spacing w:before="240"/>
        <w:ind w:firstLine="90"/>
        <w:jc w:val="center"/>
        <w:rPr>
          <w:sz w:val="20"/>
          <w:szCs w:val="20"/>
        </w:rPr>
      </w:pPr>
      <w:commentRangeStart w:id="130"/>
      <w:del w:id="131" w:author="Yurii Shchehliuk" w:date="2022-04-28T12:11:00Z">
        <w:r w:rsidRPr="004F5EF0" w:rsidDel="006838E6">
          <w:rPr>
            <w:noProof/>
            <w:sz w:val="20"/>
            <w:szCs w:val="20"/>
          </w:rPr>
          <w:drawing>
            <wp:inline distT="0" distB="0" distL="0" distR="0" wp14:anchorId="4877CAA0" wp14:editId="6C15B92D">
              <wp:extent cx="5943600" cy="2804160"/>
              <wp:effectExtent l="0" t="0" r="0" b="0"/>
              <wp:docPr id="17" name="Picture 17" descr="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Picture 17" descr="Text&#10;&#10;Description automatically generated"/>
                      <pic:cNvPicPr/>
                    </pic:nvPicPr>
                    <pic:blipFill rotWithShape="1">
                      <a:blip r:embed="rId46"/>
                      <a:srcRect b="1604"/>
                      <a:stretch/>
                    </pic:blipFill>
                    <pic:spPr bwMode="auto">
                      <a:xfrm>
                        <a:off x="0" y="0"/>
                        <a:ext cx="5943600" cy="28041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commentRangeEnd w:id="130"/>
      <w:r w:rsidR="00FF31DC">
        <w:rPr>
          <w:rStyle w:val="CommentReference"/>
        </w:rPr>
        <w:commentReference w:id="130"/>
      </w:r>
      <w:ins w:id="132" w:author="Yurii Shchehliuk" w:date="2022-04-28T12:11:00Z">
        <w:r w:rsidR="006838E6" w:rsidRPr="006838E6">
          <w:rPr>
            <w:noProof/>
            <w:sz w:val="20"/>
            <w:szCs w:val="20"/>
          </w:rPr>
          <w:drawing>
            <wp:inline distT="0" distB="0" distL="0" distR="0" wp14:anchorId="7697566E" wp14:editId="39BD332D">
              <wp:extent cx="6511925" cy="3312795"/>
              <wp:effectExtent l="0" t="0" r="3175" b="1905"/>
              <wp:docPr id="24" name="Picture 24" descr="Text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Picture 24" descr="Text&#10;&#10;Description automatically generated with medium confidence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11925" cy="33127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C981E1D" w14:textId="42AFCC6D" w:rsidR="00087051" w:rsidRPr="00DA09A5" w:rsidRDefault="007B20EB" w:rsidP="00916E90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29</w:t>
      </w:r>
      <w:r w:rsidRPr="00FB1CD0">
        <w:rPr>
          <w:i w:val="0"/>
          <w:iCs w:val="0"/>
          <w:sz w:val="20"/>
          <w:szCs w:val="20"/>
        </w:rPr>
        <w:fldChar w:fldCharType="end"/>
      </w:r>
      <w:r w:rsidR="00916E90" w:rsidRPr="00DA09A5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5F8B6CA3" w14:textId="15922A46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</w:t>
      </w:r>
      <w:ins w:id="133" w:author="Yurii Shchehliuk" w:date="2022-04-28T10:21:00Z">
        <w:r w:rsidR="006A1D2E">
          <w:t> </w:t>
        </w:r>
      </w:ins>
      <w:del w:id="134" w:author="Yurii Shchehliuk" w:date="2022-04-28T10:21:00Z">
        <w:r w:rsidR="002F6F63" w:rsidDel="006A1D2E">
          <w:delText xml:space="preserve"> </w:delText>
        </w:r>
      </w:del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1B08E508" w:rsidR="004C784D" w:rsidRPr="00DA09A5" w:rsidRDefault="007B20EB" w:rsidP="004C784D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30</w:t>
      </w:r>
      <w:r w:rsidRPr="00FB1CD0">
        <w:rPr>
          <w:i w:val="0"/>
          <w:iCs w:val="0"/>
          <w:sz w:val="20"/>
          <w:szCs w:val="20"/>
        </w:rPr>
        <w:fldChar w:fldCharType="end"/>
      </w:r>
      <w:r w:rsidR="004C784D" w:rsidRPr="00DA09A5">
        <w:rPr>
          <w:i w:val="0"/>
          <w:iCs w:val="0"/>
          <w:sz w:val="20"/>
          <w:szCs w:val="20"/>
        </w:rPr>
        <w:t xml:space="preserve"> Architektura aplikacji </w:t>
      </w:r>
      <w:proofErr w:type="spellStart"/>
      <w:r w:rsidR="004C784D" w:rsidRPr="00DA09A5">
        <w:rPr>
          <w:i w:val="0"/>
          <w:iCs w:val="0"/>
          <w:sz w:val="20"/>
          <w:szCs w:val="20"/>
        </w:rPr>
        <w:t>frontendowej</w:t>
      </w:r>
      <w:proofErr w:type="spellEnd"/>
      <w:r w:rsidR="004C784D" w:rsidRPr="00DA09A5">
        <w:rPr>
          <w:i w:val="0"/>
          <w:iCs w:val="0"/>
          <w:sz w:val="20"/>
          <w:szCs w:val="20"/>
        </w:rPr>
        <w:t xml:space="preserve"> </w:t>
      </w:r>
      <w:r w:rsidR="004C784D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5D61A568" w:rsidR="00F72033" w:rsidRDefault="004C784D" w:rsidP="004C784D">
      <w:commentRangeStart w:id="135"/>
      <w:commentRangeStart w:id="136"/>
      <w:r>
        <w:t xml:space="preserve">Aplikacja </w:t>
      </w:r>
      <w:del w:id="137" w:author="Yurii Shchehliuk" w:date="2022-04-28T10:51:00Z">
        <w:r w:rsidR="003A092A" w:rsidDel="00BC2599">
          <w:delText xml:space="preserve">postawiona </w:delText>
        </w:r>
      </w:del>
      <w:ins w:id="138" w:author="Yurii Shchehliuk" w:date="2022-04-28T10:51:00Z">
        <w:r w:rsidR="00BC2599">
          <w:t>oparta o</w:t>
        </w:r>
      </w:ins>
      <w:del w:id="139" w:author="Yurii Shchehliuk" w:date="2022-04-28T10:51:00Z">
        <w:r w:rsidR="003A092A" w:rsidDel="00BC2599">
          <w:delText>na</w:delText>
        </w:r>
      </w:del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del w:id="140" w:author="Yurii Shchehliuk" w:date="2022-04-28T10:51:00Z">
        <w:r w:rsidR="00D96EFD" w:rsidDel="00BC2599">
          <w:delText xml:space="preserve">a </w:delText>
        </w:r>
      </w:del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A61669">
        <w:t>ę</w:t>
      </w:r>
      <w:r w:rsidR="00E872BE">
        <w:t xml:space="preserve"> http zapytania 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ins w:id="141" w:author="Yurii Shchehliuk" w:date="2022-04-28T10:52:00Z">
        <w:r w:rsidR="00380E7B">
          <w:t>.</w:t>
        </w:r>
      </w:ins>
      <w:ins w:id="142" w:author="Yurii Shchehliuk" w:date="2022-04-28T10:51:00Z">
        <w:r w:rsidR="00BC2599">
          <w:t xml:space="preserve"> </w:t>
        </w:r>
      </w:ins>
      <w:ins w:id="143" w:author="Yurii Shchehliuk" w:date="2022-04-28T10:52:00Z">
        <w:r w:rsidR="00380E7B">
          <w:t xml:space="preserve">Opracowane dane z serwisów są </w:t>
        </w:r>
      </w:ins>
      <w:ins w:id="144" w:author="Yurii Shchehliuk" w:date="2022-04-28T10:53:00Z">
        <w:r w:rsidR="00380E7B">
          <w:t>p</w:t>
        </w:r>
      </w:ins>
      <w:ins w:id="145" w:author="Yurii Shchehliuk" w:date="2022-04-28T10:52:00Z">
        <w:r w:rsidR="00380E7B">
          <w:t>rzekazywane do</w:t>
        </w:r>
      </w:ins>
      <w:del w:id="146" w:author="Yurii Shchehliuk" w:date="2022-04-28T10:51:00Z">
        <w:r w:rsidR="003426E0" w:rsidDel="00BC2599">
          <w:delText>,</w:delText>
        </w:r>
        <w:r w:rsidR="00E972F9" w:rsidDel="00BC2599">
          <w:delText xml:space="preserve"> w większym stopniu </w:delText>
        </w:r>
        <w:r w:rsidR="002B7EF3" w:rsidDel="00BC2599">
          <w:delText xml:space="preserve">ze względu korzystania z </w:delText>
        </w:r>
      </w:del>
      <w:del w:id="147" w:author="Yurii Shchehliuk" w:date="2022-04-28T10:52:00Z">
        <w:r w:rsidR="00E972F9" w:rsidDel="00380E7B">
          <w:delText xml:space="preserve">asynchronicznych </w:delText>
        </w:r>
        <w:r w:rsidR="002B7EF3" w:rsidDel="00380E7B">
          <w:delText>zapyta</w:delText>
        </w:r>
      </w:del>
      <w:del w:id="148" w:author="Yurii Shchehliuk" w:date="2022-04-28T10:51:00Z">
        <w:r w:rsidR="002B7EF3" w:rsidDel="00BC2599">
          <w:delText>ń</w:delText>
        </w:r>
      </w:del>
      <w:del w:id="149" w:author="Yurii Shchehliuk" w:date="2022-04-28T10:52:00Z">
        <w:r w:rsidR="002B7EF3" w:rsidDel="00380E7B">
          <w:delText xml:space="preserve"> z </w:delText>
        </w:r>
        <w:r w:rsidR="00E972F9" w:rsidDel="00380E7B">
          <w:delText>kolekcji pod nazwą „Observable”</w:delText>
        </w:r>
        <w:r w:rsidR="00A92676" w:rsidDel="00380E7B">
          <w:delText xml:space="preserve">. </w:delText>
        </w:r>
        <w:r w:rsidR="000568B1" w:rsidDel="00380E7B">
          <w:delText xml:space="preserve">Zarządzanie danymi </w:delText>
        </w:r>
        <w:r w:rsidR="00F72033" w:rsidDel="00380E7B">
          <w:delText>zaimplementowan</w:delText>
        </w:r>
        <w:r w:rsidR="000568B1" w:rsidDel="00380E7B">
          <w:delText>e</w:delText>
        </w:r>
        <w:r w:rsidR="00F72033" w:rsidDel="00380E7B">
          <w:delText xml:space="preserve"> w serwisach</w:delText>
        </w:r>
      </w:del>
      <w:del w:id="150" w:author="Yurii Shchehliuk" w:date="2022-04-28T10:53:00Z">
        <w:r w:rsidR="001B73A2" w:rsidDel="00380E7B">
          <w:delText>,</w:delText>
        </w:r>
        <w:r w:rsidR="00436453" w:rsidDel="00380E7B">
          <w:delText xml:space="preserve"> </w:delText>
        </w:r>
        <w:r w:rsidR="00F72033" w:rsidDel="00380E7B">
          <w:delText>a</w:delText>
        </w:r>
      </w:del>
      <w:r w:rsidR="00F72033">
        <w:t xml:space="preserve"> komponent</w:t>
      </w:r>
      <w:ins w:id="151" w:author="Yurii Shchehliuk" w:date="2022-04-28T10:53:00Z">
        <w:r w:rsidR="00380E7B">
          <w:t>ów</w:t>
        </w:r>
      </w:ins>
      <w:del w:id="152" w:author="Yurii Shchehliuk" w:date="2022-04-28T10:53:00Z">
        <w:r w:rsidR="00F72033" w:rsidDel="00380E7B">
          <w:delText>y deklarują się</w:delText>
        </w:r>
      </w:del>
      <w:r w:rsidR="00F72033">
        <w:t xml:space="preserve"> </w:t>
      </w:r>
      <w:del w:id="153" w:author="Yurii Shchehliuk" w:date="2022-04-28T10:53:00Z">
        <w:r w:rsidR="00F72033" w:rsidDel="00380E7B">
          <w:delText>w osobnych modułach</w:delText>
        </w:r>
      </w:del>
      <w:ins w:id="154" w:author="Yurii Shchehliuk" w:date="2022-04-28T10:53:00Z">
        <w:r w:rsidR="00380E7B">
          <w:t>konkretnego modułu</w:t>
        </w:r>
      </w:ins>
      <w:r w:rsidR="00F72033">
        <w:t>.</w:t>
      </w:r>
      <w:commentRangeEnd w:id="135"/>
      <w:r w:rsidR="001C772E">
        <w:rPr>
          <w:rStyle w:val="CommentReference"/>
        </w:rPr>
        <w:commentReference w:id="135"/>
      </w:r>
      <w:commentRangeEnd w:id="136"/>
      <w:r w:rsidR="00416FB8">
        <w:rPr>
          <w:rStyle w:val="CommentReference"/>
        </w:rPr>
        <w:commentReference w:id="136"/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Heading3"/>
        <w:ind w:left="360" w:hanging="360"/>
      </w:pPr>
      <w:bookmarkStart w:id="155" w:name="_Toc100158866"/>
      <w:r>
        <w:t xml:space="preserve"> </w:t>
      </w:r>
      <w:r w:rsidR="00A436DA" w:rsidRPr="00AE70EB">
        <w:t>Opis działania aplikacji</w:t>
      </w:r>
      <w:bookmarkEnd w:id="155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lastRenderedPageBreak/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21216839" w14:textId="466D5838" w:rsidR="00E377A3" w:rsidRDefault="00E377A3" w:rsidP="00A436DA"/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17F95038" w:rsidR="00A436DA" w:rsidRDefault="000F6AC6" w:rsidP="00DD3082">
      <w:pPr>
        <w:pStyle w:val="ListParagraph"/>
        <w:numPr>
          <w:ilvl w:val="0"/>
          <w:numId w:val="33"/>
        </w:numPr>
      </w:pPr>
      <w:proofErr w:type="spellStart"/>
      <w:r>
        <w:t>Frontend</w:t>
      </w:r>
      <w:proofErr w:type="spellEnd"/>
      <w:r>
        <w:t xml:space="preserve"> w postaci SPA,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FB1CD0">
      <w:pPr>
        <w:spacing w:after="240"/>
      </w:pPr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Heading3"/>
        <w:ind w:left="360" w:hanging="360"/>
      </w:pPr>
      <w:bookmarkStart w:id="156" w:name="_Toc100158867"/>
      <w:r>
        <w:t xml:space="preserve"> </w:t>
      </w:r>
      <w:r w:rsidR="00A436DA" w:rsidRPr="00931C08">
        <w:t>Testy (ewaluacja)</w:t>
      </w:r>
      <w:bookmarkEnd w:id="156"/>
    </w:p>
    <w:p w14:paraId="35D439AF" w14:textId="162DB74A" w:rsidR="00F322BB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/>
    <w:p w14:paraId="421BF792" w14:textId="1A9E8A39" w:rsidR="007E3E49" w:rsidRDefault="007E3E49" w:rsidP="00A436DA"/>
    <w:p w14:paraId="4DD09894" w14:textId="5CECEF10" w:rsidR="007E3E49" w:rsidRDefault="007E3E49" w:rsidP="00A436DA"/>
    <w:p w14:paraId="23765869" w14:textId="77777777" w:rsidR="007B20EB" w:rsidRPr="004F5EF0" w:rsidRDefault="0016778F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32E74730" w:rsidR="00FF073E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31</w:t>
      </w:r>
      <w:r w:rsidRPr="00FB1CD0">
        <w:rPr>
          <w:i w:val="0"/>
          <w:iCs w:val="0"/>
          <w:sz w:val="20"/>
          <w:szCs w:val="20"/>
        </w:rPr>
        <w:fldChar w:fldCharType="end"/>
      </w:r>
      <w:r w:rsidR="00FF073E" w:rsidRPr="00DA09A5">
        <w:rPr>
          <w:i w:val="0"/>
          <w:iCs w:val="0"/>
          <w:sz w:val="20"/>
          <w:szCs w:val="20"/>
        </w:rPr>
        <w:t xml:space="preserve"> </w:t>
      </w:r>
      <w:r w:rsidR="00097C11" w:rsidRPr="00DA09A5">
        <w:rPr>
          <w:i w:val="0"/>
          <w:iCs w:val="0"/>
          <w:sz w:val="20"/>
          <w:szCs w:val="20"/>
        </w:rPr>
        <w:t>K</w:t>
      </w:r>
      <w:r w:rsidR="00FF073E" w:rsidRPr="00DA09A5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FB1CD0">
      <w:pPr>
        <w:pStyle w:val="Caption"/>
        <w:spacing w:after="0"/>
        <w:jc w:val="center"/>
        <w:rPr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745F8632" w:rsidR="00CF39EF" w:rsidRPr="00DA09A5" w:rsidRDefault="00A736A0" w:rsidP="00276A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32</w:t>
      </w:r>
      <w:r w:rsidRPr="00FB1CD0">
        <w:rPr>
          <w:i w:val="0"/>
          <w:iCs w:val="0"/>
          <w:sz w:val="20"/>
          <w:szCs w:val="20"/>
        </w:rPr>
        <w:fldChar w:fldCharType="end"/>
      </w:r>
      <w:r w:rsidR="00276AEB" w:rsidRPr="00DA09A5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157" w:name="_Toc100158868"/>
      <w:commentRangeStart w:id="158"/>
      <w:r w:rsidRPr="00931C08">
        <w:t>Podsumowanie</w:t>
      </w:r>
      <w:commentRangeEnd w:id="158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158"/>
      </w:r>
      <w:bookmarkEnd w:id="157"/>
    </w:p>
    <w:p w14:paraId="236846B4" w14:textId="08ADDB74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159"/>
      <w:r>
        <w:t>który spełnił wymagania zarówno funkcjonalne i niefunkcjonalne</w:t>
      </w:r>
      <w:commentRangeEnd w:id="159"/>
      <w:r w:rsidR="00A2226E">
        <w:rPr>
          <w:rStyle w:val="CommentReference"/>
        </w:rPr>
        <w:commentReference w:id="159"/>
      </w:r>
      <w:r w:rsidR="003E6FC1">
        <w:t>, a w</w:t>
      </w:r>
      <w:r w:rsidR="00626FE8">
        <w:t> </w:t>
      </w:r>
      <w:r w:rsidR="003E6FC1">
        <w:t>wyniku zostały osiągnięte ustawione cele</w:t>
      </w:r>
      <w:r>
        <w:t xml:space="preserve">. System rozwiązuje </w:t>
      </w:r>
      <w:commentRangeStart w:id="160"/>
      <w:r>
        <w:t xml:space="preserve">problemy opisane </w:t>
      </w:r>
      <w:commentRangeEnd w:id="160"/>
      <w:r w:rsidR="004C0D8A">
        <w:rPr>
          <w:rStyle w:val="CommentReference"/>
        </w:rPr>
        <w:commentReference w:id="160"/>
      </w:r>
      <w:r>
        <w:t>w pierwszym rozdziale pracy</w:t>
      </w:r>
      <w:r w:rsidR="00427F7D">
        <w:t>, czyli implementuje zautomatyzowanie procesów złożenia zamówienia oraz rezerwacji miejsca w wyniku czego czas dokonania zakupu jest skrócony, a</w:t>
      </w:r>
      <w:ins w:id="161" w:author="Yurii Shchehliuk" w:date="2022-04-28T12:26:00Z">
        <w:r w:rsidR="009C006C">
          <w:t xml:space="preserve"> za pomocą</w:t>
        </w:r>
      </w:ins>
      <w:r w:rsidR="00427F7D">
        <w:t xml:space="preserve"> instrument</w:t>
      </w:r>
      <w:ins w:id="162" w:author="Yurii Shchehliuk" w:date="2022-04-28T12:26:00Z">
        <w:r w:rsidR="009C006C">
          <w:t>ów</w:t>
        </w:r>
      </w:ins>
      <w:del w:id="163" w:author="Yurii Shchehliuk" w:date="2022-04-28T12:26:00Z">
        <w:r w:rsidR="00427F7D" w:rsidDel="009C006C">
          <w:delText>y</w:delText>
        </w:r>
      </w:del>
      <w:r w:rsidR="00427F7D">
        <w:t xml:space="preserve"> administratorski</w:t>
      </w:r>
      <w:ins w:id="164" w:author="Yurii Shchehliuk" w:date="2022-04-28T12:26:00Z">
        <w:r w:rsidR="009C006C">
          <w:t>ch</w:t>
        </w:r>
      </w:ins>
      <w:del w:id="165" w:author="Yurii Shchehliuk" w:date="2022-04-28T12:26:00Z">
        <w:r w:rsidR="00427F7D" w:rsidDel="009C006C">
          <w:delText>e</w:delText>
        </w:r>
      </w:del>
      <w:r w:rsidR="00427F7D">
        <w:t xml:space="preserve"> </w:t>
      </w:r>
      <w:del w:id="166" w:author="Yurii Shchehliuk" w:date="2022-04-28T12:26:00Z">
        <w:r w:rsidR="00427F7D" w:rsidDel="009C006C">
          <w:delText xml:space="preserve">zapewniają </w:delText>
        </w:r>
      </w:del>
      <w:ins w:id="167" w:author="Yurii Shchehliuk" w:date="2022-04-28T12:26:00Z">
        <w:r w:rsidR="009C006C">
          <w:t xml:space="preserve">można </w:t>
        </w:r>
      </w:ins>
      <w:r w:rsidR="00427F7D">
        <w:t>kontrol</w:t>
      </w:r>
      <w:ins w:id="168" w:author="Yurii Shchehliuk" w:date="2022-04-28T12:26:00Z">
        <w:r w:rsidR="009C006C">
          <w:t>ować</w:t>
        </w:r>
      </w:ins>
      <w:del w:id="169" w:author="Yurii Shchehliuk" w:date="2022-04-28T12:26:00Z">
        <w:r w:rsidR="00427F7D" w:rsidDel="009C006C">
          <w:delText>ę</w:delText>
        </w:r>
      </w:del>
      <w:r w:rsidR="00427F7D">
        <w:t xml:space="preserve"> dan</w:t>
      </w:r>
      <w:ins w:id="170" w:author="Yurii Shchehliuk" w:date="2022-04-28T12:27:00Z">
        <w:r w:rsidR="009C006C">
          <w:t>e</w:t>
        </w:r>
      </w:ins>
      <w:del w:id="171" w:author="Yurii Shchehliuk" w:date="2022-04-28T12:27:00Z">
        <w:r w:rsidR="00427F7D" w:rsidDel="009C006C">
          <w:delText>ych</w:delText>
        </w:r>
      </w:del>
      <w:r w:rsidR="00427F7D">
        <w:t xml:space="preserve"> restauracji oraz </w:t>
      </w:r>
      <w:ins w:id="172" w:author="Yurii Shchehliuk" w:date="2022-04-28T12:27:00Z">
        <w:r w:rsidR="00AA5C6B">
          <w:t xml:space="preserve">wyeksportować </w:t>
        </w:r>
      </w:ins>
      <w:r w:rsidR="00427F7D">
        <w:t>zamówie</w:t>
      </w:r>
      <w:ins w:id="173" w:author="Yurii Shchehliuk" w:date="2022-04-28T12:27:00Z">
        <w:r w:rsidR="009C006C">
          <w:t>nia</w:t>
        </w:r>
      </w:ins>
      <w:del w:id="174" w:author="Yurii Shchehliuk" w:date="2022-04-28T12:27:00Z">
        <w:r w:rsidR="00427F7D" w:rsidDel="009C006C">
          <w:delText>ń</w:delText>
        </w:r>
      </w:del>
      <w:r w:rsidR="00427F7D">
        <w:t xml:space="preserve"> użytkownik</w:t>
      </w:r>
      <w:ins w:id="175" w:author="Yurii Shchehliuk" w:date="2022-04-28T12:27:00Z">
        <w:r w:rsidR="009C006C">
          <w:t>ó</w:t>
        </w:r>
        <w:r w:rsidR="00BE0A0F">
          <w:t>w</w:t>
        </w:r>
      </w:ins>
      <w:del w:id="176" w:author="Yurii Shchehliuk" w:date="2022-04-28T12:27:00Z">
        <w:r w:rsidR="00427F7D" w:rsidDel="009C006C">
          <w:delText>a</w:delText>
        </w:r>
      </w:del>
      <w:r w:rsidR="00427F7D">
        <w:t xml:space="preserve"> co jest pomocne przy obliczeniach </w:t>
      </w:r>
      <w:commentRangeStart w:id="177"/>
      <w:r w:rsidR="00427F7D">
        <w:t>księgowych</w:t>
      </w:r>
      <w:ins w:id="178" w:author="Yurii Shchehliuk" w:date="2022-04-28T12:27:00Z">
        <w:r w:rsidR="00AA5C6B">
          <w:t xml:space="preserve"> w</w:t>
        </w:r>
      </w:ins>
      <w:ins w:id="179" w:author="Yurii Shchehliuk" w:date="2022-04-28T12:30:00Z">
        <w:r w:rsidR="005D0BE1">
          <w:t> </w:t>
        </w:r>
      </w:ins>
      <w:ins w:id="180" w:author="Yurii Shchehliuk" w:date="2022-04-28T12:27:00Z">
        <w:r w:rsidR="00AA5C6B">
          <w:t>systemach ERP</w:t>
        </w:r>
      </w:ins>
      <w:r w:rsidR="000C4617">
        <w:rPr>
          <w:lang w:val="uk-UA"/>
        </w:rPr>
        <w:t>.</w:t>
      </w:r>
      <w:del w:id="181" w:author="Yurii Shchehliuk" w:date="2022-04-28T12:20:00Z">
        <w:r w:rsidR="000C4617" w:rsidDel="00164A49">
          <w:delText xml:space="preserve"> </w:delText>
        </w:r>
      </w:del>
      <w:commentRangeEnd w:id="177"/>
      <w:r w:rsidR="00FF31DC">
        <w:rPr>
          <w:rStyle w:val="CommentReference"/>
        </w:rPr>
        <w:commentReference w:id="177"/>
      </w:r>
    </w:p>
    <w:p w14:paraId="2025C9FB" w14:textId="62DB736E" w:rsidR="00B24E5B" w:rsidRDefault="00691E75" w:rsidP="00FB1CD0">
      <w:pPr>
        <w:ind w:firstLine="360"/>
      </w:pPr>
      <w:r>
        <w:t xml:space="preserve">W trakcie projektowania były przeanalizowane dostępne na rynku narzędzia dla aplikacji mobilnej oraz technologie do wytwarzania aplikacji internetowych w postaci </w:t>
      </w:r>
      <w:commentRangeStart w:id="182"/>
      <w:commentRangeStart w:id="183"/>
      <w:r>
        <w:t>SPA</w:t>
      </w:r>
      <w:commentRangeEnd w:id="182"/>
      <w:r w:rsidR="00416FB8">
        <w:rPr>
          <w:rStyle w:val="CommentReference"/>
        </w:rPr>
        <w:commentReference w:id="182"/>
      </w:r>
      <w:commentRangeEnd w:id="183"/>
      <w:r w:rsidR="00CD1378">
        <w:rPr>
          <w:rStyle w:val="CommentReference"/>
        </w:rPr>
        <w:commentReference w:id="183"/>
      </w:r>
      <w:r>
        <w:t xml:space="preserve"> oraz serwis</w:t>
      </w:r>
      <w:r w:rsidR="004558FE">
        <w:t xml:space="preserve">ów </w:t>
      </w:r>
      <w:proofErr w:type="spellStart"/>
      <w:r w:rsidR="000D660A">
        <w:t>b</w:t>
      </w:r>
      <w:r w:rsidR="007276FB">
        <w:t>ack</w:t>
      </w:r>
      <w:r w:rsidR="000D660A">
        <w:t>endowych</w:t>
      </w:r>
      <w:proofErr w:type="spellEnd"/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ins w:id="184" w:author="Yurii Shchehliuk" w:date="2022-04-28T10:22:00Z">
        <w:r w:rsidR="00F72FE8">
          <w:t>uzu</w:t>
        </w:r>
      </w:ins>
      <w:commentRangeStart w:id="185"/>
      <w:del w:id="186" w:author="Yurii Shchehliuk" w:date="2022-04-28T10:22:00Z">
        <w:r w:rsidR="004558FE" w:rsidDel="00F72FE8">
          <w:delText>do</w:delText>
        </w:r>
      </w:del>
      <w:r w:rsidR="004558FE">
        <w:t>pełniona</w:t>
      </w:r>
      <w:commentRangeEnd w:id="185"/>
      <w:r w:rsidR="00FF31DC">
        <w:rPr>
          <w:rStyle w:val="CommentReference"/>
        </w:rPr>
        <w:commentReference w:id="185"/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</w:t>
      </w:r>
      <w:ins w:id="187" w:author="Yurii Shchehliuk" w:date="2022-04-28T10:21:00Z">
        <w:r w:rsidR="006A1D2E">
          <w:t> </w:t>
        </w:r>
      </w:ins>
      <w:del w:id="188" w:author="Yurii Shchehliuk" w:date="2022-04-28T10:21:00Z">
        <w:r w:rsidR="001366E7" w:rsidDel="006A1D2E">
          <w:delText xml:space="preserve"> </w:delText>
        </w:r>
      </w:del>
      <w:r w:rsidR="001366E7">
        <w:t xml:space="preserve">obszarze marketingu oraz </w:t>
      </w:r>
      <w:ins w:id="189" w:author="Yurii Shchehliuk" w:date="2022-04-28T10:22:00Z">
        <w:r w:rsidR="00CD5600">
          <w:t>designu</w:t>
        </w:r>
        <w:commentRangeStart w:id="190"/>
        <w:commentRangeEnd w:id="190"/>
        <w:r w:rsidR="00CD5600">
          <w:rPr>
            <w:rStyle w:val="CommentReference"/>
          </w:rPr>
          <w:commentReference w:id="190"/>
        </w:r>
        <w:r w:rsidR="00CD5600">
          <w:t xml:space="preserve"> </w:t>
        </w:r>
      </w:ins>
      <w:r w:rsidR="001366E7">
        <w:t>UI/UX</w:t>
      </w:r>
      <w:del w:id="191" w:author="Yurii Shchehliuk" w:date="2022-04-28T10:22:00Z">
        <w:r w:rsidR="001366E7" w:rsidDel="00CD5600">
          <w:delText xml:space="preserve"> designu</w:delText>
        </w:r>
      </w:del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r w:rsidR="00C72DCA">
        <w:t xml:space="preserve"> </w:t>
      </w:r>
    </w:p>
    <w:p w14:paraId="44F8DE7A" w14:textId="003CE5B7" w:rsidR="00BF33E7" w:rsidRDefault="000C4617" w:rsidP="00CA2044">
      <w:pPr>
        <w:ind w:firstLine="360"/>
      </w:pP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wzorcom projektowym w</w:t>
      </w:r>
      <w:ins w:id="192" w:author="Yurii Shchehliuk" w:date="2022-04-28T10:22:00Z">
        <w:r w:rsidR="004831ED">
          <w:t> </w:t>
        </w:r>
      </w:ins>
      <w:del w:id="193" w:author="Yurii Shchehliuk" w:date="2022-04-28T10:21:00Z">
        <w:r w:rsidDel="004831ED">
          <w:delText xml:space="preserve"> </w:delText>
        </w:r>
      </w:del>
      <w:r>
        <w:t>przyszłości może być łatwo wspierany i rozwijany lub rozszerzany w stronę pełn</w:t>
      </w:r>
      <w:bookmarkStart w:id="194" w:name="todo"/>
      <w:bookmarkEnd w:id="194"/>
      <w:r>
        <w:t xml:space="preserve">ej automatyzacji i robotyzacji. </w:t>
      </w:r>
      <w:r w:rsidR="00C72DCA">
        <w:t>Oprócz wymienionych możliwości rozwoju danego systemu, można byłoby też zaprojektować system dostawy zamówienia za pomocą robotów kurierskich z śledzeniem lokacji oraz stacji doładowujących</w:t>
      </w:r>
      <w:commentRangeStart w:id="195"/>
      <w:r w:rsidR="00C72DCA">
        <w:t>.</w:t>
      </w:r>
      <w:commentRangeEnd w:id="195"/>
      <w:r w:rsidR="007F67AE">
        <w:rPr>
          <w:rStyle w:val="CommentReference"/>
        </w:rPr>
        <w:commentReference w:id="195"/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196" w:name="_Toc100158869"/>
      <w:proofErr w:type="spellStart"/>
      <w:r w:rsidRPr="00502B30">
        <w:rPr>
          <w:lang w:val="en-US"/>
        </w:rPr>
        <w:lastRenderedPageBreak/>
        <w:t>Literatura</w:t>
      </w:r>
      <w:bookmarkEnd w:id="196"/>
      <w:proofErr w:type="spellEnd"/>
    </w:p>
    <w:p w14:paraId="1DB4DA13" w14:textId="45237429" w:rsidR="000D660A" w:rsidRPr="00502B30" w:rsidRDefault="000D660A" w:rsidP="00FB1CD0">
      <w:pPr>
        <w:pStyle w:val="ListParagraph"/>
        <w:spacing w:before="120"/>
        <w:contextualSpacing w:val="0"/>
        <w:rPr>
          <w:lang w:val="en-US"/>
        </w:rPr>
      </w:pPr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53BC2819" w:rsidR="00C57C81" w:rsidRDefault="000D660A" w:rsidP="006D1C8B">
      <w:pPr>
        <w:pStyle w:val="ListParagraph"/>
      </w:pPr>
      <w:r w:rsidRPr="00502B30">
        <w:t>DDD Series 2003</w:t>
      </w:r>
      <w:r w:rsidR="001F0AE4">
        <w:t>, 560 s</w:t>
      </w:r>
      <w:r w:rsidR="00590909">
        <w:t>.</w:t>
      </w:r>
    </w:p>
    <w:p w14:paraId="67BB1C3D" w14:textId="2799356D" w:rsidR="00903998" w:rsidRDefault="00903998" w:rsidP="00FB1CD0">
      <w:pPr>
        <w:pStyle w:val="ListParagraph"/>
        <w:spacing w:before="120"/>
        <w:contextualSpacing w:val="0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693409EE" w14:textId="43413B5C" w:rsidR="008C68A0" w:rsidRPr="002166E9" w:rsidRDefault="004C1C98">
      <w:pPr>
        <w:pStyle w:val="ListParagraph"/>
        <w:rPr>
          <w:lang w:val="en-US"/>
        </w:rPr>
      </w:pPr>
      <w:r w:rsidRPr="00502B30">
        <w:rPr>
          <w:lang w:val="en-US"/>
        </w:rPr>
        <w:t>INION RAN, 1998</w:t>
      </w:r>
      <w:r w:rsidR="00D837A8">
        <w:rPr>
          <w:lang w:val="en-US"/>
        </w:rPr>
        <w:t xml:space="preserve">, </w:t>
      </w:r>
      <w:r w:rsidRPr="00502B30">
        <w:rPr>
          <w:lang w:val="en-US"/>
        </w:rPr>
        <w:t>104 s.</w:t>
      </w:r>
    </w:p>
    <w:p w14:paraId="2B9DAB44" w14:textId="5C90D005" w:rsidR="00C57C81" w:rsidRPr="00C57C81" w:rsidRDefault="00C57C81" w:rsidP="00FB1CD0">
      <w:pPr>
        <w:pStyle w:val="ListParagraph"/>
        <w:spacing w:before="120"/>
        <w:contextualSpacing w:val="0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56EB7F9C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  <w:r w:rsidR="00C602DC">
        <w:rPr>
          <w:lang w:val="en-US"/>
        </w:rPr>
        <w:t>, 410 s.</w:t>
      </w:r>
    </w:p>
    <w:p w14:paraId="26C4537A" w14:textId="44675EF8" w:rsidR="00C57C81" w:rsidRPr="001619E8" w:rsidRDefault="008A652D" w:rsidP="00C57C81">
      <w:pPr>
        <w:pStyle w:val="ListParagraph"/>
        <w:rPr>
          <w:lang w:val="en-US"/>
          <w:rPrChange w:id="197" w:author="Yurii Shchehliuk" w:date="2022-04-28T16:16:00Z">
            <w:rPr/>
          </w:rPrChange>
        </w:rPr>
      </w:pPr>
      <w:proofErr w:type="spellStart"/>
      <w:r w:rsidRPr="001619E8">
        <w:rPr>
          <w:lang w:val="en-US"/>
          <w:rPrChange w:id="198" w:author="Yurii Shchehliuk" w:date="2022-04-28T16:16:00Z">
            <w:rPr/>
          </w:rPrChange>
        </w:rPr>
        <w:t>Packt</w:t>
      </w:r>
      <w:proofErr w:type="spellEnd"/>
      <w:r w:rsidRPr="001619E8">
        <w:rPr>
          <w:lang w:val="en-US"/>
          <w:rPrChange w:id="199" w:author="Yurii Shchehliuk" w:date="2022-04-28T16:16:00Z">
            <w:rPr/>
          </w:rPrChange>
        </w:rPr>
        <w:t xml:space="preserve"> Publishing, 2019</w:t>
      </w:r>
    </w:p>
    <w:p w14:paraId="6E5104A8" w14:textId="464D13F0" w:rsidR="004C1C98" w:rsidRPr="00FB1CD0" w:rsidRDefault="004B0317" w:rsidP="004B0317">
      <w:pPr>
        <w:pStyle w:val="ListParagraph"/>
        <w:spacing w:before="120"/>
        <w:contextualSpacing w:val="0"/>
        <w:rPr>
          <w:lang w:val="en-US"/>
        </w:rPr>
      </w:pPr>
      <w:r w:rsidRPr="00FB1CD0">
        <w:rPr>
          <w:lang w:val="en-US"/>
        </w:rPr>
        <w:t>[Jeffrey Richter, 2012]</w:t>
      </w:r>
    </w:p>
    <w:p w14:paraId="1602C362" w14:textId="31A22054" w:rsidR="004B0317" w:rsidRDefault="004B0317" w:rsidP="004B0317">
      <w:pPr>
        <w:ind w:left="720"/>
        <w:rPr>
          <w:lang w:val="en-US"/>
        </w:rPr>
      </w:pPr>
      <w:r w:rsidRPr="00FB1CD0">
        <w:rPr>
          <w:lang w:val="en-US"/>
        </w:rPr>
        <w:t>CLR via C#, Fourth Edition</w:t>
      </w:r>
    </w:p>
    <w:p w14:paraId="03D52787" w14:textId="62D7041D" w:rsidR="004B0317" w:rsidRPr="00FB1CD0" w:rsidRDefault="00506B3F" w:rsidP="00FB1CD0">
      <w:pPr>
        <w:spacing w:after="120"/>
        <w:ind w:left="720"/>
        <w:rPr>
          <w:lang w:val="en-US"/>
        </w:rPr>
      </w:pPr>
      <w:r w:rsidRPr="00FB1CD0">
        <w:rPr>
          <w:lang w:val="en-US"/>
        </w:rPr>
        <w:t>Microsoft Corporation Press, 2012, 813</w:t>
      </w:r>
      <w:r w:rsidR="00F2226A" w:rsidRPr="00FB1CD0">
        <w:rPr>
          <w:lang w:val="en-US"/>
        </w:rPr>
        <w:t xml:space="preserve"> </w:t>
      </w:r>
      <w:r w:rsidRPr="00FB1CD0">
        <w:rPr>
          <w:lang w:val="en-US"/>
        </w:rPr>
        <w:t>s</w:t>
      </w:r>
    </w:p>
    <w:p w14:paraId="63FC54E0" w14:textId="07AEBAD6" w:rsidR="004C1C98" w:rsidRPr="00FB1CD0" w:rsidRDefault="004C1C98" w:rsidP="00FB1CD0">
      <w:pPr>
        <w:pStyle w:val="ListParagraph"/>
        <w:spacing w:after="240" w:line="360" w:lineRule="auto"/>
        <w:rPr>
          <w:b/>
          <w:bCs/>
          <w:lang w:val="en-US"/>
        </w:rPr>
      </w:pPr>
      <w:proofErr w:type="spellStart"/>
      <w:r w:rsidRPr="00FB1CD0">
        <w:rPr>
          <w:b/>
          <w:bCs/>
          <w:lang w:val="en-US"/>
        </w:rPr>
        <w:t>Źródła</w:t>
      </w:r>
      <w:proofErr w:type="spellEnd"/>
      <w:r w:rsidRPr="00FB1CD0">
        <w:rPr>
          <w:b/>
          <w:bCs/>
          <w:lang w:val="en-US"/>
        </w:rPr>
        <w:t xml:space="preserve"> </w:t>
      </w:r>
      <w:proofErr w:type="spellStart"/>
      <w:r w:rsidRPr="00FB1CD0">
        <w:rPr>
          <w:b/>
          <w:bCs/>
          <w:lang w:val="en-US"/>
        </w:rPr>
        <w:t>internetowe</w:t>
      </w:r>
      <w:proofErr w:type="spellEnd"/>
      <w:r w:rsidRPr="00FB1CD0">
        <w:rPr>
          <w:b/>
          <w:bCs/>
          <w:lang w:val="en-US"/>
        </w:rPr>
        <w:t xml:space="preserve"> (WWW)</w:t>
      </w:r>
    </w:p>
    <w:p w14:paraId="554265FA" w14:textId="3EAD7A10" w:rsidR="009974C7" w:rsidRPr="009974C7" w:rsidRDefault="009974C7" w:rsidP="00FB1CD0">
      <w:pPr>
        <w:pStyle w:val="ListParagraph"/>
        <w:spacing w:before="120"/>
        <w:contextualSpacing w:val="0"/>
        <w:jc w:val="left"/>
      </w:pPr>
      <w:r>
        <w:t>[WWW-</w:t>
      </w:r>
      <w:r w:rsidR="006D1C8B">
        <w:t>1</w:t>
      </w:r>
      <w:r>
        <w:t>, 2022]</w:t>
      </w:r>
    </w:p>
    <w:p w14:paraId="4F872792" w14:textId="3755EB00" w:rsidR="004C1C98" w:rsidRDefault="003B339C" w:rsidP="00C72041">
      <w:pPr>
        <w:pStyle w:val="ListParagraph"/>
        <w:jc w:val="left"/>
        <w:rPr>
          <w:color w:val="000000" w:themeColor="text1"/>
        </w:rPr>
      </w:pPr>
      <w:hyperlink r:id="rId51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0C3EEA93" w14:textId="77777777" w:rsidR="00D90C94" w:rsidRPr="009974C7" w:rsidRDefault="00D90C94" w:rsidP="00D90C94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[WWW-2, 2021]</w:t>
      </w:r>
    </w:p>
    <w:p w14:paraId="64B9C844" w14:textId="77777777" w:rsidR="00D90C94" w:rsidRDefault="003B339C" w:rsidP="00D90C94">
      <w:pPr>
        <w:pStyle w:val="ListParagraph"/>
        <w:jc w:val="left"/>
        <w:rPr>
          <w:color w:val="000000" w:themeColor="text1"/>
        </w:rPr>
      </w:pPr>
      <w:hyperlink r:id="rId52" w:history="1">
        <w:r w:rsidR="00D90C94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D90C94">
        <w:rPr>
          <w:color w:val="000000" w:themeColor="text1"/>
        </w:rPr>
        <w:t>, z dnia 20.11.2021</w:t>
      </w:r>
    </w:p>
    <w:p w14:paraId="3697DDC9" w14:textId="388F0F0A" w:rsidR="009974C7" w:rsidRPr="009974C7" w:rsidRDefault="009974C7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D90C94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0F05FF0F" w14:textId="1921F1E4" w:rsidR="004C1C98" w:rsidRDefault="003B339C" w:rsidP="00C72041">
      <w:pPr>
        <w:pStyle w:val="ListParagraph"/>
        <w:jc w:val="left"/>
        <w:rPr>
          <w:color w:val="000000" w:themeColor="text1"/>
        </w:rPr>
      </w:pPr>
      <w:hyperlink r:id="rId53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08E6BE7C" w14:textId="28B9785C" w:rsidR="000A2158" w:rsidRPr="009974C7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3B339C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5EA1642A" w14:textId="574A09B8" w:rsidR="000A2158" w:rsidRPr="000A2158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3B339C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1E53E5A5" w14:textId="570FA318" w:rsidR="00C72041" w:rsidRPr="000A2158" w:rsidRDefault="00C72041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6069A260" w14:textId="04649926" w:rsidR="004C1C98" w:rsidRPr="00386FB0" w:rsidRDefault="003B339C" w:rsidP="00FB1CD0">
      <w:pPr>
        <w:pStyle w:val="ListParagraph"/>
        <w:jc w:val="left"/>
      </w:pPr>
      <w:hyperlink r:id="rId56" w:history="1">
        <w:r w:rsidR="00B93745" w:rsidRPr="00FB1CD0">
          <w:rPr>
            <w:rStyle w:val="Hyperlink"/>
          </w:rPr>
          <w:t>https://refactoring.guru/design-patterns</w:t>
        </w:r>
      </w:hyperlink>
      <w:r w:rsidR="00C72041">
        <w:rPr>
          <w:color w:val="000000" w:themeColor="text1"/>
        </w:rPr>
        <w:t>, z dnia 20.12.2021</w:t>
      </w: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200" w:name="_Toc100158870"/>
      <w:r w:rsidRPr="00B972D1">
        <w:rPr>
          <w:szCs w:val="24"/>
        </w:rPr>
        <w:lastRenderedPageBreak/>
        <w:t>Streszczenie</w:t>
      </w:r>
      <w:bookmarkEnd w:id="200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1E607167" w:rsidR="00EE234E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55868C82" w:rsidR="00EE234E" w:rsidRPr="007F67AE" w:rsidRDefault="004C1C98" w:rsidP="00EE234E">
      <w:pPr>
        <w:jc w:val="center"/>
        <w:rPr>
          <w:sz w:val="22"/>
          <w:szCs w:val="20"/>
          <w:rPrChange w:id="201" w:author="Yurii Shchehliuk" w:date="2022-04-28T12:30:00Z">
            <w:rPr>
              <w:sz w:val="22"/>
              <w:szCs w:val="20"/>
              <w:lang w:val="en-US"/>
            </w:rPr>
          </w:rPrChange>
        </w:rPr>
      </w:pPr>
      <w:del w:id="202" w:author="Yurii Shchehliuk" w:date="2022-04-28T12:30:00Z">
        <w:r w:rsidRPr="007F67AE" w:rsidDel="007F67AE">
          <w:rPr>
            <w:sz w:val="22"/>
            <w:szCs w:val="20"/>
            <w:rPrChange w:id="203" w:author="Yurii Shchehliuk" w:date="2022-04-28T12:30:00Z">
              <w:rPr>
                <w:sz w:val="22"/>
                <w:szCs w:val="20"/>
                <w:lang w:val="en-US"/>
              </w:rPr>
            </w:rPrChange>
          </w:rPr>
          <w:delText>Tema</w:delText>
        </w:r>
      </w:del>
      <w:ins w:id="204" w:author="Yurii Shchehliuk" w:date="2022-04-28T12:30:00Z">
        <w:r w:rsidR="007F67AE" w:rsidRPr="007F67AE">
          <w:rPr>
            <w:sz w:val="22"/>
            <w:szCs w:val="20"/>
            <w:rPrChange w:id="205" w:author="Yurii Shchehliuk" w:date="2022-04-28T12:30:00Z">
              <w:rPr>
                <w:sz w:val="22"/>
                <w:szCs w:val="20"/>
                <w:lang w:val="en-US"/>
              </w:rPr>
            </w:rPrChange>
          </w:rPr>
          <w:t>System do obsługi klientów restauracji</w:t>
        </w:r>
      </w:ins>
      <w:del w:id="206" w:author="Yurii Shchehliuk" w:date="2022-04-28T12:31:00Z">
        <w:r w:rsidRPr="007F67AE" w:rsidDel="007F67AE">
          <w:rPr>
            <w:sz w:val="22"/>
            <w:szCs w:val="20"/>
            <w:rPrChange w:id="207" w:author="Yurii Shchehliuk" w:date="2022-04-28T12:30:00Z">
              <w:rPr>
                <w:sz w:val="22"/>
                <w:szCs w:val="20"/>
                <w:lang w:val="en-US"/>
              </w:rPr>
            </w:rPrChange>
          </w:rPr>
          <w:delText>t</w:delText>
        </w:r>
      </w:del>
    </w:p>
    <w:p w14:paraId="183AC659" w14:textId="21D8073F" w:rsidR="00EE234E" w:rsidRPr="007F67AE" w:rsidRDefault="00EE234E" w:rsidP="00EE234E">
      <w:pPr>
        <w:jc w:val="center"/>
        <w:rPr>
          <w:sz w:val="22"/>
          <w:szCs w:val="20"/>
          <w:rPrChange w:id="208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779AB73A" w14:textId="057426E2" w:rsidR="00EE234E" w:rsidRPr="007F67AE" w:rsidRDefault="00EE234E" w:rsidP="00EE234E">
      <w:pPr>
        <w:jc w:val="center"/>
        <w:rPr>
          <w:sz w:val="22"/>
          <w:szCs w:val="20"/>
          <w:rPrChange w:id="209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5404547D" w14:textId="74335EA5" w:rsidR="00EE234E" w:rsidRPr="007F67AE" w:rsidRDefault="00EE234E" w:rsidP="00EE234E">
      <w:pPr>
        <w:jc w:val="center"/>
        <w:rPr>
          <w:sz w:val="22"/>
          <w:szCs w:val="20"/>
          <w:rPrChange w:id="210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175567F2" w14:textId="42817785" w:rsidR="00774021" w:rsidRPr="007F67AE" w:rsidRDefault="00774021" w:rsidP="00EE234E">
      <w:pPr>
        <w:jc w:val="center"/>
        <w:rPr>
          <w:sz w:val="22"/>
          <w:szCs w:val="20"/>
          <w:rPrChange w:id="211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7BD30387" w14:textId="693B468E" w:rsidR="00774021" w:rsidRPr="007F67AE" w:rsidRDefault="00774021" w:rsidP="00EE234E">
      <w:pPr>
        <w:jc w:val="center"/>
        <w:rPr>
          <w:sz w:val="22"/>
          <w:szCs w:val="20"/>
          <w:rPrChange w:id="212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220EA0CF" w14:textId="263BFC45" w:rsidR="00774021" w:rsidRPr="007F67AE" w:rsidRDefault="00774021" w:rsidP="00EE234E">
      <w:pPr>
        <w:jc w:val="center"/>
        <w:rPr>
          <w:sz w:val="22"/>
          <w:szCs w:val="20"/>
          <w:rPrChange w:id="213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66499916" w14:textId="77777777" w:rsidR="00774021" w:rsidRPr="007F67AE" w:rsidRDefault="00774021" w:rsidP="00EE234E">
      <w:pPr>
        <w:jc w:val="center"/>
        <w:rPr>
          <w:sz w:val="22"/>
          <w:szCs w:val="20"/>
          <w:rPrChange w:id="214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0B70456D" w:rsidR="00EE234E" w:rsidRPr="00AE7B02" w:rsidRDefault="00EE234E" w:rsidP="00774021">
      <w:pPr>
        <w:rPr>
          <w:sz w:val="22"/>
          <w:szCs w:val="20"/>
        </w:rPr>
      </w:pPr>
      <w:r w:rsidRPr="00AE7B02">
        <w:rPr>
          <w:b/>
          <w:bCs/>
          <w:sz w:val="22"/>
          <w:szCs w:val="20"/>
        </w:rPr>
        <w:t>Słowa kluczowe</w:t>
      </w:r>
      <w:r w:rsidRPr="00AE7B02">
        <w:rPr>
          <w:sz w:val="22"/>
          <w:szCs w:val="20"/>
        </w:rPr>
        <w:t xml:space="preserve">: </w:t>
      </w:r>
      <w:proofErr w:type="spellStart"/>
      <w:r w:rsidR="00521BB4" w:rsidRPr="00AE7B02">
        <w:rPr>
          <w:sz w:val="22"/>
          <w:szCs w:val="20"/>
        </w:rPr>
        <w:t>Xamarin</w:t>
      </w:r>
      <w:proofErr w:type="spellEnd"/>
      <w:r w:rsidR="003B4D72" w:rsidRPr="00AE7B02">
        <w:rPr>
          <w:sz w:val="22"/>
          <w:szCs w:val="20"/>
        </w:rPr>
        <w:t xml:space="preserve"> </w:t>
      </w:r>
      <w:proofErr w:type="spellStart"/>
      <w:r w:rsidR="003B4D72" w:rsidRPr="00AE7B02">
        <w:rPr>
          <w:sz w:val="22"/>
          <w:szCs w:val="20"/>
        </w:rPr>
        <w:t>Froms</w:t>
      </w:r>
      <w:proofErr w:type="spellEnd"/>
      <w:r w:rsidR="00521BB4" w:rsidRPr="00AE7B02">
        <w:rPr>
          <w:sz w:val="22"/>
          <w:szCs w:val="20"/>
        </w:rPr>
        <w:t xml:space="preserve">, </w:t>
      </w:r>
      <w:r w:rsidR="00E6288C" w:rsidRPr="00AE7B02">
        <w:rPr>
          <w:sz w:val="22"/>
          <w:szCs w:val="20"/>
        </w:rPr>
        <w:t xml:space="preserve">Angular, </w:t>
      </w:r>
      <w:r w:rsidR="00344D8D" w:rsidRPr="00AE7B02">
        <w:rPr>
          <w:sz w:val="22"/>
          <w:szCs w:val="20"/>
        </w:rPr>
        <w:t>Restauracja, .</w:t>
      </w:r>
      <w:r w:rsidR="001225E2" w:rsidRPr="00AE7B02">
        <w:rPr>
          <w:sz w:val="22"/>
          <w:szCs w:val="20"/>
        </w:rPr>
        <w:t>N</w:t>
      </w:r>
      <w:r w:rsidR="00344D8D" w:rsidRPr="00AE7B02">
        <w:rPr>
          <w:sz w:val="22"/>
          <w:szCs w:val="20"/>
        </w:rPr>
        <w:t xml:space="preserve">et </w:t>
      </w:r>
      <w:proofErr w:type="spellStart"/>
      <w:r w:rsidR="00CA3A6C" w:rsidRPr="00AE7B02">
        <w:rPr>
          <w:sz w:val="22"/>
          <w:szCs w:val="20"/>
        </w:rPr>
        <w:t>C</w:t>
      </w:r>
      <w:r w:rsidR="00344D8D" w:rsidRPr="00AE7B02">
        <w:rPr>
          <w:sz w:val="22"/>
          <w:szCs w:val="20"/>
        </w:rPr>
        <w:t>ore</w:t>
      </w:r>
      <w:proofErr w:type="spellEnd"/>
      <w:r w:rsidR="00F21FD3" w:rsidRPr="00AE7B02">
        <w:rPr>
          <w:sz w:val="22"/>
          <w:szCs w:val="20"/>
        </w:rPr>
        <w:t xml:space="preserve"> </w:t>
      </w:r>
      <w:r w:rsidR="00434605" w:rsidRPr="00AE7B02">
        <w:rPr>
          <w:sz w:val="22"/>
          <w:szCs w:val="20"/>
        </w:rPr>
        <w:t>API</w:t>
      </w:r>
    </w:p>
    <w:p w14:paraId="0B1272DF" w14:textId="77777777" w:rsidR="00EE234E" w:rsidRPr="00AE7B02" w:rsidRDefault="00EE234E">
      <w:pPr>
        <w:spacing w:after="160" w:line="259" w:lineRule="auto"/>
        <w:jc w:val="left"/>
        <w:rPr>
          <w:sz w:val="22"/>
          <w:szCs w:val="20"/>
        </w:rPr>
      </w:pPr>
      <w:r w:rsidRPr="00AE7B02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Heading2"/>
        <w:numPr>
          <w:ilvl w:val="0"/>
          <w:numId w:val="0"/>
        </w:numPr>
      </w:pPr>
      <w:bookmarkStart w:id="215" w:name="_Toc100158871"/>
      <w:r>
        <w:lastRenderedPageBreak/>
        <w:t>Załączniki</w:t>
      </w:r>
      <w:bookmarkEnd w:id="215"/>
    </w:p>
    <w:p w14:paraId="288DF5E8" w14:textId="4FFC1D87" w:rsidR="00EE234E" w:rsidRDefault="00EE234E" w:rsidP="00EE234E">
      <w:r>
        <w:t>Załączniki zosta</w:t>
      </w:r>
      <w:r w:rsidR="004324E2">
        <w:t>ły</w:t>
      </w:r>
      <w:r>
        <w:t xml:space="preserve"> zamieszczone na płycie CD, na której dodane:</w:t>
      </w:r>
    </w:p>
    <w:p w14:paraId="691F9BE5" w14:textId="090A2D9E" w:rsidR="00EE234E" w:rsidRDefault="00EE234E" w:rsidP="00EE234E">
      <w:r>
        <w:t>1</w:t>
      </w:r>
      <w:r w:rsidR="00B91273">
        <w:t>.</w:t>
      </w:r>
      <w:r>
        <w:t xml:space="preserve"> </w:t>
      </w:r>
      <w:r w:rsidR="00CD3798">
        <w:t>Dokumentacja</w:t>
      </w:r>
      <w:r>
        <w:t>.</w:t>
      </w:r>
    </w:p>
    <w:p w14:paraId="6CEE5773" w14:textId="0EBFC9F3" w:rsidR="004766A5" w:rsidRPr="00C451C6" w:rsidRDefault="00EE234E" w:rsidP="00C451C6">
      <w:r>
        <w:t>2</w:t>
      </w:r>
      <w:r w:rsidR="00B91273">
        <w:t>.</w:t>
      </w:r>
      <w:r>
        <w:t xml:space="preserve"> Folder z kodem źródłowym do </w:t>
      </w:r>
      <w:r w:rsidR="00B37EB5">
        <w:t>aplikacji</w:t>
      </w:r>
      <w:r>
        <w:t>.</w:t>
      </w:r>
    </w:p>
    <w:sectPr w:rsidR="004766A5" w:rsidRPr="00C451C6" w:rsidSect="00FB1CD0">
      <w:footerReference w:type="default" r:id="rId57"/>
      <w:pgSz w:w="12240" w:h="15840"/>
      <w:pgMar w:top="851" w:right="1134" w:bottom="851" w:left="851" w:header="720" w:footer="431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Marek Jaszuk" w:date="2022-04-28T09:17:00Z" w:initials="MJ">
    <w:p w14:paraId="73B046F3" w14:textId="011DE3E3" w:rsidR="000908E5" w:rsidRDefault="000908E5">
      <w:pPr>
        <w:pStyle w:val="CommentText"/>
      </w:pPr>
      <w:r>
        <w:rPr>
          <w:rStyle w:val="CommentReference"/>
        </w:rPr>
        <w:annotationRef/>
      </w:r>
      <w:r>
        <w:t>z</w:t>
      </w:r>
    </w:p>
  </w:comment>
  <w:comment w:id="6" w:author="Marek Jaszuk" w:date="2022-04-28T09:27:00Z" w:initials="MJ">
    <w:p w14:paraId="0AF77A52" w14:textId="3627CB92" w:rsidR="00D04AFA" w:rsidRDefault="00D04AFA">
      <w:pPr>
        <w:pStyle w:val="CommentText"/>
      </w:pPr>
      <w:r>
        <w:rPr>
          <w:rStyle w:val="CommentReference"/>
        </w:rPr>
        <w:annotationRef/>
      </w:r>
      <w:r>
        <w:t>W przypadku jednoliterowych końcówek wierszy wstawiamy twarde spacje</w:t>
      </w:r>
    </w:p>
  </w:comment>
  <w:comment w:id="15" w:author="Marek Jaszuk" w:date="2022-04-20T12:33:00Z" w:initials="MJ">
    <w:p w14:paraId="1C7A5606" w14:textId="16F01440" w:rsidR="006C0EA0" w:rsidRDefault="006C0EA0">
      <w:pPr>
        <w:pStyle w:val="CommentText"/>
      </w:pPr>
      <w:r>
        <w:rPr>
          <w:rStyle w:val="CommentReference"/>
        </w:rPr>
        <w:annotationRef/>
      </w:r>
      <w:r>
        <w:t>Po myślniku mała litera</w:t>
      </w:r>
    </w:p>
  </w:comment>
  <w:comment w:id="24" w:author="Marek Jaszuk" w:date="2022-04-28T09:23:00Z" w:initials="MJ">
    <w:p w14:paraId="4337F72B" w14:textId="22A68CF4" w:rsidR="007A58FE" w:rsidRDefault="007A58FE" w:rsidP="00FB1CD0">
      <w:pPr>
        <w:pStyle w:val="CommentText"/>
        <w:ind w:left="426"/>
        <w:jc w:val="center"/>
      </w:pPr>
      <w:r>
        <w:rPr>
          <w:rStyle w:val="CommentReference"/>
        </w:rPr>
        <w:annotationRef/>
      </w:r>
      <w:r>
        <w:t>Rysunki powinny być wycentrowane względem kolumny tekstu</w:t>
      </w:r>
    </w:p>
  </w:comment>
  <w:comment w:id="41" w:author="Marek Jaszuk" w:date="2022-04-28T09:25:00Z" w:initials="MJ">
    <w:p w14:paraId="6A7A3864" w14:textId="1DCA70C6" w:rsidR="007A58FE" w:rsidRDefault="007A58FE">
      <w:pPr>
        <w:pStyle w:val="CommentText"/>
      </w:pPr>
      <w:r>
        <w:rPr>
          <w:rStyle w:val="CommentReference"/>
        </w:rPr>
        <w:annotationRef/>
      </w:r>
      <w:r>
        <w:t>Wielkość wcięć akapitowych powinna być taka sama w całej pracy</w:t>
      </w:r>
    </w:p>
  </w:comment>
  <w:comment w:id="42" w:author="Marek Jaszuk" w:date="2022-04-19T00:17:00Z" w:initials="MJ">
    <w:p w14:paraId="03F147C5" w14:textId="0F563ACE" w:rsidR="004C6D83" w:rsidRDefault="004C6D83">
      <w:pPr>
        <w:pStyle w:val="CommentText"/>
      </w:pPr>
      <w:r>
        <w:rPr>
          <w:rStyle w:val="CommentReference"/>
        </w:rPr>
        <w:annotationRef/>
      </w:r>
      <w:r>
        <w:t>Jeśli to należy do punktu 2 to nie powinno być przesunięte w lewo względem tekstu w tym punkcie</w:t>
      </w:r>
    </w:p>
  </w:comment>
  <w:comment w:id="55" w:author="Marek Jaszuk" w:date="2022-04-28T09:26:00Z" w:initials="MJ">
    <w:p w14:paraId="7A550D9B" w14:textId="5653D519" w:rsidR="007A58FE" w:rsidRDefault="007A58FE">
      <w:pPr>
        <w:pStyle w:val="CommentText"/>
      </w:pPr>
      <w:r>
        <w:rPr>
          <w:rStyle w:val="CommentReference"/>
        </w:rPr>
        <w:annotationRef/>
      </w:r>
      <w:r>
        <w:t>Tabelki powinny być wycentrowane względem kolumny tekstu</w:t>
      </w:r>
    </w:p>
  </w:comment>
  <w:comment w:id="130" w:author="Marek Jaszuk" w:date="2022-04-28T09:39:00Z" w:initials="MJ">
    <w:p w14:paraId="4DD68E7E" w14:textId="2994CB78" w:rsidR="00FF31DC" w:rsidRDefault="00FF31DC">
      <w:pPr>
        <w:pStyle w:val="CommentText"/>
      </w:pPr>
      <w:r>
        <w:rPr>
          <w:rStyle w:val="CommentReference"/>
        </w:rPr>
        <w:annotationRef/>
      </w:r>
      <w:r>
        <w:t>Czcionka jest za mała można trochę jeszcze powiększyć</w:t>
      </w:r>
    </w:p>
  </w:comment>
  <w:comment w:id="135" w:author="Marek Jaszuk" w:date="2022-04-13T02:43:00Z" w:initials="MJ">
    <w:p w14:paraId="41A48294" w14:textId="0A67CAE7" w:rsidR="001C772E" w:rsidRDefault="001C772E">
      <w:pPr>
        <w:pStyle w:val="CommentText"/>
      </w:pPr>
      <w:r>
        <w:rPr>
          <w:rStyle w:val="CommentReference"/>
        </w:rPr>
        <w:annotationRef/>
      </w:r>
      <w:r>
        <w:t>Zdania nie mają orzeczeń</w:t>
      </w:r>
    </w:p>
  </w:comment>
  <w:comment w:id="136" w:author="Marek Jaszuk" w:date="2022-04-28T09:32:00Z" w:initials="MJ">
    <w:p w14:paraId="79BC0B1A" w14:textId="6BBB65EA" w:rsidR="00416FB8" w:rsidRDefault="00416FB8">
      <w:pPr>
        <w:pStyle w:val="CommentText"/>
      </w:pPr>
      <w:r>
        <w:rPr>
          <w:rStyle w:val="CommentReference"/>
        </w:rPr>
        <w:annotationRef/>
      </w:r>
      <w:r>
        <w:t>Nadal niegramatyczne</w:t>
      </w:r>
    </w:p>
  </w:comment>
  <w:comment w:id="158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159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160" w:author="Marek Jaszuk" w:date="2022-04-19T00:37:00Z" w:initials="MJ">
    <w:p w14:paraId="1D7CF2C3" w14:textId="77477955" w:rsidR="004C0D8A" w:rsidRDefault="004C0D8A">
      <w:pPr>
        <w:pStyle w:val="CommentText"/>
      </w:pPr>
      <w:r>
        <w:rPr>
          <w:rStyle w:val="CommentReference"/>
        </w:rPr>
        <w:annotationRef/>
      </w:r>
      <w:r>
        <w:t>Problem w tym, że te problemy nie zostały tam opisane</w:t>
      </w:r>
    </w:p>
  </w:comment>
  <w:comment w:id="177" w:author="Marek Jaszuk" w:date="2022-04-28T09:40:00Z" w:initials="MJ">
    <w:p w14:paraId="4C4E91A9" w14:textId="2524CDDB" w:rsidR="00FF31DC" w:rsidRDefault="00FF31DC">
      <w:pPr>
        <w:pStyle w:val="CommentText"/>
      </w:pPr>
      <w:r>
        <w:rPr>
          <w:rStyle w:val="CommentReference"/>
        </w:rPr>
        <w:annotationRef/>
      </w:r>
      <w:r>
        <w:t>Nadal nie napisał Pan dokładne co można zrobić przy pomocy aplikacji.</w:t>
      </w:r>
    </w:p>
  </w:comment>
  <w:comment w:id="182" w:author="Marek Jaszuk" w:date="2022-04-28T09:35:00Z" w:initials="MJ">
    <w:p w14:paraId="0F41C0CA" w14:textId="19583BE4" w:rsidR="00416FB8" w:rsidRDefault="00416FB8">
      <w:pPr>
        <w:pStyle w:val="CommentText"/>
      </w:pPr>
      <w:r>
        <w:rPr>
          <w:rStyle w:val="CommentReference"/>
        </w:rPr>
        <w:annotationRef/>
      </w:r>
      <w:r>
        <w:t>Podsumowanie nie jest dobrym miejscem do wprowadzania nowych pojęć. To trzeba było wyjaśnić wcześniej na etapie opisu założeń</w:t>
      </w:r>
    </w:p>
  </w:comment>
  <w:comment w:id="183" w:author="Yurii Shchehliuk" w:date="2022-04-28T10:45:00Z" w:initials="YS">
    <w:p w14:paraId="0A383D9B" w14:textId="53505418" w:rsidR="00CD1378" w:rsidRDefault="00CD1378">
      <w:pPr>
        <w:pStyle w:val="CommentText"/>
      </w:pPr>
      <w:r>
        <w:rPr>
          <w:rStyle w:val="CommentReference"/>
        </w:rPr>
        <w:annotationRef/>
      </w:r>
      <w:r>
        <w:t>Wspomniałem o tym w „</w:t>
      </w:r>
      <w:r w:rsidRPr="00AE70EB">
        <w:t>Opis działania aplikacji</w:t>
      </w:r>
      <w:r>
        <w:t>”, mogę dodać w tym miejscu więcej informacji o tym</w:t>
      </w:r>
    </w:p>
  </w:comment>
  <w:comment w:id="185" w:author="Marek Jaszuk" w:date="2022-04-28T09:37:00Z" w:initials="MJ">
    <w:p w14:paraId="08F09E18" w14:textId="78B764C1" w:rsidR="00FF31DC" w:rsidRDefault="00FF31DC">
      <w:pPr>
        <w:pStyle w:val="CommentText"/>
      </w:pPr>
      <w:r>
        <w:rPr>
          <w:rStyle w:val="CommentReference"/>
        </w:rPr>
        <w:annotationRef/>
      </w:r>
      <w:r>
        <w:t>uzupełniona</w:t>
      </w:r>
    </w:p>
  </w:comment>
  <w:comment w:id="190" w:author="Marek Jaszuk" w:date="2022-04-28T09:37:00Z" w:initials="MJ">
    <w:p w14:paraId="22283694" w14:textId="77777777" w:rsidR="00CD5600" w:rsidRDefault="00CD5600" w:rsidP="00CD5600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195" w:author="Yurii Shchehliuk" w:date="2022-04-28T12:30:00Z" w:initials="YS">
    <w:p w14:paraId="40FAD71E" w14:textId="280739BC" w:rsidR="007F67AE" w:rsidRDefault="007F67AE">
      <w:pPr>
        <w:pStyle w:val="CommentText"/>
      </w:pPr>
      <w:r>
        <w:rPr>
          <w:rStyle w:val="CommentReference"/>
        </w:rPr>
        <w:annotationRef/>
      </w:r>
      <w:r>
        <w:t>jeszcze mam pytanko, czy coś muszę dodać w streszczeniu?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3B046F3" w15:done="1"/>
  <w15:commentEx w15:paraId="0AF77A52" w15:done="1"/>
  <w15:commentEx w15:paraId="1C7A5606" w15:done="1"/>
  <w15:commentEx w15:paraId="4337F72B" w15:done="1"/>
  <w15:commentEx w15:paraId="6A7A3864" w15:done="1"/>
  <w15:commentEx w15:paraId="03F147C5" w15:done="1"/>
  <w15:commentEx w15:paraId="7A550D9B" w15:done="1"/>
  <w15:commentEx w15:paraId="4DD68E7E" w15:done="0"/>
  <w15:commentEx w15:paraId="41A48294" w15:done="1"/>
  <w15:commentEx w15:paraId="79BC0B1A" w15:paraIdParent="41A48294" w15:done="1"/>
  <w15:commentEx w15:paraId="1F527711" w15:done="1"/>
  <w15:commentEx w15:paraId="60DFB007" w15:done="1"/>
  <w15:commentEx w15:paraId="1D7CF2C3" w15:done="1"/>
  <w15:commentEx w15:paraId="4C4E91A9" w15:done="1"/>
  <w15:commentEx w15:paraId="0F41C0CA" w15:done="0"/>
  <w15:commentEx w15:paraId="0A383D9B" w15:paraIdParent="0F41C0CA" w15:done="0"/>
  <w15:commentEx w15:paraId="08F09E18" w15:done="1"/>
  <w15:commentEx w15:paraId="22283694" w15:done="1"/>
  <w15:commentEx w15:paraId="40FAD71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4DA0C" w16cex:dateUtc="2022-04-28T07:17:00Z"/>
  <w16cex:commentExtensible w16cex:durableId="2614DC88" w16cex:dateUtc="2022-04-28T07:27:00Z"/>
  <w16cex:commentExtensible w16cex:durableId="260A7C1B" w16cex:dateUtc="2022-04-20T10:33:00Z"/>
  <w16cex:commentExtensible w16cex:durableId="2614DBA0" w16cex:dateUtc="2022-04-28T07:23:00Z"/>
  <w16cex:commentExtensible w16cex:durableId="2614DBF1" w16cex:dateUtc="2022-04-28T07:25:00Z"/>
  <w16cex:commentExtensible w16cex:durableId="26087E26" w16cex:dateUtc="2022-04-18T22:17:00Z"/>
  <w16cex:commentExtensible w16cex:durableId="2614DC57" w16cex:dateUtc="2022-04-28T07:26:00Z"/>
  <w16cex:commentExtensible w16cex:durableId="2614DF47" w16cex:dateUtc="2022-04-28T07:39:00Z"/>
  <w16cex:commentExtensible w16cex:durableId="2600B73E" w16cex:dateUtc="2022-04-13T00:43:00Z"/>
  <w16cex:commentExtensible w16cex:durableId="2614DDC2" w16cex:dateUtc="2022-04-28T07:32:00Z"/>
  <w16cex:commentExtensible w16cex:durableId="25CE6F1C" w16cex:dateUtc="2022-03-05T22:22:00Z"/>
  <w16cex:commentExtensible w16cex:durableId="25E2DD48" w16cex:dateUtc="2022-03-21T10:17:00Z"/>
  <w16cex:commentExtensible w16cex:durableId="260882BF" w16cex:dateUtc="2022-04-18T22:37:00Z"/>
  <w16cex:commentExtensible w16cex:durableId="2614DFA8" w16cex:dateUtc="2022-04-28T07:40:00Z"/>
  <w16cex:commentExtensible w16cex:durableId="2614DE62" w16cex:dateUtc="2022-04-28T07:35:00Z"/>
  <w16cex:commentExtensible w16cex:durableId="2614EEB7" w16cex:dateUtc="2022-04-28T08:45:00Z"/>
  <w16cex:commentExtensible w16cex:durableId="2614DEE3" w16cex:dateUtc="2022-04-28T07:37:00Z"/>
  <w16cex:commentExtensible w16cex:durableId="2614E958" w16cex:dateUtc="2022-04-28T07:37:00Z"/>
  <w16cex:commentExtensible w16cex:durableId="26150755" w16cex:dateUtc="2022-04-28T10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3B046F3" w16cid:durableId="2614DA0C"/>
  <w16cid:commentId w16cid:paraId="0AF77A52" w16cid:durableId="2614DC88"/>
  <w16cid:commentId w16cid:paraId="1C7A5606" w16cid:durableId="260A7C1B"/>
  <w16cid:commentId w16cid:paraId="4337F72B" w16cid:durableId="2614DBA0"/>
  <w16cid:commentId w16cid:paraId="6A7A3864" w16cid:durableId="2614DBF1"/>
  <w16cid:commentId w16cid:paraId="03F147C5" w16cid:durableId="26087E26"/>
  <w16cid:commentId w16cid:paraId="7A550D9B" w16cid:durableId="2614DC57"/>
  <w16cid:commentId w16cid:paraId="4DD68E7E" w16cid:durableId="2614DF47"/>
  <w16cid:commentId w16cid:paraId="41A48294" w16cid:durableId="2600B73E"/>
  <w16cid:commentId w16cid:paraId="79BC0B1A" w16cid:durableId="2614DDC2"/>
  <w16cid:commentId w16cid:paraId="1F527711" w16cid:durableId="25CE6F1C"/>
  <w16cid:commentId w16cid:paraId="60DFB007" w16cid:durableId="25E2DD48"/>
  <w16cid:commentId w16cid:paraId="1D7CF2C3" w16cid:durableId="260882BF"/>
  <w16cid:commentId w16cid:paraId="4C4E91A9" w16cid:durableId="2614DFA8"/>
  <w16cid:commentId w16cid:paraId="0F41C0CA" w16cid:durableId="2614DE62"/>
  <w16cid:commentId w16cid:paraId="0A383D9B" w16cid:durableId="2614EEB7"/>
  <w16cid:commentId w16cid:paraId="08F09E18" w16cid:durableId="2614DEE3"/>
  <w16cid:commentId w16cid:paraId="22283694" w16cid:durableId="2614E958"/>
  <w16cid:commentId w16cid:paraId="40FAD71E" w16cid:durableId="2615075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A5672" w14:textId="77777777" w:rsidR="003B339C" w:rsidRDefault="003B339C" w:rsidP="00DD2EE9">
      <w:r>
        <w:separator/>
      </w:r>
    </w:p>
  </w:endnote>
  <w:endnote w:type="continuationSeparator" w:id="0">
    <w:p w14:paraId="6365A7E9" w14:textId="77777777" w:rsidR="003B339C" w:rsidRDefault="003B339C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4C6D60" w14:textId="77777777" w:rsidR="003B339C" w:rsidRDefault="003B339C" w:rsidP="00DD2EE9">
      <w:r>
        <w:separator/>
      </w:r>
    </w:p>
  </w:footnote>
  <w:footnote w:type="continuationSeparator" w:id="0">
    <w:p w14:paraId="3DE5A55C" w14:textId="77777777" w:rsidR="003B339C" w:rsidRDefault="003B339C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urii Shchehliuk">
    <w15:presenceInfo w15:providerId="AD" w15:userId="S::Yurii.Shchehliuk@hyland.com::bd8d5b9b-90ad-43f4-815d-2a822cfa6687"/>
  </w15:person>
  <w15:person w15:author="Marek Jaszuk">
    <w15:presenceInfo w15:providerId="Windows Live" w15:userId="efab7937d11e437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1A63"/>
    <w:rsid w:val="00021E02"/>
    <w:rsid w:val="00022464"/>
    <w:rsid w:val="00022E95"/>
    <w:rsid w:val="00025CAB"/>
    <w:rsid w:val="00026C8A"/>
    <w:rsid w:val="00030563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4F63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36D0"/>
    <w:rsid w:val="00074838"/>
    <w:rsid w:val="00075D5C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8E5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0814"/>
    <w:rsid w:val="000A2158"/>
    <w:rsid w:val="000A2EC4"/>
    <w:rsid w:val="000A3A01"/>
    <w:rsid w:val="000A3EAC"/>
    <w:rsid w:val="000B4F8C"/>
    <w:rsid w:val="000B7888"/>
    <w:rsid w:val="000C0EA0"/>
    <w:rsid w:val="000C166C"/>
    <w:rsid w:val="000C2C98"/>
    <w:rsid w:val="000C4617"/>
    <w:rsid w:val="000C5D42"/>
    <w:rsid w:val="000C6C11"/>
    <w:rsid w:val="000C7FB6"/>
    <w:rsid w:val="000D0490"/>
    <w:rsid w:val="000D0815"/>
    <w:rsid w:val="000D1228"/>
    <w:rsid w:val="000D2426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929"/>
    <w:rsid w:val="000E3BA5"/>
    <w:rsid w:val="000E4C70"/>
    <w:rsid w:val="000E5174"/>
    <w:rsid w:val="000E72FF"/>
    <w:rsid w:val="000E79ED"/>
    <w:rsid w:val="000F03AE"/>
    <w:rsid w:val="000F04B2"/>
    <w:rsid w:val="000F176C"/>
    <w:rsid w:val="000F2519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B34"/>
    <w:rsid w:val="001120BA"/>
    <w:rsid w:val="00112A13"/>
    <w:rsid w:val="00113470"/>
    <w:rsid w:val="00113498"/>
    <w:rsid w:val="00116108"/>
    <w:rsid w:val="00116690"/>
    <w:rsid w:val="00116C7B"/>
    <w:rsid w:val="001208D2"/>
    <w:rsid w:val="001225E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5D3"/>
    <w:rsid w:val="00160B8A"/>
    <w:rsid w:val="001619E8"/>
    <w:rsid w:val="001628EC"/>
    <w:rsid w:val="00163509"/>
    <w:rsid w:val="00163CED"/>
    <w:rsid w:val="00164230"/>
    <w:rsid w:val="00164A49"/>
    <w:rsid w:val="00164ADC"/>
    <w:rsid w:val="00165009"/>
    <w:rsid w:val="001655AA"/>
    <w:rsid w:val="0016747C"/>
    <w:rsid w:val="0016778F"/>
    <w:rsid w:val="0017021C"/>
    <w:rsid w:val="00170319"/>
    <w:rsid w:val="00170771"/>
    <w:rsid w:val="001717BE"/>
    <w:rsid w:val="00171B95"/>
    <w:rsid w:val="00173B4D"/>
    <w:rsid w:val="0017419C"/>
    <w:rsid w:val="001751B4"/>
    <w:rsid w:val="001752AA"/>
    <w:rsid w:val="00177F29"/>
    <w:rsid w:val="00180950"/>
    <w:rsid w:val="0018104C"/>
    <w:rsid w:val="00181C3D"/>
    <w:rsid w:val="00181CDE"/>
    <w:rsid w:val="00182512"/>
    <w:rsid w:val="00182573"/>
    <w:rsid w:val="00182E1A"/>
    <w:rsid w:val="00182F19"/>
    <w:rsid w:val="00182FB7"/>
    <w:rsid w:val="0018505E"/>
    <w:rsid w:val="00191A16"/>
    <w:rsid w:val="00192799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0D0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0AE4"/>
    <w:rsid w:val="001F3985"/>
    <w:rsid w:val="00200681"/>
    <w:rsid w:val="002028F0"/>
    <w:rsid w:val="00202ABB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E9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0536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078E"/>
    <w:rsid w:val="00282832"/>
    <w:rsid w:val="002834B3"/>
    <w:rsid w:val="002836AD"/>
    <w:rsid w:val="00283EA6"/>
    <w:rsid w:val="00285363"/>
    <w:rsid w:val="00286B69"/>
    <w:rsid w:val="00293A5E"/>
    <w:rsid w:val="0029676B"/>
    <w:rsid w:val="00296BAD"/>
    <w:rsid w:val="002A171A"/>
    <w:rsid w:val="002A1A20"/>
    <w:rsid w:val="002A1D33"/>
    <w:rsid w:val="002A1E77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5599"/>
    <w:rsid w:val="003176E9"/>
    <w:rsid w:val="00317E9E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1158"/>
    <w:rsid w:val="003514BB"/>
    <w:rsid w:val="00353FB6"/>
    <w:rsid w:val="003569F6"/>
    <w:rsid w:val="00356E84"/>
    <w:rsid w:val="003610D7"/>
    <w:rsid w:val="0036238F"/>
    <w:rsid w:val="00363CB2"/>
    <w:rsid w:val="003646CB"/>
    <w:rsid w:val="00367170"/>
    <w:rsid w:val="003724F2"/>
    <w:rsid w:val="0037359C"/>
    <w:rsid w:val="003735D1"/>
    <w:rsid w:val="00373F12"/>
    <w:rsid w:val="0037695B"/>
    <w:rsid w:val="00377970"/>
    <w:rsid w:val="00380E7B"/>
    <w:rsid w:val="003824F5"/>
    <w:rsid w:val="00383B71"/>
    <w:rsid w:val="00386FB0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A7F99"/>
    <w:rsid w:val="003B2408"/>
    <w:rsid w:val="003B2890"/>
    <w:rsid w:val="003B339C"/>
    <w:rsid w:val="003B3D72"/>
    <w:rsid w:val="003B45D7"/>
    <w:rsid w:val="003B4D72"/>
    <w:rsid w:val="003B5EF8"/>
    <w:rsid w:val="003B6019"/>
    <w:rsid w:val="003C06AC"/>
    <w:rsid w:val="003C4542"/>
    <w:rsid w:val="003C474E"/>
    <w:rsid w:val="003C4C7F"/>
    <w:rsid w:val="003D0C1E"/>
    <w:rsid w:val="003D1463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4928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39A7"/>
    <w:rsid w:val="00415377"/>
    <w:rsid w:val="00416FB8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F7D"/>
    <w:rsid w:val="004324E2"/>
    <w:rsid w:val="00432ECF"/>
    <w:rsid w:val="0043308C"/>
    <w:rsid w:val="004334E6"/>
    <w:rsid w:val="0043450C"/>
    <w:rsid w:val="00434605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6D9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31ED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317"/>
    <w:rsid w:val="004B052A"/>
    <w:rsid w:val="004B0690"/>
    <w:rsid w:val="004B1A11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E7BB5"/>
    <w:rsid w:val="004F02EC"/>
    <w:rsid w:val="004F04F3"/>
    <w:rsid w:val="004F1CB9"/>
    <w:rsid w:val="004F2080"/>
    <w:rsid w:val="004F52AD"/>
    <w:rsid w:val="004F5EF0"/>
    <w:rsid w:val="005003CD"/>
    <w:rsid w:val="005021AE"/>
    <w:rsid w:val="00502B30"/>
    <w:rsid w:val="00504073"/>
    <w:rsid w:val="00504FD4"/>
    <w:rsid w:val="00506B3F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BB4"/>
    <w:rsid w:val="00523423"/>
    <w:rsid w:val="005234CE"/>
    <w:rsid w:val="005236CC"/>
    <w:rsid w:val="00523E65"/>
    <w:rsid w:val="005244E6"/>
    <w:rsid w:val="00531258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EE8"/>
    <w:rsid w:val="00552849"/>
    <w:rsid w:val="00552B56"/>
    <w:rsid w:val="00555A6F"/>
    <w:rsid w:val="00556DEB"/>
    <w:rsid w:val="005624E8"/>
    <w:rsid w:val="00563351"/>
    <w:rsid w:val="005633D0"/>
    <w:rsid w:val="00563EAB"/>
    <w:rsid w:val="005651F5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6034"/>
    <w:rsid w:val="0058733B"/>
    <w:rsid w:val="00590909"/>
    <w:rsid w:val="00592E6A"/>
    <w:rsid w:val="00592F31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B7160"/>
    <w:rsid w:val="005C0002"/>
    <w:rsid w:val="005C085B"/>
    <w:rsid w:val="005C32F1"/>
    <w:rsid w:val="005C39DE"/>
    <w:rsid w:val="005C3DAB"/>
    <w:rsid w:val="005C7A9A"/>
    <w:rsid w:val="005D0BE1"/>
    <w:rsid w:val="005D1203"/>
    <w:rsid w:val="005D170D"/>
    <w:rsid w:val="005D1D83"/>
    <w:rsid w:val="005D3A43"/>
    <w:rsid w:val="005D5A36"/>
    <w:rsid w:val="005E01BC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5F6172"/>
    <w:rsid w:val="00600722"/>
    <w:rsid w:val="00600905"/>
    <w:rsid w:val="00601191"/>
    <w:rsid w:val="00601324"/>
    <w:rsid w:val="00601780"/>
    <w:rsid w:val="0060386A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26FE8"/>
    <w:rsid w:val="00631A13"/>
    <w:rsid w:val="00631EB0"/>
    <w:rsid w:val="00632DF7"/>
    <w:rsid w:val="00632E59"/>
    <w:rsid w:val="00632EBB"/>
    <w:rsid w:val="006353F2"/>
    <w:rsid w:val="00635C54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7715"/>
    <w:rsid w:val="00661458"/>
    <w:rsid w:val="00661A1C"/>
    <w:rsid w:val="00661FDA"/>
    <w:rsid w:val="00665078"/>
    <w:rsid w:val="0067165B"/>
    <w:rsid w:val="006730D4"/>
    <w:rsid w:val="00673F0A"/>
    <w:rsid w:val="0067783B"/>
    <w:rsid w:val="00677F00"/>
    <w:rsid w:val="00680018"/>
    <w:rsid w:val="00680776"/>
    <w:rsid w:val="00682F7C"/>
    <w:rsid w:val="00683383"/>
    <w:rsid w:val="006838E6"/>
    <w:rsid w:val="00683E7D"/>
    <w:rsid w:val="006852E6"/>
    <w:rsid w:val="0068684A"/>
    <w:rsid w:val="00686E84"/>
    <w:rsid w:val="00687853"/>
    <w:rsid w:val="00691E75"/>
    <w:rsid w:val="006949F5"/>
    <w:rsid w:val="00696DE3"/>
    <w:rsid w:val="006975E2"/>
    <w:rsid w:val="00697FE0"/>
    <w:rsid w:val="006A0C81"/>
    <w:rsid w:val="006A1D2E"/>
    <w:rsid w:val="006A2ECA"/>
    <w:rsid w:val="006A4401"/>
    <w:rsid w:val="006A5D11"/>
    <w:rsid w:val="006B2B76"/>
    <w:rsid w:val="006B3746"/>
    <w:rsid w:val="006B4C77"/>
    <w:rsid w:val="006B6D44"/>
    <w:rsid w:val="006B7A58"/>
    <w:rsid w:val="006C08FC"/>
    <w:rsid w:val="006C0EA0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462A"/>
    <w:rsid w:val="007276FB"/>
    <w:rsid w:val="00730479"/>
    <w:rsid w:val="007307A8"/>
    <w:rsid w:val="007327C3"/>
    <w:rsid w:val="00732E26"/>
    <w:rsid w:val="007331EE"/>
    <w:rsid w:val="00734666"/>
    <w:rsid w:val="00735A12"/>
    <w:rsid w:val="007378BC"/>
    <w:rsid w:val="00741686"/>
    <w:rsid w:val="00741D8D"/>
    <w:rsid w:val="007420FF"/>
    <w:rsid w:val="007431F2"/>
    <w:rsid w:val="007449B5"/>
    <w:rsid w:val="00744D34"/>
    <w:rsid w:val="0074643E"/>
    <w:rsid w:val="0074714B"/>
    <w:rsid w:val="0074751C"/>
    <w:rsid w:val="00747E24"/>
    <w:rsid w:val="00750192"/>
    <w:rsid w:val="007528C0"/>
    <w:rsid w:val="00753349"/>
    <w:rsid w:val="007537C3"/>
    <w:rsid w:val="00753C0A"/>
    <w:rsid w:val="00756A2A"/>
    <w:rsid w:val="007570D7"/>
    <w:rsid w:val="00757A7B"/>
    <w:rsid w:val="00763534"/>
    <w:rsid w:val="00765E39"/>
    <w:rsid w:val="00766A2B"/>
    <w:rsid w:val="00767CDF"/>
    <w:rsid w:val="0077213B"/>
    <w:rsid w:val="00773CB1"/>
    <w:rsid w:val="00774021"/>
    <w:rsid w:val="007764CE"/>
    <w:rsid w:val="00780D39"/>
    <w:rsid w:val="00780E3A"/>
    <w:rsid w:val="007824C9"/>
    <w:rsid w:val="00782D61"/>
    <w:rsid w:val="00783F11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8FE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26C4"/>
    <w:rsid w:val="007C3680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0024"/>
    <w:rsid w:val="007F10DD"/>
    <w:rsid w:val="007F2E45"/>
    <w:rsid w:val="007F37F9"/>
    <w:rsid w:val="007F3982"/>
    <w:rsid w:val="007F5169"/>
    <w:rsid w:val="007F62CC"/>
    <w:rsid w:val="007F67AE"/>
    <w:rsid w:val="007F71E7"/>
    <w:rsid w:val="007F78FE"/>
    <w:rsid w:val="008019AC"/>
    <w:rsid w:val="00801E44"/>
    <w:rsid w:val="008024C9"/>
    <w:rsid w:val="00803B92"/>
    <w:rsid w:val="008045E1"/>
    <w:rsid w:val="0080521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17E95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61617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75F0C"/>
    <w:rsid w:val="0088043B"/>
    <w:rsid w:val="008819FC"/>
    <w:rsid w:val="00882920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68A0"/>
    <w:rsid w:val="008C7695"/>
    <w:rsid w:val="008D12A6"/>
    <w:rsid w:val="008D2478"/>
    <w:rsid w:val="008D2DCD"/>
    <w:rsid w:val="008D3777"/>
    <w:rsid w:val="008D39C1"/>
    <w:rsid w:val="008D48DA"/>
    <w:rsid w:val="008D577D"/>
    <w:rsid w:val="008D7022"/>
    <w:rsid w:val="008D7409"/>
    <w:rsid w:val="008D79B0"/>
    <w:rsid w:val="008E1838"/>
    <w:rsid w:val="008E5610"/>
    <w:rsid w:val="008E6F29"/>
    <w:rsid w:val="008F0869"/>
    <w:rsid w:val="008F17CD"/>
    <w:rsid w:val="00900F22"/>
    <w:rsid w:val="00902851"/>
    <w:rsid w:val="00902865"/>
    <w:rsid w:val="00903998"/>
    <w:rsid w:val="00904E3F"/>
    <w:rsid w:val="009052FD"/>
    <w:rsid w:val="009061D3"/>
    <w:rsid w:val="00906BCE"/>
    <w:rsid w:val="009135E8"/>
    <w:rsid w:val="00914A2D"/>
    <w:rsid w:val="00915196"/>
    <w:rsid w:val="00916982"/>
    <w:rsid w:val="00916E90"/>
    <w:rsid w:val="00916F71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5E1"/>
    <w:rsid w:val="00927882"/>
    <w:rsid w:val="00931C08"/>
    <w:rsid w:val="009331C7"/>
    <w:rsid w:val="00934D65"/>
    <w:rsid w:val="00937D80"/>
    <w:rsid w:val="009403C4"/>
    <w:rsid w:val="0094073D"/>
    <w:rsid w:val="00941DE6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613A"/>
    <w:rsid w:val="009974C7"/>
    <w:rsid w:val="00997554"/>
    <w:rsid w:val="009A0958"/>
    <w:rsid w:val="009A1479"/>
    <w:rsid w:val="009A1867"/>
    <w:rsid w:val="009A298E"/>
    <w:rsid w:val="009A44D3"/>
    <w:rsid w:val="009A5344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C006C"/>
    <w:rsid w:val="009C00C9"/>
    <w:rsid w:val="009C0383"/>
    <w:rsid w:val="009C1146"/>
    <w:rsid w:val="009C20BE"/>
    <w:rsid w:val="009C3231"/>
    <w:rsid w:val="009C4090"/>
    <w:rsid w:val="009C5CE3"/>
    <w:rsid w:val="009C6376"/>
    <w:rsid w:val="009D13EC"/>
    <w:rsid w:val="009D142C"/>
    <w:rsid w:val="009D2133"/>
    <w:rsid w:val="009D61C6"/>
    <w:rsid w:val="009D683D"/>
    <w:rsid w:val="009D6AE1"/>
    <w:rsid w:val="009D6B91"/>
    <w:rsid w:val="009D735E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667"/>
    <w:rsid w:val="00A009F0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3E99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80A8A"/>
    <w:rsid w:val="00A823B2"/>
    <w:rsid w:val="00A823C7"/>
    <w:rsid w:val="00A82CC3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525B"/>
    <w:rsid w:val="00AA5C6B"/>
    <w:rsid w:val="00AA7097"/>
    <w:rsid w:val="00AA7C30"/>
    <w:rsid w:val="00AA7C35"/>
    <w:rsid w:val="00AB1BD3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E7B02"/>
    <w:rsid w:val="00AF1B9F"/>
    <w:rsid w:val="00AF263C"/>
    <w:rsid w:val="00AF30C8"/>
    <w:rsid w:val="00AF3DAF"/>
    <w:rsid w:val="00AF407A"/>
    <w:rsid w:val="00AF4609"/>
    <w:rsid w:val="00AF4C8E"/>
    <w:rsid w:val="00AF69A8"/>
    <w:rsid w:val="00B03D78"/>
    <w:rsid w:val="00B0472F"/>
    <w:rsid w:val="00B06AE0"/>
    <w:rsid w:val="00B06FEE"/>
    <w:rsid w:val="00B073A8"/>
    <w:rsid w:val="00B074A7"/>
    <w:rsid w:val="00B07703"/>
    <w:rsid w:val="00B11EDD"/>
    <w:rsid w:val="00B12B67"/>
    <w:rsid w:val="00B13249"/>
    <w:rsid w:val="00B13530"/>
    <w:rsid w:val="00B16248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F5B"/>
    <w:rsid w:val="00B66708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6094"/>
    <w:rsid w:val="00B86EEF"/>
    <w:rsid w:val="00B91273"/>
    <w:rsid w:val="00B92208"/>
    <w:rsid w:val="00B927EE"/>
    <w:rsid w:val="00B93745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599"/>
    <w:rsid w:val="00BC2BA7"/>
    <w:rsid w:val="00BC3478"/>
    <w:rsid w:val="00BC5227"/>
    <w:rsid w:val="00BC53A7"/>
    <w:rsid w:val="00BC7DC3"/>
    <w:rsid w:val="00BD1EE8"/>
    <w:rsid w:val="00BD26A2"/>
    <w:rsid w:val="00BD4690"/>
    <w:rsid w:val="00BD6948"/>
    <w:rsid w:val="00BD7202"/>
    <w:rsid w:val="00BD73AE"/>
    <w:rsid w:val="00BD7EB4"/>
    <w:rsid w:val="00BE0A0F"/>
    <w:rsid w:val="00BE0DE7"/>
    <w:rsid w:val="00BE1547"/>
    <w:rsid w:val="00BE1558"/>
    <w:rsid w:val="00BE2552"/>
    <w:rsid w:val="00BE2D4D"/>
    <w:rsid w:val="00BE36DC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335C"/>
    <w:rsid w:val="00C03B51"/>
    <w:rsid w:val="00C04739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27C57"/>
    <w:rsid w:val="00C32F73"/>
    <w:rsid w:val="00C350AE"/>
    <w:rsid w:val="00C36D21"/>
    <w:rsid w:val="00C42C21"/>
    <w:rsid w:val="00C42FDD"/>
    <w:rsid w:val="00C43399"/>
    <w:rsid w:val="00C43A8A"/>
    <w:rsid w:val="00C43B69"/>
    <w:rsid w:val="00C43DF7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243"/>
    <w:rsid w:val="00C5332D"/>
    <w:rsid w:val="00C5525F"/>
    <w:rsid w:val="00C562AD"/>
    <w:rsid w:val="00C569A8"/>
    <w:rsid w:val="00C57C81"/>
    <w:rsid w:val="00C602DC"/>
    <w:rsid w:val="00C60A6F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29B1"/>
    <w:rsid w:val="00C72DCA"/>
    <w:rsid w:val="00C74621"/>
    <w:rsid w:val="00C75DBB"/>
    <w:rsid w:val="00C768EA"/>
    <w:rsid w:val="00C81173"/>
    <w:rsid w:val="00C83F2B"/>
    <w:rsid w:val="00C84768"/>
    <w:rsid w:val="00C85D48"/>
    <w:rsid w:val="00C867D5"/>
    <w:rsid w:val="00C87C7B"/>
    <w:rsid w:val="00C91091"/>
    <w:rsid w:val="00C9174B"/>
    <w:rsid w:val="00C91805"/>
    <w:rsid w:val="00C91D8B"/>
    <w:rsid w:val="00C92DCA"/>
    <w:rsid w:val="00C92F7B"/>
    <w:rsid w:val="00C9367A"/>
    <w:rsid w:val="00C960BD"/>
    <w:rsid w:val="00CA027B"/>
    <w:rsid w:val="00CA2044"/>
    <w:rsid w:val="00CA27BD"/>
    <w:rsid w:val="00CA3460"/>
    <w:rsid w:val="00CA3A6C"/>
    <w:rsid w:val="00CA433F"/>
    <w:rsid w:val="00CA52B5"/>
    <w:rsid w:val="00CA5318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438"/>
    <w:rsid w:val="00CC1E85"/>
    <w:rsid w:val="00CC254E"/>
    <w:rsid w:val="00CC375D"/>
    <w:rsid w:val="00CC46CD"/>
    <w:rsid w:val="00CC4EC5"/>
    <w:rsid w:val="00CC52AA"/>
    <w:rsid w:val="00CC5F5D"/>
    <w:rsid w:val="00CC7E24"/>
    <w:rsid w:val="00CD0E91"/>
    <w:rsid w:val="00CD1162"/>
    <w:rsid w:val="00CD1378"/>
    <w:rsid w:val="00CD242F"/>
    <w:rsid w:val="00CD2F1F"/>
    <w:rsid w:val="00CD32B8"/>
    <w:rsid w:val="00CD3798"/>
    <w:rsid w:val="00CD5600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4AFA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20D59"/>
    <w:rsid w:val="00D21174"/>
    <w:rsid w:val="00D247FC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4A84"/>
    <w:rsid w:val="00D5018E"/>
    <w:rsid w:val="00D53FB2"/>
    <w:rsid w:val="00D54143"/>
    <w:rsid w:val="00D546AC"/>
    <w:rsid w:val="00D54F04"/>
    <w:rsid w:val="00D562B9"/>
    <w:rsid w:val="00D568C3"/>
    <w:rsid w:val="00D570AE"/>
    <w:rsid w:val="00D6048A"/>
    <w:rsid w:val="00D61D5C"/>
    <w:rsid w:val="00D61FDB"/>
    <w:rsid w:val="00D624AA"/>
    <w:rsid w:val="00D62AE8"/>
    <w:rsid w:val="00D62FDE"/>
    <w:rsid w:val="00D631EB"/>
    <w:rsid w:val="00D6785B"/>
    <w:rsid w:val="00D70678"/>
    <w:rsid w:val="00D71105"/>
    <w:rsid w:val="00D7265B"/>
    <w:rsid w:val="00D7333B"/>
    <w:rsid w:val="00D73CFF"/>
    <w:rsid w:val="00D74BDE"/>
    <w:rsid w:val="00D74D26"/>
    <w:rsid w:val="00D75366"/>
    <w:rsid w:val="00D7648A"/>
    <w:rsid w:val="00D77BDC"/>
    <w:rsid w:val="00D80BBA"/>
    <w:rsid w:val="00D8179A"/>
    <w:rsid w:val="00D837A8"/>
    <w:rsid w:val="00D837C2"/>
    <w:rsid w:val="00D83DF3"/>
    <w:rsid w:val="00D847CA"/>
    <w:rsid w:val="00D84BD3"/>
    <w:rsid w:val="00D901CB"/>
    <w:rsid w:val="00D90C94"/>
    <w:rsid w:val="00D92A2B"/>
    <w:rsid w:val="00D92FFB"/>
    <w:rsid w:val="00D9349E"/>
    <w:rsid w:val="00D96EFD"/>
    <w:rsid w:val="00D978AB"/>
    <w:rsid w:val="00DA09A5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214"/>
    <w:rsid w:val="00DA7B82"/>
    <w:rsid w:val="00DB0547"/>
    <w:rsid w:val="00DB62B3"/>
    <w:rsid w:val="00DC0ACB"/>
    <w:rsid w:val="00DC2095"/>
    <w:rsid w:val="00DC21A4"/>
    <w:rsid w:val="00DC25E0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5D3F"/>
    <w:rsid w:val="00DD61E6"/>
    <w:rsid w:val="00DD6C68"/>
    <w:rsid w:val="00DE3CC5"/>
    <w:rsid w:val="00DE547F"/>
    <w:rsid w:val="00DE6D96"/>
    <w:rsid w:val="00DF1365"/>
    <w:rsid w:val="00DF3850"/>
    <w:rsid w:val="00DF3FB4"/>
    <w:rsid w:val="00DF44B2"/>
    <w:rsid w:val="00DF4586"/>
    <w:rsid w:val="00DF727F"/>
    <w:rsid w:val="00E00FC8"/>
    <w:rsid w:val="00E01B60"/>
    <w:rsid w:val="00E025F4"/>
    <w:rsid w:val="00E03930"/>
    <w:rsid w:val="00E041B8"/>
    <w:rsid w:val="00E06A01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1E1B"/>
    <w:rsid w:val="00E33C5F"/>
    <w:rsid w:val="00E34D34"/>
    <w:rsid w:val="00E35963"/>
    <w:rsid w:val="00E3603B"/>
    <w:rsid w:val="00E36B51"/>
    <w:rsid w:val="00E377A3"/>
    <w:rsid w:val="00E37BB4"/>
    <w:rsid w:val="00E37D5F"/>
    <w:rsid w:val="00E407FF"/>
    <w:rsid w:val="00E46362"/>
    <w:rsid w:val="00E46ED7"/>
    <w:rsid w:val="00E47EEB"/>
    <w:rsid w:val="00E5079B"/>
    <w:rsid w:val="00E514CA"/>
    <w:rsid w:val="00E5154E"/>
    <w:rsid w:val="00E53E59"/>
    <w:rsid w:val="00E56589"/>
    <w:rsid w:val="00E6288C"/>
    <w:rsid w:val="00E635EB"/>
    <w:rsid w:val="00E63E40"/>
    <w:rsid w:val="00E646BF"/>
    <w:rsid w:val="00E6650B"/>
    <w:rsid w:val="00E67D7E"/>
    <w:rsid w:val="00E67FF6"/>
    <w:rsid w:val="00E70E0B"/>
    <w:rsid w:val="00E7228C"/>
    <w:rsid w:val="00E74A51"/>
    <w:rsid w:val="00E76C46"/>
    <w:rsid w:val="00E770A7"/>
    <w:rsid w:val="00E80E37"/>
    <w:rsid w:val="00E81C9F"/>
    <w:rsid w:val="00E82C05"/>
    <w:rsid w:val="00E84051"/>
    <w:rsid w:val="00E843A5"/>
    <w:rsid w:val="00E8502C"/>
    <w:rsid w:val="00E8605E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A764D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6383"/>
    <w:rsid w:val="00EC6B62"/>
    <w:rsid w:val="00EC71C0"/>
    <w:rsid w:val="00ED2C5C"/>
    <w:rsid w:val="00ED3354"/>
    <w:rsid w:val="00ED4F69"/>
    <w:rsid w:val="00ED652F"/>
    <w:rsid w:val="00EE071F"/>
    <w:rsid w:val="00EE09BE"/>
    <w:rsid w:val="00EE234E"/>
    <w:rsid w:val="00EE2ADC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3E53"/>
    <w:rsid w:val="00F14513"/>
    <w:rsid w:val="00F14F30"/>
    <w:rsid w:val="00F16A2A"/>
    <w:rsid w:val="00F1704E"/>
    <w:rsid w:val="00F2115D"/>
    <w:rsid w:val="00F21FD3"/>
    <w:rsid w:val="00F2226A"/>
    <w:rsid w:val="00F22618"/>
    <w:rsid w:val="00F22FA1"/>
    <w:rsid w:val="00F23AA7"/>
    <w:rsid w:val="00F23CE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2FE8"/>
    <w:rsid w:val="00F738D6"/>
    <w:rsid w:val="00F74DE4"/>
    <w:rsid w:val="00F80FAC"/>
    <w:rsid w:val="00F81E7D"/>
    <w:rsid w:val="00F82084"/>
    <w:rsid w:val="00F84AFC"/>
    <w:rsid w:val="00F8570E"/>
    <w:rsid w:val="00F873C9"/>
    <w:rsid w:val="00F9112C"/>
    <w:rsid w:val="00F92C9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1CD0"/>
    <w:rsid w:val="00FB361B"/>
    <w:rsid w:val="00FB433D"/>
    <w:rsid w:val="00FB4F15"/>
    <w:rsid w:val="00FB5747"/>
    <w:rsid w:val="00FB5B57"/>
    <w:rsid w:val="00FB6D03"/>
    <w:rsid w:val="00FC08D6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2567"/>
    <w:rsid w:val="00FE4419"/>
    <w:rsid w:val="00FE460A"/>
    <w:rsid w:val="00FE5843"/>
    <w:rsid w:val="00FF073E"/>
    <w:rsid w:val="00FF0B2C"/>
    <w:rsid w:val="00FF1877"/>
    <w:rsid w:val="00FF1A20"/>
    <w:rsid w:val="00FF31DC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7536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EndnoteReference">
    <w:name w:val="endnote reference"/>
    <w:basedOn w:val="DefaultParagraphFont"/>
    <w:uiPriority w:val="99"/>
    <w:semiHidden/>
    <w:unhideWhenUsed/>
    <w:rsid w:val="00D75366"/>
    <w:rPr>
      <w:vertAlign w:val="superscript"/>
    </w:rPr>
  </w:style>
  <w:style w:type="character" w:customStyle="1" w:styleId="a-declarative">
    <w:name w:val="a-declarative"/>
    <w:basedOn w:val="DefaultParagraphFont"/>
    <w:rsid w:val="0028078E"/>
  </w:style>
  <w:style w:type="character" w:styleId="Emphasis">
    <w:name w:val="Emphasis"/>
    <w:basedOn w:val="DefaultParagraphFont"/>
    <w:uiPriority w:val="20"/>
    <w:qFormat/>
    <w:rsid w:val="004B03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nexgendesign.com/xamarin-troubles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appstoreapps.com/app/subway/" TargetMode="External"/><Relationship Id="rId29" Type="http://schemas.openxmlformats.org/officeDocument/2006/relationships/image" Target="media/image13.png"/><Relationship Id="rId11" Type="http://schemas.microsoft.com/office/2016/09/relationships/commentsIds" Target="commentsIds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gs.statcounter.com/os-market-share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hyperlink" Target="https://play.google.com/store/apps/details?id=com.mcdonalds.app&amp;hl=en_IN&amp;gl=US" TargetMode="External"/><Relationship Id="rId22" Type="http://schemas.openxmlformats.org/officeDocument/2006/relationships/hyperlink" Target="https://stackify.com/net-ecosystem-demystified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refactoring.guru/design-patterns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outerboxdesign.com/web-design-articles/mobile-ecommerce-statistics" TargetMode="Externa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4.png"/><Relationship Id="rId25" Type="http://schemas.openxmlformats.org/officeDocument/2006/relationships/hyperlink" Target="https://medium.com/the-software-architecture-chronicles/ddd-hexagonal-onion-clean-cqrs-how-i-put-it-all-together-f2590c0aa7f6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microsoft.com/office/2011/relationships/people" Target="people.xml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hyperlink" Target="https://medium.com/xorum-io/cross-platform-mobile-apps-development-in-2021-xamarin-vs-react-native-vs-flutter-vs-kotlin-ca8ea1f5a3e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oter" Target="footer1.xml"/><Relationship Id="rId10" Type="http://schemas.microsoft.com/office/2011/relationships/commentsExtended" Target="commentsExtended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www.statista.com/statistics/268251/number-of-apps-in-the-itunes-app-store-since-2008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42</Pages>
  <Words>8828</Words>
  <Characters>50321</Characters>
  <Application>Microsoft Office Word</Application>
  <DocSecurity>0</DocSecurity>
  <Lines>419</Lines>
  <Paragraphs>118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32</cp:revision>
  <dcterms:created xsi:type="dcterms:W3CDTF">2022-04-28T07:44:00Z</dcterms:created>
  <dcterms:modified xsi:type="dcterms:W3CDTF">2022-04-28T14:20:00Z</dcterms:modified>
</cp:coreProperties>
</file>