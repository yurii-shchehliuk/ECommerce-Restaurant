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E2740D" w14:textId="1DBF8865" w:rsidR="0094541F" w:rsidRDefault="0094541F" w:rsidP="0094541F">
      <w:pPr>
        <w:rPr>
          <w:rFonts w:eastAsia="Times New Roman"/>
          <w:sz w:val="22"/>
        </w:rPr>
      </w:pPr>
      <w:r>
        <w:rPr>
          <w:noProof/>
        </w:rPr>
        <w:drawing>
          <wp:inline distT="0" distB="0" distL="0" distR="0" wp14:anchorId="1DFBAB2C" wp14:editId="447A3322">
            <wp:extent cx="4572000" cy="14630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AF1FC" w14:textId="77777777" w:rsidR="0094541F" w:rsidRDefault="0094541F" w:rsidP="0094541F">
      <w:pPr>
        <w:jc w:val="center"/>
        <w:rPr>
          <w:b/>
          <w:sz w:val="32"/>
        </w:rPr>
      </w:pPr>
      <w:r>
        <w:rPr>
          <w:b/>
          <w:sz w:val="32"/>
        </w:rPr>
        <w:t>KOLEGIUM INFORMATYKI STOSOWANEJ</w:t>
      </w:r>
    </w:p>
    <w:p w14:paraId="497B904E" w14:textId="77777777" w:rsidR="0083386C" w:rsidRPr="00931C08" w:rsidRDefault="0083386C" w:rsidP="0083386C">
      <w:pPr>
        <w:rPr>
          <w:sz w:val="28"/>
        </w:rPr>
      </w:pPr>
    </w:p>
    <w:p w14:paraId="245BE15F" w14:textId="77777777" w:rsidR="0083386C" w:rsidRPr="00931C08" w:rsidRDefault="0083386C" w:rsidP="0083386C">
      <w:pPr>
        <w:rPr>
          <w:sz w:val="28"/>
        </w:rPr>
      </w:pPr>
    </w:p>
    <w:p w14:paraId="73E1B59A" w14:textId="77777777" w:rsidR="0083386C" w:rsidRPr="00931C08" w:rsidRDefault="0083386C" w:rsidP="0083386C">
      <w:pPr>
        <w:ind w:left="1701"/>
        <w:rPr>
          <w:b/>
          <w:bCs/>
          <w:sz w:val="32"/>
        </w:rPr>
      </w:pPr>
      <w:r w:rsidRPr="00931C08">
        <w:rPr>
          <w:b/>
          <w:bCs/>
          <w:sz w:val="32"/>
        </w:rPr>
        <w:t>Kierunek:</w:t>
      </w:r>
      <w:r w:rsidRPr="00931C08">
        <w:rPr>
          <w:b/>
          <w:bCs/>
          <w:sz w:val="32"/>
        </w:rPr>
        <w:tab/>
        <w:t>INFORMATYKA</w:t>
      </w:r>
    </w:p>
    <w:p w14:paraId="3500C8B6" w14:textId="061866B9" w:rsidR="0083386C" w:rsidRPr="00931C08" w:rsidRDefault="0083386C" w:rsidP="0083386C">
      <w:pPr>
        <w:ind w:left="1701"/>
        <w:rPr>
          <w:b/>
          <w:bCs/>
          <w:sz w:val="32"/>
        </w:rPr>
      </w:pPr>
      <w:r w:rsidRPr="00931C08">
        <w:rPr>
          <w:b/>
          <w:bCs/>
          <w:sz w:val="32"/>
        </w:rPr>
        <w:t>Specjalność:</w:t>
      </w:r>
      <w:r w:rsidRPr="00931C08">
        <w:rPr>
          <w:b/>
          <w:bCs/>
          <w:sz w:val="32"/>
        </w:rPr>
        <w:tab/>
      </w:r>
      <w:r w:rsidR="00BE5535" w:rsidRPr="00931C08">
        <w:rPr>
          <w:b/>
          <w:bCs/>
          <w:sz w:val="32"/>
        </w:rPr>
        <w:t>Programowanie</w:t>
      </w:r>
    </w:p>
    <w:p w14:paraId="7A20BA04" w14:textId="77777777" w:rsidR="0083386C" w:rsidRPr="00931C08" w:rsidRDefault="0083386C" w:rsidP="0083386C">
      <w:pPr>
        <w:rPr>
          <w:sz w:val="26"/>
          <w:szCs w:val="26"/>
        </w:rPr>
      </w:pPr>
    </w:p>
    <w:p w14:paraId="548D2BBB" w14:textId="77777777" w:rsidR="0083386C" w:rsidRPr="00931C08" w:rsidRDefault="0083386C" w:rsidP="0083386C">
      <w:pPr>
        <w:rPr>
          <w:sz w:val="26"/>
          <w:szCs w:val="26"/>
        </w:rPr>
      </w:pPr>
    </w:p>
    <w:p w14:paraId="46D37D93" w14:textId="77777777" w:rsidR="0083386C" w:rsidRPr="00931C08" w:rsidRDefault="0083386C" w:rsidP="0083386C">
      <w:pPr>
        <w:rPr>
          <w:sz w:val="26"/>
          <w:szCs w:val="26"/>
        </w:rPr>
      </w:pPr>
    </w:p>
    <w:p w14:paraId="3A8545AC" w14:textId="77777777" w:rsidR="0083386C" w:rsidRPr="00931C08" w:rsidRDefault="0083386C" w:rsidP="0083386C">
      <w:pPr>
        <w:rPr>
          <w:sz w:val="26"/>
          <w:szCs w:val="26"/>
        </w:rPr>
      </w:pPr>
    </w:p>
    <w:p w14:paraId="25CEA616" w14:textId="77777777" w:rsidR="0083386C" w:rsidRPr="00931C08" w:rsidRDefault="0083386C" w:rsidP="0083386C">
      <w:pPr>
        <w:rPr>
          <w:sz w:val="26"/>
          <w:szCs w:val="26"/>
        </w:rPr>
      </w:pPr>
    </w:p>
    <w:p w14:paraId="03C6623A" w14:textId="77777777" w:rsidR="0083386C" w:rsidRPr="00931C08" w:rsidRDefault="0083386C" w:rsidP="0083386C">
      <w:pPr>
        <w:rPr>
          <w:sz w:val="26"/>
          <w:szCs w:val="26"/>
        </w:rPr>
      </w:pPr>
    </w:p>
    <w:p w14:paraId="6CB30271" w14:textId="23F35D6E" w:rsidR="0083386C" w:rsidRPr="00931C08" w:rsidRDefault="0083386C" w:rsidP="0083386C">
      <w:pPr>
        <w:jc w:val="center"/>
        <w:rPr>
          <w:sz w:val="30"/>
          <w:szCs w:val="24"/>
        </w:rPr>
      </w:pPr>
      <w:proofErr w:type="spellStart"/>
      <w:r w:rsidRPr="00931C08">
        <w:rPr>
          <w:sz w:val="30"/>
        </w:rPr>
        <w:t>Yurii-Volodymyr</w:t>
      </w:r>
      <w:proofErr w:type="spellEnd"/>
      <w:r w:rsidRPr="00931C08">
        <w:rPr>
          <w:sz w:val="30"/>
        </w:rPr>
        <w:t xml:space="preserve"> </w:t>
      </w:r>
      <w:proofErr w:type="spellStart"/>
      <w:r w:rsidRPr="00931C08">
        <w:rPr>
          <w:sz w:val="30"/>
        </w:rPr>
        <w:t>Shchehliuk</w:t>
      </w:r>
      <w:proofErr w:type="spellEnd"/>
    </w:p>
    <w:p w14:paraId="2A718BCF" w14:textId="21118769" w:rsidR="0083386C" w:rsidRPr="00931C08" w:rsidRDefault="0083386C" w:rsidP="0083386C">
      <w:pPr>
        <w:jc w:val="center"/>
        <w:rPr>
          <w:sz w:val="30"/>
        </w:rPr>
      </w:pPr>
      <w:r w:rsidRPr="00931C08">
        <w:rPr>
          <w:sz w:val="30"/>
        </w:rPr>
        <w:t>Nr albumu studenta</w:t>
      </w:r>
      <w:r w:rsidR="00A21942" w:rsidRPr="00931C08">
        <w:rPr>
          <w:sz w:val="30"/>
        </w:rPr>
        <w:t>: 58913</w:t>
      </w:r>
    </w:p>
    <w:p w14:paraId="610D4742" w14:textId="77777777" w:rsidR="0083386C" w:rsidRPr="00931C08" w:rsidRDefault="0083386C" w:rsidP="0083386C">
      <w:pPr>
        <w:rPr>
          <w:i/>
          <w:sz w:val="22"/>
        </w:rPr>
      </w:pPr>
    </w:p>
    <w:p w14:paraId="55739E9E" w14:textId="4E8C69AA" w:rsidR="0083386C" w:rsidRPr="00931C08" w:rsidRDefault="0016747C" w:rsidP="0083386C">
      <w:pPr>
        <w:jc w:val="center"/>
        <w:rPr>
          <w:b/>
          <w:bCs/>
          <w:i/>
          <w:sz w:val="40"/>
          <w:szCs w:val="40"/>
        </w:rPr>
      </w:pPr>
      <w:r>
        <w:rPr>
          <w:b/>
          <w:bCs/>
          <w:i/>
          <w:sz w:val="40"/>
          <w:szCs w:val="40"/>
        </w:rPr>
        <w:t>System</w:t>
      </w:r>
      <w:r w:rsidR="00EE6B2A" w:rsidRPr="00931C08">
        <w:rPr>
          <w:b/>
          <w:bCs/>
          <w:i/>
          <w:sz w:val="40"/>
          <w:szCs w:val="40"/>
        </w:rPr>
        <w:t xml:space="preserve"> do </w:t>
      </w:r>
      <w:r w:rsidR="00C15870" w:rsidRPr="00931C08">
        <w:rPr>
          <w:b/>
          <w:bCs/>
          <w:i/>
          <w:sz w:val="40"/>
          <w:szCs w:val="40"/>
        </w:rPr>
        <w:t>obsługi</w:t>
      </w:r>
      <w:r w:rsidR="00EE6B2A" w:rsidRPr="00931C08">
        <w:rPr>
          <w:b/>
          <w:bCs/>
          <w:i/>
          <w:sz w:val="40"/>
          <w:szCs w:val="40"/>
        </w:rPr>
        <w:t xml:space="preserve"> klientów restauracji</w:t>
      </w:r>
    </w:p>
    <w:p w14:paraId="4F9905F7" w14:textId="77777777" w:rsidR="0083386C" w:rsidRPr="00931C08" w:rsidRDefault="0083386C" w:rsidP="0083386C">
      <w:pPr>
        <w:rPr>
          <w:sz w:val="22"/>
          <w:szCs w:val="24"/>
        </w:rPr>
      </w:pPr>
    </w:p>
    <w:p w14:paraId="3C86A428" w14:textId="77777777" w:rsidR="0083386C" w:rsidRPr="00931C08" w:rsidRDefault="0083386C" w:rsidP="0083386C"/>
    <w:p w14:paraId="00D88774" w14:textId="12362385" w:rsidR="00A247C7" w:rsidRPr="00931C08" w:rsidRDefault="00A247C7" w:rsidP="00A247C7">
      <w:pPr>
        <w:jc w:val="center"/>
      </w:pPr>
      <w:r w:rsidRPr="00931C08">
        <w:t xml:space="preserve">Promotor: Dr Marek </w:t>
      </w:r>
      <w:proofErr w:type="spellStart"/>
      <w:r w:rsidRPr="00931C08">
        <w:t>Jaszuk</w:t>
      </w:r>
      <w:proofErr w:type="spellEnd"/>
    </w:p>
    <w:p w14:paraId="0327E8B5" w14:textId="77777777" w:rsidR="0083386C" w:rsidRPr="00931C08" w:rsidRDefault="0083386C" w:rsidP="0083386C"/>
    <w:p w14:paraId="2D172845" w14:textId="77777777" w:rsidR="0083386C" w:rsidRPr="00931C08" w:rsidRDefault="0083386C" w:rsidP="0083386C"/>
    <w:p w14:paraId="6C70A19A" w14:textId="77777777" w:rsidR="0083386C" w:rsidRPr="00931C08" w:rsidRDefault="0083386C" w:rsidP="0083386C"/>
    <w:p w14:paraId="176BFA61" w14:textId="77777777" w:rsidR="0083386C" w:rsidRPr="00931C08" w:rsidRDefault="0083386C" w:rsidP="0083386C"/>
    <w:p w14:paraId="24712292" w14:textId="5FB4CE3F" w:rsidR="0083386C" w:rsidRDefault="0083386C" w:rsidP="0083386C"/>
    <w:p w14:paraId="365926F2" w14:textId="77777777" w:rsidR="00212519" w:rsidRPr="00931C08" w:rsidRDefault="00212519" w:rsidP="0083386C"/>
    <w:p w14:paraId="234811E2" w14:textId="77777777" w:rsidR="0083386C" w:rsidRPr="00931C08" w:rsidRDefault="0083386C" w:rsidP="0083386C"/>
    <w:p w14:paraId="1EE2D296" w14:textId="77777777" w:rsidR="0083386C" w:rsidRPr="00931C08" w:rsidRDefault="0083386C" w:rsidP="0083386C">
      <w:pPr>
        <w:jc w:val="center"/>
        <w:rPr>
          <w:b/>
          <w:bCs/>
          <w:sz w:val="38"/>
        </w:rPr>
      </w:pPr>
      <w:r w:rsidRPr="00931C08">
        <w:rPr>
          <w:b/>
          <w:bCs/>
          <w:sz w:val="38"/>
        </w:rPr>
        <w:t>PRACA DYPLOMOWA INŻYNIERSKA</w:t>
      </w:r>
    </w:p>
    <w:p w14:paraId="60E3D614" w14:textId="77777777" w:rsidR="0083386C" w:rsidRPr="00931C08" w:rsidRDefault="0083386C" w:rsidP="0083386C"/>
    <w:p w14:paraId="1F989D8D" w14:textId="77777777" w:rsidR="0083386C" w:rsidRPr="00931C08" w:rsidRDefault="0083386C" w:rsidP="0083386C"/>
    <w:p w14:paraId="052080F2" w14:textId="65DBD8F8" w:rsidR="00212519" w:rsidRDefault="00212519" w:rsidP="0083386C"/>
    <w:p w14:paraId="3E1F91AA" w14:textId="5C23EBFD" w:rsidR="00E33C5F" w:rsidRDefault="00E33C5F" w:rsidP="0083386C"/>
    <w:p w14:paraId="62799ED3" w14:textId="77777777" w:rsidR="00E33C5F" w:rsidRDefault="00E33C5F" w:rsidP="0083386C"/>
    <w:p w14:paraId="44D091CB" w14:textId="1515FDE0" w:rsidR="00212519" w:rsidRDefault="00212519" w:rsidP="0083386C"/>
    <w:p w14:paraId="07B92C0E" w14:textId="77777777" w:rsidR="00E33C5F" w:rsidRDefault="00E33C5F" w:rsidP="0083386C"/>
    <w:p w14:paraId="199762C5" w14:textId="77777777" w:rsidR="00212519" w:rsidRPr="00931C08" w:rsidRDefault="00212519" w:rsidP="0083386C"/>
    <w:p w14:paraId="1BFEB2AC" w14:textId="77777777" w:rsidR="0083386C" w:rsidRPr="00931C08" w:rsidRDefault="0083386C" w:rsidP="0083386C"/>
    <w:p w14:paraId="039BE27A" w14:textId="67F0E007" w:rsidR="00212519" w:rsidRDefault="0083386C" w:rsidP="0083386C">
      <w:pPr>
        <w:jc w:val="center"/>
        <w:rPr>
          <w:b/>
          <w:bCs/>
          <w:sz w:val="28"/>
        </w:rPr>
      </w:pPr>
      <w:r w:rsidRPr="00931C08">
        <w:rPr>
          <w:b/>
          <w:bCs/>
          <w:sz w:val="28"/>
        </w:rPr>
        <w:t>Rzeszów 202</w:t>
      </w:r>
      <w:r w:rsidR="00182573" w:rsidRPr="00931C08">
        <w:rPr>
          <w:b/>
          <w:bCs/>
          <w:sz w:val="28"/>
        </w:rPr>
        <w:t>2</w:t>
      </w:r>
    </w:p>
    <w:p w14:paraId="6EBC54C4" w14:textId="676A23DB" w:rsidR="00432ECF" w:rsidRDefault="00212519">
      <w:pPr>
        <w:spacing w:after="160" w:line="259" w:lineRule="auto"/>
        <w:jc w:val="left"/>
        <w:rPr>
          <w:b/>
          <w:bCs/>
          <w:sz w:val="28"/>
        </w:rPr>
      </w:pPr>
      <w:r>
        <w:rPr>
          <w:b/>
          <w:bCs/>
          <w:sz w:val="28"/>
        </w:rPr>
        <w:br w:type="page"/>
      </w:r>
      <w:r w:rsidR="00432ECF">
        <w:rPr>
          <w:b/>
          <w:bCs/>
          <w:sz w:val="28"/>
        </w:rPr>
        <w:lastRenderedPageBreak/>
        <w:br w:type="page"/>
      </w:r>
    </w:p>
    <w:bookmarkStart w:id="0" w:name="_Toc93854788" w:displacedByCustomXml="next"/>
    <w:sdt>
      <w:sdtPr>
        <w:rPr>
          <w:b/>
          <w:bCs/>
        </w:rPr>
        <w:id w:val="-236703888"/>
        <w:docPartObj>
          <w:docPartGallery w:val="Table of Contents"/>
          <w:docPartUnique/>
        </w:docPartObj>
      </w:sdtPr>
      <w:sdtEndPr>
        <w:rPr>
          <w:b w:val="0"/>
        </w:rPr>
      </w:sdtEndPr>
      <w:sdtContent>
        <w:p w14:paraId="723944D6" w14:textId="30A84045" w:rsidR="008868DA" w:rsidRPr="00931C08" w:rsidRDefault="00F0641F" w:rsidP="00CA2044">
          <w:pPr>
            <w:spacing w:after="160" w:line="259" w:lineRule="auto"/>
            <w:jc w:val="left"/>
            <w:rPr>
              <w:b/>
              <w:bCs/>
            </w:rPr>
          </w:pPr>
          <w:r w:rsidRPr="00931C08">
            <w:rPr>
              <w:b/>
              <w:bCs/>
            </w:rPr>
            <w:t>Spis treści</w:t>
          </w:r>
          <w:bookmarkEnd w:id="0"/>
        </w:p>
        <w:p w14:paraId="7230D9AA" w14:textId="3FCD86F1" w:rsidR="00FA4752" w:rsidRDefault="008868DA">
          <w:pPr>
            <w:pStyle w:val="Spistreci2"/>
            <w:tabs>
              <w:tab w:val="right" w:leader="dot" w:pos="10245"/>
            </w:tabs>
            <w:rPr>
              <w:ins w:id="1" w:author="Xerografia" w:date="2022-05-13T14:06:00Z"/>
              <w:rFonts w:asciiTheme="minorHAnsi" w:hAnsiTheme="minorHAnsi"/>
              <w:noProof/>
              <w:sz w:val="22"/>
            </w:rPr>
          </w:pPr>
          <w:r w:rsidRPr="00931C08">
            <w:fldChar w:fldCharType="begin"/>
          </w:r>
          <w:r w:rsidRPr="00931C08">
            <w:instrText xml:space="preserve"> TOC \o "1-3" \h \z \u </w:instrText>
          </w:r>
          <w:r w:rsidRPr="00931C08">
            <w:fldChar w:fldCharType="separate"/>
          </w:r>
          <w:ins w:id="2" w:author="Xerografia" w:date="2022-05-13T14:06:00Z">
            <w:r w:rsidR="00FA4752" w:rsidRPr="006C3169">
              <w:rPr>
                <w:rStyle w:val="Hipercze"/>
                <w:noProof/>
              </w:rPr>
              <w:fldChar w:fldCharType="begin"/>
            </w:r>
            <w:r w:rsidR="00FA4752" w:rsidRPr="006C3169">
              <w:rPr>
                <w:rStyle w:val="Hipercze"/>
                <w:noProof/>
              </w:rPr>
              <w:instrText xml:space="preserve"> </w:instrText>
            </w:r>
            <w:r w:rsidR="00FA4752">
              <w:rPr>
                <w:noProof/>
              </w:rPr>
              <w:instrText>HYPERLINK \l "_Toc103343193"</w:instrText>
            </w:r>
            <w:r w:rsidR="00FA4752" w:rsidRPr="006C3169">
              <w:rPr>
                <w:rStyle w:val="Hipercze"/>
                <w:noProof/>
              </w:rPr>
              <w:instrText xml:space="preserve"> </w:instrText>
            </w:r>
            <w:r w:rsidR="00FA4752" w:rsidRPr="006C3169">
              <w:rPr>
                <w:rStyle w:val="Hipercze"/>
                <w:noProof/>
              </w:rPr>
            </w:r>
            <w:r w:rsidR="00FA4752" w:rsidRPr="006C3169">
              <w:rPr>
                <w:rStyle w:val="Hipercze"/>
                <w:noProof/>
              </w:rPr>
              <w:fldChar w:fldCharType="separate"/>
            </w:r>
            <w:r w:rsidR="00FA4752" w:rsidRPr="006C3169">
              <w:rPr>
                <w:rStyle w:val="Hipercze"/>
                <w:noProof/>
              </w:rPr>
              <w:t>Wstęp</w:t>
            </w:r>
            <w:r w:rsidR="00FA4752">
              <w:rPr>
                <w:noProof/>
                <w:webHidden/>
              </w:rPr>
              <w:tab/>
            </w:r>
            <w:r w:rsidR="00FA4752">
              <w:rPr>
                <w:noProof/>
                <w:webHidden/>
              </w:rPr>
              <w:fldChar w:fldCharType="begin"/>
            </w:r>
            <w:r w:rsidR="00FA4752">
              <w:rPr>
                <w:noProof/>
                <w:webHidden/>
              </w:rPr>
              <w:instrText xml:space="preserve"> PAGEREF _Toc103343193 \h </w:instrText>
            </w:r>
            <w:r w:rsidR="00FA4752">
              <w:rPr>
                <w:noProof/>
                <w:webHidden/>
              </w:rPr>
            </w:r>
          </w:ins>
          <w:r w:rsidR="00FA4752">
            <w:rPr>
              <w:noProof/>
              <w:webHidden/>
            </w:rPr>
            <w:fldChar w:fldCharType="separate"/>
          </w:r>
          <w:ins w:id="3" w:author="Xerografia" w:date="2022-05-13T14:07:00Z">
            <w:r w:rsidR="00FA4752">
              <w:rPr>
                <w:noProof/>
                <w:webHidden/>
              </w:rPr>
              <w:t>4</w:t>
            </w:r>
          </w:ins>
          <w:ins w:id="4" w:author="Xerografia" w:date="2022-05-13T14:06:00Z">
            <w:r w:rsidR="00FA4752">
              <w:rPr>
                <w:noProof/>
                <w:webHidden/>
              </w:rPr>
              <w:fldChar w:fldCharType="end"/>
            </w:r>
            <w:r w:rsidR="00FA4752" w:rsidRPr="006C3169">
              <w:rPr>
                <w:rStyle w:val="Hipercze"/>
                <w:noProof/>
              </w:rPr>
              <w:fldChar w:fldCharType="end"/>
            </w:r>
          </w:ins>
        </w:p>
        <w:p w14:paraId="571B4D29" w14:textId="3B2F18ED" w:rsidR="00FA4752" w:rsidRDefault="00FA4752">
          <w:pPr>
            <w:pStyle w:val="Spistreci2"/>
            <w:tabs>
              <w:tab w:val="left" w:pos="660"/>
              <w:tab w:val="right" w:leader="dot" w:pos="10245"/>
            </w:tabs>
            <w:rPr>
              <w:ins w:id="5" w:author="Xerografia" w:date="2022-05-13T14:06:00Z"/>
              <w:rFonts w:asciiTheme="minorHAnsi" w:hAnsiTheme="minorHAnsi"/>
              <w:noProof/>
              <w:sz w:val="22"/>
            </w:rPr>
          </w:pPr>
          <w:ins w:id="6" w:author="Xerografia" w:date="2022-05-13T14:06:00Z">
            <w:r w:rsidRPr="006C3169">
              <w:rPr>
                <w:rStyle w:val="Hipercze"/>
                <w:noProof/>
              </w:rPr>
              <w:fldChar w:fldCharType="begin"/>
            </w:r>
            <w:r w:rsidRPr="006C3169">
              <w:rPr>
                <w:rStyle w:val="Hipercze"/>
                <w:noProof/>
              </w:rPr>
              <w:instrText xml:space="preserve"> </w:instrText>
            </w:r>
            <w:r>
              <w:rPr>
                <w:noProof/>
              </w:rPr>
              <w:instrText>HYPERLINK \l "_Toc103343194"</w:instrText>
            </w:r>
            <w:r w:rsidRPr="006C3169">
              <w:rPr>
                <w:rStyle w:val="Hipercze"/>
                <w:noProof/>
              </w:rPr>
              <w:instrText xml:space="preserve"> </w:instrText>
            </w:r>
            <w:r w:rsidRPr="006C3169">
              <w:rPr>
                <w:rStyle w:val="Hipercze"/>
                <w:noProof/>
              </w:rPr>
            </w:r>
            <w:r w:rsidRPr="006C3169">
              <w:rPr>
                <w:rStyle w:val="Hipercze"/>
                <w:noProof/>
              </w:rPr>
              <w:fldChar w:fldCharType="separate"/>
            </w:r>
            <w:r w:rsidRPr="006C3169">
              <w:rPr>
                <w:rStyle w:val="Hipercze"/>
                <w:noProof/>
              </w:rPr>
              <w:t>1.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C3169">
              <w:rPr>
                <w:rStyle w:val="Hipercze"/>
                <w:noProof/>
              </w:rPr>
              <w:t>Wprowadzenie do problemu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_Toc103343194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7" w:author="Xerografia" w:date="2022-05-13T14:07:00Z">
            <w:r>
              <w:rPr>
                <w:noProof/>
                <w:webHidden/>
              </w:rPr>
              <w:t>5</w:t>
            </w:r>
          </w:ins>
          <w:ins w:id="8" w:author="Xerografia" w:date="2022-05-13T14:06:00Z">
            <w:r>
              <w:rPr>
                <w:noProof/>
                <w:webHidden/>
              </w:rPr>
              <w:fldChar w:fldCharType="end"/>
            </w:r>
            <w:r w:rsidRPr="006C3169">
              <w:rPr>
                <w:rStyle w:val="Hipercze"/>
                <w:noProof/>
              </w:rPr>
              <w:fldChar w:fldCharType="end"/>
            </w:r>
          </w:ins>
        </w:p>
        <w:p w14:paraId="4D6C0838" w14:textId="4B628AF7" w:rsidR="00FA4752" w:rsidRDefault="00FA4752">
          <w:pPr>
            <w:pStyle w:val="Spistreci2"/>
            <w:tabs>
              <w:tab w:val="left" w:pos="660"/>
              <w:tab w:val="right" w:leader="dot" w:pos="10245"/>
            </w:tabs>
            <w:rPr>
              <w:ins w:id="9" w:author="Xerografia" w:date="2022-05-13T14:06:00Z"/>
              <w:rFonts w:asciiTheme="minorHAnsi" w:hAnsiTheme="minorHAnsi"/>
              <w:noProof/>
              <w:sz w:val="22"/>
            </w:rPr>
          </w:pPr>
          <w:ins w:id="10" w:author="Xerografia" w:date="2022-05-13T14:06:00Z">
            <w:r w:rsidRPr="006C3169">
              <w:rPr>
                <w:rStyle w:val="Hipercze"/>
                <w:noProof/>
              </w:rPr>
              <w:fldChar w:fldCharType="begin"/>
            </w:r>
            <w:r w:rsidRPr="006C3169">
              <w:rPr>
                <w:rStyle w:val="Hipercze"/>
                <w:noProof/>
              </w:rPr>
              <w:instrText xml:space="preserve"> </w:instrText>
            </w:r>
            <w:r>
              <w:rPr>
                <w:noProof/>
              </w:rPr>
              <w:instrText>HYPERLINK \l "_Toc103343195"</w:instrText>
            </w:r>
            <w:r w:rsidRPr="006C3169">
              <w:rPr>
                <w:rStyle w:val="Hipercze"/>
                <w:noProof/>
              </w:rPr>
              <w:instrText xml:space="preserve"> </w:instrText>
            </w:r>
            <w:r w:rsidRPr="006C3169">
              <w:rPr>
                <w:rStyle w:val="Hipercze"/>
                <w:noProof/>
              </w:rPr>
            </w:r>
            <w:r w:rsidRPr="006C3169">
              <w:rPr>
                <w:rStyle w:val="Hipercze"/>
                <w:noProof/>
              </w:rPr>
              <w:fldChar w:fldCharType="separate"/>
            </w:r>
            <w:r w:rsidRPr="006C3169">
              <w:rPr>
                <w:rStyle w:val="Hipercze"/>
                <w:noProof/>
              </w:rPr>
              <w:t>2.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C3169">
              <w:rPr>
                <w:rStyle w:val="Hipercze"/>
                <w:noProof/>
              </w:rPr>
              <w:t>Technologie informatyczne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_Toc103343195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1" w:author="Xerografia" w:date="2022-05-13T14:07:00Z">
            <w:r>
              <w:rPr>
                <w:noProof/>
                <w:webHidden/>
              </w:rPr>
              <w:t>7</w:t>
            </w:r>
          </w:ins>
          <w:ins w:id="12" w:author="Xerografia" w:date="2022-05-13T14:06:00Z">
            <w:r>
              <w:rPr>
                <w:noProof/>
                <w:webHidden/>
              </w:rPr>
              <w:fldChar w:fldCharType="end"/>
            </w:r>
            <w:r w:rsidRPr="006C3169">
              <w:rPr>
                <w:rStyle w:val="Hipercze"/>
                <w:noProof/>
              </w:rPr>
              <w:fldChar w:fldCharType="end"/>
            </w:r>
          </w:ins>
        </w:p>
        <w:p w14:paraId="44841C84" w14:textId="4C1CF561" w:rsidR="00FA4752" w:rsidRDefault="00FA4752">
          <w:pPr>
            <w:pStyle w:val="Spistreci3"/>
            <w:tabs>
              <w:tab w:val="left" w:pos="1100"/>
              <w:tab w:val="right" w:leader="dot" w:pos="10245"/>
            </w:tabs>
            <w:rPr>
              <w:ins w:id="13" w:author="Xerografia" w:date="2022-05-13T14:06:00Z"/>
              <w:rFonts w:asciiTheme="minorHAnsi" w:hAnsiTheme="minorHAnsi"/>
              <w:noProof/>
              <w:sz w:val="22"/>
            </w:rPr>
          </w:pPr>
          <w:ins w:id="14" w:author="Xerografia" w:date="2022-05-13T14:06:00Z">
            <w:r w:rsidRPr="006C3169">
              <w:rPr>
                <w:rStyle w:val="Hipercze"/>
                <w:noProof/>
              </w:rPr>
              <w:fldChar w:fldCharType="begin"/>
            </w:r>
            <w:r w:rsidRPr="006C3169">
              <w:rPr>
                <w:rStyle w:val="Hipercze"/>
                <w:noProof/>
              </w:rPr>
              <w:instrText xml:space="preserve"> </w:instrText>
            </w:r>
            <w:r>
              <w:rPr>
                <w:noProof/>
              </w:rPr>
              <w:instrText>HYPERLINK \l "_Toc103343196"</w:instrText>
            </w:r>
            <w:r w:rsidRPr="006C3169">
              <w:rPr>
                <w:rStyle w:val="Hipercze"/>
                <w:noProof/>
              </w:rPr>
              <w:instrText xml:space="preserve"> </w:instrText>
            </w:r>
            <w:r w:rsidRPr="006C3169">
              <w:rPr>
                <w:rStyle w:val="Hipercze"/>
                <w:noProof/>
              </w:rPr>
            </w:r>
            <w:r w:rsidRPr="006C3169">
              <w:rPr>
                <w:rStyle w:val="Hipercze"/>
                <w:noProof/>
              </w:rPr>
              <w:fldChar w:fldCharType="separate"/>
            </w:r>
            <w:r w:rsidRPr="006C3169">
              <w:rPr>
                <w:rStyle w:val="Hipercze"/>
                <w:noProof/>
              </w:rPr>
              <w:t>2.1.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C3169">
              <w:rPr>
                <w:rStyle w:val="Hipercze"/>
                <w:noProof/>
              </w:rPr>
              <w:t>Porównywanie narzędzi i technologii mobilnych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_Toc103343196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5" w:author="Xerografia" w:date="2022-05-13T14:07:00Z">
            <w:r>
              <w:rPr>
                <w:noProof/>
                <w:webHidden/>
              </w:rPr>
              <w:t>7</w:t>
            </w:r>
          </w:ins>
          <w:ins w:id="16" w:author="Xerografia" w:date="2022-05-13T14:06:00Z">
            <w:r>
              <w:rPr>
                <w:noProof/>
                <w:webHidden/>
              </w:rPr>
              <w:fldChar w:fldCharType="end"/>
            </w:r>
            <w:r w:rsidRPr="006C3169">
              <w:rPr>
                <w:rStyle w:val="Hipercze"/>
                <w:noProof/>
              </w:rPr>
              <w:fldChar w:fldCharType="end"/>
            </w:r>
          </w:ins>
        </w:p>
        <w:p w14:paraId="1B46DB6F" w14:textId="74159C24" w:rsidR="00FA4752" w:rsidRDefault="00FA4752">
          <w:pPr>
            <w:pStyle w:val="Spistreci3"/>
            <w:tabs>
              <w:tab w:val="left" w:pos="1100"/>
              <w:tab w:val="right" w:leader="dot" w:pos="10245"/>
            </w:tabs>
            <w:rPr>
              <w:ins w:id="17" w:author="Xerografia" w:date="2022-05-13T14:06:00Z"/>
              <w:rFonts w:asciiTheme="minorHAnsi" w:hAnsiTheme="minorHAnsi"/>
              <w:noProof/>
              <w:sz w:val="22"/>
            </w:rPr>
          </w:pPr>
          <w:ins w:id="18" w:author="Xerografia" w:date="2022-05-13T14:06:00Z">
            <w:r w:rsidRPr="006C3169">
              <w:rPr>
                <w:rStyle w:val="Hipercze"/>
                <w:noProof/>
              </w:rPr>
              <w:fldChar w:fldCharType="begin"/>
            </w:r>
            <w:r w:rsidRPr="006C3169">
              <w:rPr>
                <w:rStyle w:val="Hipercze"/>
                <w:noProof/>
              </w:rPr>
              <w:instrText xml:space="preserve"> </w:instrText>
            </w:r>
            <w:r>
              <w:rPr>
                <w:noProof/>
              </w:rPr>
              <w:instrText>HYPERLINK \l "_Toc103343197"</w:instrText>
            </w:r>
            <w:r w:rsidRPr="006C3169">
              <w:rPr>
                <w:rStyle w:val="Hipercze"/>
                <w:noProof/>
              </w:rPr>
              <w:instrText xml:space="preserve"> </w:instrText>
            </w:r>
            <w:r w:rsidRPr="006C3169">
              <w:rPr>
                <w:rStyle w:val="Hipercze"/>
                <w:noProof/>
              </w:rPr>
            </w:r>
            <w:r w:rsidRPr="006C3169">
              <w:rPr>
                <w:rStyle w:val="Hipercze"/>
                <w:noProof/>
              </w:rPr>
              <w:fldChar w:fldCharType="separate"/>
            </w:r>
            <w:r w:rsidRPr="006C3169">
              <w:rPr>
                <w:rStyle w:val="Hipercze"/>
                <w:noProof/>
              </w:rPr>
              <w:t>2.2.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C3169">
              <w:rPr>
                <w:rStyle w:val="Hipercze"/>
                <w:noProof/>
              </w:rPr>
              <w:t>Platforma Xamarin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_Toc103343197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9" w:author="Xerografia" w:date="2022-05-13T14:07:00Z">
            <w:r>
              <w:rPr>
                <w:noProof/>
                <w:webHidden/>
              </w:rPr>
              <w:t>8</w:t>
            </w:r>
          </w:ins>
          <w:ins w:id="20" w:author="Xerografia" w:date="2022-05-13T14:06:00Z">
            <w:r>
              <w:rPr>
                <w:noProof/>
                <w:webHidden/>
              </w:rPr>
              <w:fldChar w:fldCharType="end"/>
            </w:r>
            <w:r w:rsidRPr="006C3169">
              <w:rPr>
                <w:rStyle w:val="Hipercze"/>
                <w:noProof/>
              </w:rPr>
              <w:fldChar w:fldCharType="end"/>
            </w:r>
          </w:ins>
        </w:p>
        <w:p w14:paraId="085CDEE2" w14:textId="27161DDB" w:rsidR="00FA4752" w:rsidRDefault="00FA4752">
          <w:pPr>
            <w:pStyle w:val="Spistreci3"/>
            <w:tabs>
              <w:tab w:val="left" w:pos="1100"/>
              <w:tab w:val="right" w:leader="dot" w:pos="10245"/>
            </w:tabs>
            <w:rPr>
              <w:ins w:id="21" w:author="Xerografia" w:date="2022-05-13T14:06:00Z"/>
              <w:rFonts w:asciiTheme="minorHAnsi" w:hAnsiTheme="minorHAnsi"/>
              <w:noProof/>
              <w:sz w:val="22"/>
            </w:rPr>
          </w:pPr>
          <w:ins w:id="22" w:author="Xerografia" w:date="2022-05-13T14:06:00Z">
            <w:r w:rsidRPr="006C3169">
              <w:rPr>
                <w:rStyle w:val="Hipercze"/>
                <w:noProof/>
              </w:rPr>
              <w:fldChar w:fldCharType="begin"/>
            </w:r>
            <w:r w:rsidRPr="006C3169">
              <w:rPr>
                <w:rStyle w:val="Hipercze"/>
                <w:noProof/>
              </w:rPr>
              <w:instrText xml:space="preserve"> </w:instrText>
            </w:r>
            <w:r>
              <w:rPr>
                <w:noProof/>
              </w:rPr>
              <w:instrText>HYPERLINK \l "_Toc103343198"</w:instrText>
            </w:r>
            <w:r w:rsidRPr="006C3169">
              <w:rPr>
                <w:rStyle w:val="Hipercze"/>
                <w:noProof/>
              </w:rPr>
              <w:instrText xml:space="preserve"> </w:instrText>
            </w:r>
            <w:r w:rsidRPr="006C3169">
              <w:rPr>
                <w:rStyle w:val="Hipercze"/>
                <w:noProof/>
              </w:rPr>
            </w:r>
            <w:r w:rsidRPr="006C3169">
              <w:rPr>
                <w:rStyle w:val="Hipercze"/>
                <w:noProof/>
              </w:rPr>
              <w:fldChar w:fldCharType="separate"/>
            </w:r>
            <w:r w:rsidRPr="006C3169">
              <w:rPr>
                <w:rStyle w:val="Hipercze"/>
                <w:noProof/>
              </w:rPr>
              <w:t>2.3.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C3169">
              <w:rPr>
                <w:rStyle w:val="Hipercze"/>
                <w:noProof/>
              </w:rPr>
              <w:t>API i jego rodzaje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_Toc103343198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3" w:author="Xerografia" w:date="2022-05-13T14:07:00Z">
            <w:r>
              <w:rPr>
                <w:noProof/>
                <w:webHidden/>
              </w:rPr>
              <w:t>11</w:t>
            </w:r>
          </w:ins>
          <w:ins w:id="24" w:author="Xerografia" w:date="2022-05-13T14:06:00Z">
            <w:r>
              <w:rPr>
                <w:noProof/>
                <w:webHidden/>
              </w:rPr>
              <w:fldChar w:fldCharType="end"/>
            </w:r>
            <w:r w:rsidRPr="006C3169">
              <w:rPr>
                <w:rStyle w:val="Hipercze"/>
                <w:noProof/>
              </w:rPr>
              <w:fldChar w:fldCharType="end"/>
            </w:r>
          </w:ins>
        </w:p>
        <w:p w14:paraId="6DDF485C" w14:textId="66685AEB" w:rsidR="00FA4752" w:rsidRDefault="00FA4752">
          <w:pPr>
            <w:pStyle w:val="Spistreci3"/>
            <w:tabs>
              <w:tab w:val="left" w:pos="1100"/>
              <w:tab w:val="right" w:leader="dot" w:pos="10245"/>
            </w:tabs>
            <w:rPr>
              <w:ins w:id="25" w:author="Xerografia" w:date="2022-05-13T14:06:00Z"/>
              <w:rFonts w:asciiTheme="minorHAnsi" w:hAnsiTheme="minorHAnsi"/>
              <w:noProof/>
              <w:sz w:val="22"/>
            </w:rPr>
          </w:pPr>
          <w:ins w:id="26" w:author="Xerografia" w:date="2022-05-13T14:06:00Z">
            <w:r w:rsidRPr="006C3169">
              <w:rPr>
                <w:rStyle w:val="Hipercze"/>
                <w:noProof/>
              </w:rPr>
              <w:fldChar w:fldCharType="begin"/>
            </w:r>
            <w:r w:rsidRPr="006C3169">
              <w:rPr>
                <w:rStyle w:val="Hipercze"/>
                <w:noProof/>
              </w:rPr>
              <w:instrText xml:space="preserve"> </w:instrText>
            </w:r>
            <w:r>
              <w:rPr>
                <w:noProof/>
              </w:rPr>
              <w:instrText>HYPERLINK \l "_Toc103343199"</w:instrText>
            </w:r>
            <w:r w:rsidRPr="006C3169">
              <w:rPr>
                <w:rStyle w:val="Hipercze"/>
                <w:noProof/>
              </w:rPr>
              <w:instrText xml:space="preserve"> </w:instrText>
            </w:r>
            <w:r w:rsidRPr="006C3169">
              <w:rPr>
                <w:rStyle w:val="Hipercze"/>
                <w:noProof/>
              </w:rPr>
            </w:r>
            <w:r w:rsidRPr="006C3169">
              <w:rPr>
                <w:rStyle w:val="Hipercze"/>
                <w:noProof/>
              </w:rPr>
              <w:fldChar w:fldCharType="separate"/>
            </w:r>
            <w:r w:rsidRPr="006C3169">
              <w:rPr>
                <w:rStyle w:val="Hipercze"/>
                <w:noProof/>
              </w:rPr>
              <w:t>2.4.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C3169">
              <w:rPr>
                <w:rStyle w:val="Hipercze"/>
                <w:noProof/>
              </w:rPr>
              <w:t>JWT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_Toc103343199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7" w:author="Xerografia" w:date="2022-05-13T14:07:00Z">
            <w:r>
              <w:rPr>
                <w:noProof/>
                <w:webHidden/>
              </w:rPr>
              <w:t>14</w:t>
            </w:r>
          </w:ins>
          <w:ins w:id="28" w:author="Xerografia" w:date="2022-05-13T14:06:00Z">
            <w:r>
              <w:rPr>
                <w:noProof/>
                <w:webHidden/>
              </w:rPr>
              <w:fldChar w:fldCharType="end"/>
            </w:r>
            <w:r w:rsidRPr="006C3169">
              <w:rPr>
                <w:rStyle w:val="Hipercze"/>
                <w:noProof/>
              </w:rPr>
              <w:fldChar w:fldCharType="end"/>
            </w:r>
          </w:ins>
        </w:p>
        <w:p w14:paraId="29E7DD78" w14:textId="38C7A564" w:rsidR="00FA4752" w:rsidRDefault="00FA4752">
          <w:pPr>
            <w:pStyle w:val="Spistreci3"/>
            <w:tabs>
              <w:tab w:val="left" w:pos="1100"/>
              <w:tab w:val="right" w:leader="dot" w:pos="10245"/>
            </w:tabs>
            <w:rPr>
              <w:ins w:id="29" w:author="Xerografia" w:date="2022-05-13T14:06:00Z"/>
              <w:rFonts w:asciiTheme="minorHAnsi" w:hAnsiTheme="minorHAnsi"/>
              <w:noProof/>
              <w:sz w:val="22"/>
            </w:rPr>
          </w:pPr>
          <w:ins w:id="30" w:author="Xerografia" w:date="2022-05-13T14:06:00Z">
            <w:r w:rsidRPr="006C3169">
              <w:rPr>
                <w:rStyle w:val="Hipercze"/>
                <w:noProof/>
              </w:rPr>
              <w:fldChar w:fldCharType="begin"/>
            </w:r>
            <w:r w:rsidRPr="006C3169">
              <w:rPr>
                <w:rStyle w:val="Hipercze"/>
                <w:noProof/>
              </w:rPr>
              <w:instrText xml:space="preserve"> </w:instrText>
            </w:r>
            <w:r>
              <w:rPr>
                <w:noProof/>
              </w:rPr>
              <w:instrText>HYPERLINK \l "_Toc103343200"</w:instrText>
            </w:r>
            <w:r w:rsidRPr="006C3169">
              <w:rPr>
                <w:rStyle w:val="Hipercze"/>
                <w:noProof/>
              </w:rPr>
              <w:instrText xml:space="preserve"> </w:instrText>
            </w:r>
            <w:r w:rsidRPr="006C3169">
              <w:rPr>
                <w:rStyle w:val="Hipercze"/>
                <w:noProof/>
              </w:rPr>
            </w:r>
            <w:r w:rsidRPr="006C3169">
              <w:rPr>
                <w:rStyle w:val="Hipercze"/>
                <w:noProof/>
              </w:rPr>
              <w:fldChar w:fldCharType="separate"/>
            </w:r>
            <w:r w:rsidRPr="006C3169">
              <w:rPr>
                <w:rStyle w:val="Hipercze"/>
                <w:noProof/>
              </w:rPr>
              <w:t>2.5.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C3169">
              <w:rPr>
                <w:rStyle w:val="Hipercze"/>
                <w:noProof/>
              </w:rPr>
              <w:t>Postman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_Toc103343200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1" w:author="Xerografia" w:date="2022-05-13T14:07:00Z">
            <w:r>
              <w:rPr>
                <w:noProof/>
                <w:webHidden/>
              </w:rPr>
              <w:t>14</w:t>
            </w:r>
          </w:ins>
          <w:ins w:id="32" w:author="Xerografia" w:date="2022-05-13T14:06:00Z">
            <w:r>
              <w:rPr>
                <w:noProof/>
                <w:webHidden/>
              </w:rPr>
              <w:fldChar w:fldCharType="end"/>
            </w:r>
            <w:r w:rsidRPr="006C3169">
              <w:rPr>
                <w:rStyle w:val="Hipercze"/>
                <w:noProof/>
              </w:rPr>
              <w:fldChar w:fldCharType="end"/>
            </w:r>
          </w:ins>
        </w:p>
        <w:p w14:paraId="3F281BBC" w14:textId="287A65D5" w:rsidR="00FA4752" w:rsidRDefault="00FA4752">
          <w:pPr>
            <w:pStyle w:val="Spistreci3"/>
            <w:tabs>
              <w:tab w:val="left" w:pos="1100"/>
              <w:tab w:val="right" w:leader="dot" w:pos="10245"/>
            </w:tabs>
            <w:rPr>
              <w:ins w:id="33" w:author="Xerografia" w:date="2022-05-13T14:06:00Z"/>
              <w:rFonts w:asciiTheme="minorHAnsi" w:hAnsiTheme="minorHAnsi"/>
              <w:noProof/>
              <w:sz w:val="22"/>
            </w:rPr>
          </w:pPr>
          <w:ins w:id="34" w:author="Xerografia" w:date="2022-05-13T14:06:00Z">
            <w:r w:rsidRPr="006C3169">
              <w:rPr>
                <w:rStyle w:val="Hipercze"/>
                <w:noProof/>
              </w:rPr>
              <w:fldChar w:fldCharType="begin"/>
            </w:r>
            <w:r w:rsidRPr="006C3169">
              <w:rPr>
                <w:rStyle w:val="Hipercze"/>
                <w:noProof/>
              </w:rPr>
              <w:instrText xml:space="preserve"> </w:instrText>
            </w:r>
            <w:r>
              <w:rPr>
                <w:noProof/>
              </w:rPr>
              <w:instrText>HYPERLINK \l "_Toc103343201"</w:instrText>
            </w:r>
            <w:r w:rsidRPr="006C3169">
              <w:rPr>
                <w:rStyle w:val="Hipercze"/>
                <w:noProof/>
              </w:rPr>
              <w:instrText xml:space="preserve"> </w:instrText>
            </w:r>
            <w:r w:rsidRPr="006C3169">
              <w:rPr>
                <w:rStyle w:val="Hipercze"/>
                <w:noProof/>
              </w:rPr>
            </w:r>
            <w:r w:rsidRPr="006C3169">
              <w:rPr>
                <w:rStyle w:val="Hipercze"/>
                <w:noProof/>
              </w:rPr>
              <w:fldChar w:fldCharType="separate"/>
            </w:r>
            <w:r w:rsidRPr="006C3169">
              <w:rPr>
                <w:rStyle w:val="Hipercze"/>
                <w:noProof/>
              </w:rPr>
              <w:t>2.6.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C3169">
              <w:rPr>
                <w:rStyle w:val="Hipercze"/>
                <w:noProof/>
              </w:rPr>
              <w:t>MSSQL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_Toc103343201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5" w:author="Xerografia" w:date="2022-05-13T14:07:00Z">
            <w:r>
              <w:rPr>
                <w:noProof/>
                <w:webHidden/>
              </w:rPr>
              <w:t>14</w:t>
            </w:r>
          </w:ins>
          <w:ins w:id="36" w:author="Xerografia" w:date="2022-05-13T14:06:00Z">
            <w:r>
              <w:rPr>
                <w:noProof/>
                <w:webHidden/>
              </w:rPr>
              <w:fldChar w:fldCharType="end"/>
            </w:r>
            <w:r w:rsidRPr="006C3169">
              <w:rPr>
                <w:rStyle w:val="Hipercze"/>
                <w:noProof/>
              </w:rPr>
              <w:fldChar w:fldCharType="end"/>
            </w:r>
          </w:ins>
        </w:p>
        <w:p w14:paraId="00BCDEA8" w14:textId="1C9AB28A" w:rsidR="00FA4752" w:rsidRDefault="00FA4752">
          <w:pPr>
            <w:pStyle w:val="Spistreci3"/>
            <w:tabs>
              <w:tab w:val="left" w:pos="1100"/>
              <w:tab w:val="right" w:leader="dot" w:pos="10245"/>
            </w:tabs>
            <w:rPr>
              <w:ins w:id="37" w:author="Xerografia" w:date="2022-05-13T14:06:00Z"/>
              <w:rFonts w:asciiTheme="minorHAnsi" w:hAnsiTheme="minorHAnsi"/>
              <w:noProof/>
              <w:sz w:val="22"/>
            </w:rPr>
          </w:pPr>
          <w:ins w:id="38" w:author="Xerografia" w:date="2022-05-13T14:06:00Z">
            <w:r w:rsidRPr="006C3169">
              <w:rPr>
                <w:rStyle w:val="Hipercze"/>
                <w:noProof/>
              </w:rPr>
              <w:fldChar w:fldCharType="begin"/>
            </w:r>
            <w:r w:rsidRPr="006C3169">
              <w:rPr>
                <w:rStyle w:val="Hipercze"/>
                <w:noProof/>
              </w:rPr>
              <w:instrText xml:space="preserve"> </w:instrText>
            </w:r>
            <w:r>
              <w:rPr>
                <w:noProof/>
              </w:rPr>
              <w:instrText>HYPERLINK \l "_Toc103343202"</w:instrText>
            </w:r>
            <w:r w:rsidRPr="006C3169">
              <w:rPr>
                <w:rStyle w:val="Hipercze"/>
                <w:noProof/>
              </w:rPr>
              <w:instrText xml:space="preserve"> </w:instrText>
            </w:r>
            <w:r w:rsidRPr="006C3169">
              <w:rPr>
                <w:rStyle w:val="Hipercze"/>
                <w:noProof/>
              </w:rPr>
            </w:r>
            <w:r w:rsidRPr="006C3169">
              <w:rPr>
                <w:rStyle w:val="Hipercze"/>
                <w:noProof/>
              </w:rPr>
              <w:fldChar w:fldCharType="separate"/>
            </w:r>
            <w:r w:rsidRPr="006C3169">
              <w:rPr>
                <w:rStyle w:val="Hipercze"/>
                <w:noProof/>
              </w:rPr>
              <w:t>2.7.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C3169">
              <w:rPr>
                <w:rStyle w:val="Hipercze"/>
                <w:noProof/>
              </w:rPr>
              <w:t>C#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_Toc103343202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9" w:author="Xerografia" w:date="2022-05-13T14:07:00Z">
            <w:r>
              <w:rPr>
                <w:noProof/>
                <w:webHidden/>
              </w:rPr>
              <w:t>15</w:t>
            </w:r>
          </w:ins>
          <w:ins w:id="40" w:author="Xerografia" w:date="2022-05-13T14:06:00Z">
            <w:r>
              <w:rPr>
                <w:noProof/>
                <w:webHidden/>
              </w:rPr>
              <w:fldChar w:fldCharType="end"/>
            </w:r>
            <w:r w:rsidRPr="006C3169">
              <w:rPr>
                <w:rStyle w:val="Hipercze"/>
                <w:noProof/>
              </w:rPr>
              <w:fldChar w:fldCharType="end"/>
            </w:r>
          </w:ins>
        </w:p>
        <w:p w14:paraId="68B680F6" w14:textId="65841A95" w:rsidR="00FA4752" w:rsidRDefault="00FA4752">
          <w:pPr>
            <w:pStyle w:val="Spistreci3"/>
            <w:tabs>
              <w:tab w:val="left" w:pos="1100"/>
              <w:tab w:val="right" w:leader="dot" w:pos="10245"/>
            </w:tabs>
            <w:rPr>
              <w:ins w:id="41" w:author="Xerografia" w:date="2022-05-13T14:06:00Z"/>
              <w:rFonts w:asciiTheme="minorHAnsi" w:hAnsiTheme="minorHAnsi"/>
              <w:noProof/>
              <w:sz w:val="22"/>
            </w:rPr>
          </w:pPr>
          <w:ins w:id="42" w:author="Xerografia" w:date="2022-05-13T14:06:00Z">
            <w:r w:rsidRPr="006C3169">
              <w:rPr>
                <w:rStyle w:val="Hipercze"/>
                <w:noProof/>
              </w:rPr>
              <w:fldChar w:fldCharType="begin"/>
            </w:r>
            <w:r w:rsidRPr="006C3169">
              <w:rPr>
                <w:rStyle w:val="Hipercze"/>
                <w:noProof/>
              </w:rPr>
              <w:instrText xml:space="preserve"> </w:instrText>
            </w:r>
            <w:r>
              <w:rPr>
                <w:noProof/>
              </w:rPr>
              <w:instrText>HYPERLINK \l "_Toc103343203"</w:instrText>
            </w:r>
            <w:r w:rsidRPr="006C3169">
              <w:rPr>
                <w:rStyle w:val="Hipercze"/>
                <w:noProof/>
              </w:rPr>
              <w:instrText xml:space="preserve"> </w:instrText>
            </w:r>
            <w:r w:rsidRPr="006C3169">
              <w:rPr>
                <w:rStyle w:val="Hipercze"/>
                <w:noProof/>
              </w:rPr>
            </w:r>
            <w:r w:rsidRPr="006C3169">
              <w:rPr>
                <w:rStyle w:val="Hipercze"/>
                <w:noProof/>
              </w:rPr>
              <w:fldChar w:fldCharType="separate"/>
            </w:r>
            <w:r w:rsidRPr="006C3169">
              <w:rPr>
                <w:rStyle w:val="Hipercze"/>
                <w:noProof/>
              </w:rPr>
              <w:t>2.8.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C3169">
              <w:rPr>
                <w:rStyle w:val="Hipercze"/>
                <w:noProof/>
              </w:rPr>
              <w:t>.NET Core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_Toc103343203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43" w:author="Xerografia" w:date="2022-05-13T14:07:00Z">
            <w:r>
              <w:rPr>
                <w:noProof/>
                <w:webHidden/>
              </w:rPr>
              <w:t>15</w:t>
            </w:r>
          </w:ins>
          <w:ins w:id="44" w:author="Xerografia" w:date="2022-05-13T14:06:00Z">
            <w:r>
              <w:rPr>
                <w:noProof/>
                <w:webHidden/>
              </w:rPr>
              <w:fldChar w:fldCharType="end"/>
            </w:r>
            <w:r w:rsidRPr="006C3169">
              <w:rPr>
                <w:rStyle w:val="Hipercze"/>
                <w:noProof/>
              </w:rPr>
              <w:fldChar w:fldCharType="end"/>
            </w:r>
          </w:ins>
        </w:p>
        <w:p w14:paraId="3C7E4478" w14:textId="52103913" w:rsidR="00FA4752" w:rsidRDefault="00FA4752">
          <w:pPr>
            <w:pStyle w:val="Spistreci3"/>
            <w:tabs>
              <w:tab w:val="left" w:pos="1100"/>
              <w:tab w:val="right" w:leader="dot" w:pos="10245"/>
            </w:tabs>
            <w:rPr>
              <w:ins w:id="45" w:author="Xerografia" w:date="2022-05-13T14:06:00Z"/>
              <w:rFonts w:asciiTheme="minorHAnsi" w:hAnsiTheme="minorHAnsi"/>
              <w:noProof/>
              <w:sz w:val="22"/>
            </w:rPr>
          </w:pPr>
          <w:ins w:id="46" w:author="Xerografia" w:date="2022-05-13T14:06:00Z">
            <w:r w:rsidRPr="006C3169">
              <w:rPr>
                <w:rStyle w:val="Hipercze"/>
                <w:noProof/>
              </w:rPr>
              <w:fldChar w:fldCharType="begin"/>
            </w:r>
            <w:r w:rsidRPr="006C3169">
              <w:rPr>
                <w:rStyle w:val="Hipercze"/>
                <w:noProof/>
              </w:rPr>
              <w:instrText xml:space="preserve"> </w:instrText>
            </w:r>
            <w:r>
              <w:rPr>
                <w:noProof/>
              </w:rPr>
              <w:instrText>HYPERLINK \l "_Toc103343204"</w:instrText>
            </w:r>
            <w:r w:rsidRPr="006C3169">
              <w:rPr>
                <w:rStyle w:val="Hipercze"/>
                <w:noProof/>
              </w:rPr>
              <w:instrText xml:space="preserve"> </w:instrText>
            </w:r>
            <w:r w:rsidRPr="006C3169">
              <w:rPr>
                <w:rStyle w:val="Hipercze"/>
                <w:noProof/>
              </w:rPr>
            </w:r>
            <w:r w:rsidRPr="006C3169">
              <w:rPr>
                <w:rStyle w:val="Hipercze"/>
                <w:noProof/>
              </w:rPr>
              <w:fldChar w:fldCharType="separate"/>
            </w:r>
            <w:r w:rsidRPr="006C3169">
              <w:rPr>
                <w:rStyle w:val="Hipercze"/>
                <w:noProof/>
              </w:rPr>
              <w:t>2.9.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C3169">
              <w:rPr>
                <w:rStyle w:val="Hipercze"/>
                <w:noProof/>
              </w:rPr>
              <w:t>Entity Framework Core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_Toc103343204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47" w:author="Xerografia" w:date="2022-05-13T14:07:00Z">
            <w:r>
              <w:rPr>
                <w:noProof/>
                <w:webHidden/>
              </w:rPr>
              <w:t>16</w:t>
            </w:r>
          </w:ins>
          <w:ins w:id="48" w:author="Xerografia" w:date="2022-05-13T14:06:00Z">
            <w:r>
              <w:rPr>
                <w:noProof/>
                <w:webHidden/>
              </w:rPr>
              <w:fldChar w:fldCharType="end"/>
            </w:r>
            <w:r w:rsidRPr="006C3169">
              <w:rPr>
                <w:rStyle w:val="Hipercze"/>
                <w:noProof/>
              </w:rPr>
              <w:fldChar w:fldCharType="end"/>
            </w:r>
          </w:ins>
        </w:p>
        <w:p w14:paraId="53159280" w14:textId="359BE45E" w:rsidR="00FA4752" w:rsidRDefault="00FA4752">
          <w:pPr>
            <w:pStyle w:val="Spistreci3"/>
            <w:tabs>
              <w:tab w:val="left" w:pos="1320"/>
              <w:tab w:val="right" w:leader="dot" w:pos="10245"/>
            </w:tabs>
            <w:rPr>
              <w:ins w:id="49" w:author="Xerografia" w:date="2022-05-13T14:06:00Z"/>
              <w:rFonts w:asciiTheme="minorHAnsi" w:hAnsiTheme="minorHAnsi"/>
              <w:noProof/>
              <w:sz w:val="22"/>
            </w:rPr>
          </w:pPr>
          <w:ins w:id="50" w:author="Xerografia" w:date="2022-05-13T14:06:00Z">
            <w:r w:rsidRPr="006C3169">
              <w:rPr>
                <w:rStyle w:val="Hipercze"/>
                <w:noProof/>
              </w:rPr>
              <w:fldChar w:fldCharType="begin"/>
            </w:r>
            <w:r w:rsidRPr="006C3169">
              <w:rPr>
                <w:rStyle w:val="Hipercze"/>
                <w:noProof/>
              </w:rPr>
              <w:instrText xml:space="preserve"> </w:instrText>
            </w:r>
            <w:r>
              <w:rPr>
                <w:noProof/>
              </w:rPr>
              <w:instrText>HYPERLINK \l "_Toc103343205"</w:instrText>
            </w:r>
            <w:r w:rsidRPr="006C3169">
              <w:rPr>
                <w:rStyle w:val="Hipercze"/>
                <w:noProof/>
              </w:rPr>
              <w:instrText xml:space="preserve"> </w:instrText>
            </w:r>
            <w:r w:rsidRPr="006C3169">
              <w:rPr>
                <w:rStyle w:val="Hipercze"/>
                <w:noProof/>
              </w:rPr>
            </w:r>
            <w:r w:rsidRPr="006C3169">
              <w:rPr>
                <w:rStyle w:val="Hipercze"/>
                <w:noProof/>
              </w:rPr>
              <w:fldChar w:fldCharType="separate"/>
            </w:r>
            <w:r w:rsidRPr="006C3169">
              <w:rPr>
                <w:rStyle w:val="Hipercze"/>
                <w:noProof/>
              </w:rPr>
              <w:t>2.10.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C3169">
              <w:rPr>
                <w:rStyle w:val="Hipercze"/>
                <w:noProof/>
              </w:rPr>
              <w:t>Angular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_Toc103343205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51" w:author="Xerografia" w:date="2022-05-13T14:07:00Z">
            <w:r>
              <w:rPr>
                <w:noProof/>
                <w:webHidden/>
              </w:rPr>
              <w:t>16</w:t>
            </w:r>
          </w:ins>
          <w:ins w:id="52" w:author="Xerografia" w:date="2022-05-13T14:06:00Z">
            <w:r>
              <w:rPr>
                <w:noProof/>
                <w:webHidden/>
              </w:rPr>
              <w:fldChar w:fldCharType="end"/>
            </w:r>
            <w:r w:rsidRPr="006C3169">
              <w:rPr>
                <w:rStyle w:val="Hipercze"/>
                <w:noProof/>
              </w:rPr>
              <w:fldChar w:fldCharType="end"/>
            </w:r>
          </w:ins>
        </w:p>
        <w:p w14:paraId="7DA20958" w14:textId="3BD9AD7B" w:rsidR="00FA4752" w:rsidRDefault="00FA4752">
          <w:pPr>
            <w:pStyle w:val="Spistreci3"/>
            <w:tabs>
              <w:tab w:val="left" w:pos="1320"/>
              <w:tab w:val="right" w:leader="dot" w:pos="10245"/>
            </w:tabs>
            <w:rPr>
              <w:ins w:id="53" w:author="Xerografia" w:date="2022-05-13T14:06:00Z"/>
              <w:rFonts w:asciiTheme="minorHAnsi" w:hAnsiTheme="minorHAnsi"/>
              <w:noProof/>
              <w:sz w:val="22"/>
            </w:rPr>
          </w:pPr>
          <w:ins w:id="54" w:author="Xerografia" w:date="2022-05-13T14:06:00Z">
            <w:r w:rsidRPr="006C3169">
              <w:rPr>
                <w:rStyle w:val="Hipercze"/>
                <w:noProof/>
              </w:rPr>
              <w:fldChar w:fldCharType="begin"/>
            </w:r>
            <w:r w:rsidRPr="006C3169">
              <w:rPr>
                <w:rStyle w:val="Hipercze"/>
                <w:noProof/>
              </w:rPr>
              <w:instrText xml:space="preserve"> </w:instrText>
            </w:r>
            <w:r>
              <w:rPr>
                <w:noProof/>
              </w:rPr>
              <w:instrText>HYPERLINK \l "_Toc103343206"</w:instrText>
            </w:r>
            <w:r w:rsidRPr="006C3169">
              <w:rPr>
                <w:rStyle w:val="Hipercze"/>
                <w:noProof/>
              </w:rPr>
              <w:instrText xml:space="preserve"> </w:instrText>
            </w:r>
            <w:r w:rsidRPr="006C3169">
              <w:rPr>
                <w:rStyle w:val="Hipercze"/>
                <w:noProof/>
              </w:rPr>
            </w:r>
            <w:r w:rsidRPr="006C3169">
              <w:rPr>
                <w:rStyle w:val="Hipercze"/>
                <w:noProof/>
              </w:rPr>
              <w:fldChar w:fldCharType="separate"/>
            </w:r>
            <w:r w:rsidRPr="006C3169">
              <w:rPr>
                <w:rStyle w:val="Hipercze"/>
                <w:noProof/>
              </w:rPr>
              <w:t>2.11.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C3169">
              <w:rPr>
                <w:rStyle w:val="Hipercze"/>
                <w:noProof/>
              </w:rPr>
              <w:t>Wzorce architektoniczne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_Toc103343206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55" w:author="Xerografia" w:date="2022-05-13T14:07:00Z">
            <w:r>
              <w:rPr>
                <w:noProof/>
                <w:webHidden/>
              </w:rPr>
              <w:t>16</w:t>
            </w:r>
          </w:ins>
          <w:ins w:id="56" w:author="Xerografia" w:date="2022-05-13T14:06:00Z">
            <w:r>
              <w:rPr>
                <w:noProof/>
                <w:webHidden/>
              </w:rPr>
              <w:fldChar w:fldCharType="end"/>
            </w:r>
            <w:r w:rsidRPr="006C3169">
              <w:rPr>
                <w:rStyle w:val="Hipercze"/>
                <w:noProof/>
              </w:rPr>
              <w:fldChar w:fldCharType="end"/>
            </w:r>
          </w:ins>
        </w:p>
        <w:p w14:paraId="4C4D74CC" w14:textId="61B88D5D" w:rsidR="00FA4752" w:rsidRDefault="00FA4752">
          <w:pPr>
            <w:pStyle w:val="Spistreci3"/>
            <w:tabs>
              <w:tab w:val="left" w:pos="1320"/>
              <w:tab w:val="right" w:leader="dot" w:pos="10245"/>
            </w:tabs>
            <w:rPr>
              <w:ins w:id="57" w:author="Xerografia" w:date="2022-05-13T14:06:00Z"/>
              <w:rFonts w:asciiTheme="minorHAnsi" w:hAnsiTheme="minorHAnsi"/>
              <w:noProof/>
              <w:sz w:val="22"/>
            </w:rPr>
          </w:pPr>
          <w:ins w:id="58" w:author="Xerografia" w:date="2022-05-13T14:06:00Z">
            <w:r w:rsidRPr="006C3169">
              <w:rPr>
                <w:rStyle w:val="Hipercze"/>
                <w:noProof/>
              </w:rPr>
              <w:fldChar w:fldCharType="begin"/>
            </w:r>
            <w:r w:rsidRPr="006C3169">
              <w:rPr>
                <w:rStyle w:val="Hipercze"/>
                <w:noProof/>
              </w:rPr>
              <w:instrText xml:space="preserve"> </w:instrText>
            </w:r>
            <w:r>
              <w:rPr>
                <w:noProof/>
              </w:rPr>
              <w:instrText>HYPERLINK \l "_Toc103343207"</w:instrText>
            </w:r>
            <w:r w:rsidRPr="006C3169">
              <w:rPr>
                <w:rStyle w:val="Hipercze"/>
                <w:noProof/>
              </w:rPr>
              <w:instrText xml:space="preserve"> </w:instrText>
            </w:r>
            <w:r w:rsidRPr="006C3169">
              <w:rPr>
                <w:rStyle w:val="Hipercze"/>
                <w:noProof/>
              </w:rPr>
            </w:r>
            <w:r w:rsidRPr="006C3169">
              <w:rPr>
                <w:rStyle w:val="Hipercze"/>
                <w:noProof/>
              </w:rPr>
              <w:fldChar w:fldCharType="separate"/>
            </w:r>
            <w:r w:rsidRPr="006C3169">
              <w:rPr>
                <w:rStyle w:val="Hipercze"/>
                <w:noProof/>
              </w:rPr>
              <w:t>2.12.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C3169">
              <w:rPr>
                <w:rStyle w:val="Hipercze"/>
                <w:noProof/>
              </w:rPr>
              <w:t>Wzorce projektowe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_Toc103343207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59" w:author="Xerografia" w:date="2022-05-13T14:07:00Z">
            <w:r>
              <w:rPr>
                <w:noProof/>
                <w:webHidden/>
              </w:rPr>
              <w:t>17</w:t>
            </w:r>
          </w:ins>
          <w:ins w:id="60" w:author="Xerografia" w:date="2022-05-13T14:06:00Z">
            <w:r>
              <w:rPr>
                <w:noProof/>
                <w:webHidden/>
              </w:rPr>
              <w:fldChar w:fldCharType="end"/>
            </w:r>
            <w:r w:rsidRPr="006C3169">
              <w:rPr>
                <w:rStyle w:val="Hipercze"/>
                <w:noProof/>
              </w:rPr>
              <w:fldChar w:fldCharType="end"/>
            </w:r>
          </w:ins>
        </w:p>
        <w:p w14:paraId="52868B74" w14:textId="1EE2D5B1" w:rsidR="00FA4752" w:rsidRDefault="00FA4752">
          <w:pPr>
            <w:pStyle w:val="Spistreci3"/>
            <w:tabs>
              <w:tab w:val="left" w:pos="1320"/>
              <w:tab w:val="right" w:leader="dot" w:pos="10245"/>
            </w:tabs>
            <w:rPr>
              <w:ins w:id="61" w:author="Xerografia" w:date="2022-05-13T14:06:00Z"/>
              <w:rFonts w:asciiTheme="minorHAnsi" w:hAnsiTheme="minorHAnsi"/>
              <w:noProof/>
              <w:sz w:val="22"/>
            </w:rPr>
          </w:pPr>
          <w:ins w:id="62" w:author="Xerografia" w:date="2022-05-13T14:06:00Z">
            <w:r w:rsidRPr="006C3169">
              <w:rPr>
                <w:rStyle w:val="Hipercze"/>
                <w:noProof/>
              </w:rPr>
              <w:fldChar w:fldCharType="begin"/>
            </w:r>
            <w:r w:rsidRPr="006C3169">
              <w:rPr>
                <w:rStyle w:val="Hipercze"/>
                <w:noProof/>
              </w:rPr>
              <w:instrText xml:space="preserve"> </w:instrText>
            </w:r>
            <w:r>
              <w:rPr>
                <w:noProof/>
              </w:rPr>
              <w:instrText>HYPERLINK \l "_Toc103343208"</w:instrText>
            </w:r>
            <w:r w:rsidRPr="006C3169">
              <w:rPr>
                <w:rStyle w:val="Hipercze"/>
                <w:noProof/>
              </w:rPr>
              <w:instrText xml:space="preserve"> </w:instrText>
            </w:r>
            <w:r w:rsidRPr="006C3169">
              <w:rPr>
                <w:rStyle w:val="Hipercze"/>
                <w:noProof/>
              </w:rPr>
            </w:r>
            <w:r w:rsidRPr="006C3169">
              <w:rPr>
                <w:rStyle w:val="Hipercze"/>
                <w:noProof/>
              </w:rPr>
              <w:fldChar w:fldCharType="separate"/>
            </w:r>
            <w:r w:rsidRPr="006C3169">
              <w:rPr>
                <w:rStyle w:val="Hipercze"/>
                <w:noProof/>
              </w:rPr>
              <w:t>2.13.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C3169">
              <w:rPr>
                <w:rStyle w:val="Hipercze"/>
                <w:noProof/>
              </w:rPr>
              <w:t>Schemat komunikacji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_Toc103343208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63" w:author="Xerografia" w:date="2022-05-13T14:07:00Z">
            <w:r>
              <w:rPr>
                <w:noProof/>
                <w:webHidden/>
              </w:rPr>
              <w:t>20</w:t>
            </w:r>
          </w:ins>
          <w:ins w:id="64" w:author="Xerografia" w:date="2022-05-13T14:06:00Z">
            <w:r>
              <w:rPr>
                <w:noProof/>
                <w:webHidden/>
              </w:rPr>
              <w:fldChar w:fldCharType="end"/>
            </w:r>
            <w:r w:rsidRPr="006C3169">
              <w:rPr>
                <w:rStyle w:val="Hipercze"/>
                <w:noProof/>
              </w:rPr>
              <w:fldChar w:fldCharType="end"/>
            </w:r>
          </w:ins>
        </w:p>
        <w:p w14:paraId="0EA0B6B6" w14:textId="6D62E1CA" w:rsidR="00FA4752" w:rsidRDefault="00FA4752">
          <w:pPr>
            <w:pStyle w:val="Spistreci2"/>
            <w:tabs>
              <w:tab w:val="left" w:pos="660"/>
              <w:tab w:val="right" w:leader="dot" w:pos="10245"/>
            </w:tabs>
            <w:rPr>
              <w:ins w:id="65" w:author="Xerografia" w:date="2022-05-13T14:06:00Z"/>
              <w:rFonts w:asciiTheme="minorHAnsi" w:hAnsiTheme="minorHAnsi"/>
              <w:noProof/>
              <w:sz w:val="22"/>
            </w:rPr>
          </w:pPr>
          <w:ins w:id="66" w:author="Xerografia" w:date="2022-05-13T14:06:00Z">
            <w:r w:rsidRPr="006C3169">
              <w:rPr>
                <w:rStyle w:val="Hipercze"/>
                <w:noProof/>
              </w:rPr>
              <w:fldChar w:fldCharType="begin"/>
            </w:r>
            <w:r w:rsidRPr="006C3169">
              <w:rPr>
                <w:rStyle w:val="Hipercze"/>
                <w:noProof/>
              </w:rPr>
              <w:instrText xml:space="preserve"> </w:instrText>
            </w:r>
            <w:r>
              <w:rPr>
                <w:noProof/>
              </w:rPr>
              <w:instrText>HYPERLINK \l "_Toc103343209"</w:instrText>
            </w:r>
            <w:r w:rsidRPr="006C3169">
              <w:rPr>
                <w:rStyle w:val="Hipercze"/>
                <w:noProof/>
              </w:rPr>
              <w:instrText xml:space="preserve"> </w:instrText>
            </w:r>
            <w:r w:rsidRPr="006C3169">
              <w:rPr>
                <w:rStyle w:val="Hipercze"/>
                <w:noProof/>
              </w:rPr>
            </w:r>
            <w:r w:rsidRPr="006C3169">
              <w:rPr>
                <w:rStyle w:val="Hipercze"/>
                <w:noProof/>
              </w:rPr>
              <w:fldChar w:fldCharType="separate"/>
            </w:r>
            <w:r w:rsidRPr="006C3169">
              <w:rPr>
                <w:rStyle w:val="Hipercze"/>
                <w:noProof/>
              </w:rPr>
              <w:t>3.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C3169">
              <w:rPr>
                <w:rStyle w:val="Hipercze"/>
                <w:noProof/>
              </w:rPr>
              <w:t>Część praktyczna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_Toc103343209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67" w:author="Xerografia" w:date="2022-05-13T14:07:00Z">
            <w:r>
              <w:rPr>
                <w:noProof/>
                <w:webHidden/>
              </w:rPr>
              <w:t>21</w:t>
            </w:r>
          </w:ins>
          <w:ins w:id="68" w:author="Xerografia" w:date="2022-05-13T14:06:00Z">
            <w:r>
              <w:rPr>
                <w:noProof/>
                <w:webHidden/>
              </w:rPr>
              <w:fldChar w:fldCharType="end"/>
            </w:r>
            <w:r w:rsidRPr="006C3169">
              <w:rPr>
                <w:rStyle w:val="Hipercze"/>
                <w:noProof/>
              </w:rPr>
              <w:fldChar w:fldCharType="end"/>
            </w:r>
          </w:ins>
        </w:p>
        <w:p w14:paraId="468E283A" w14:textId="253E243F" w:rsidR="00FA4752" w:rsidRDefault="00FA4752">
          <w:pPr>
            <w:pStyle w:val="Spistreci3"/>
            <w:tabs>
              <w:tab w:val="left" w:pos="1100"/>
              <w:tab w:val="right" w:leader="dot" w:pos="10245"/>
            </w:tabs>
            <w:rPr>
              <w:ins w:id="69" w:author="Xerografia" w:date="2022-05-13T14:06:00Z"/>
              <w:rFonts w:asciiTheme="minorHAnsi" w:hAnsiTheme="minorHAnsi"/>
              <w:noProof/>
              <w:sz w:val="22"/>
            </w:rPr>
          </w:pPr>
          <w:ins w:id="70" w:author="Xerografia" w:date="2022-05-13T14:06:00Z">
            <w:r w:rsidRPr="006C3169">
              <w:rPr>
                <w:rStyle w:val="Hipercze"/>
                <w:noProof/>
              </w:rPr>
              <w:fldChar w:fldCharType="begin"/>
            </w:r>
            <w:r w:rsidRPr="006C3169">
              <w:rPr>
                <w:rStyle w:val="Hipercze"/>
                <w:noProof/>
              </w:rPr>
              <w:instrText xml:space="preserve"> </w:instrText>
            </w:r>
            <w:r>
              <w:rPr>
                <w:noProof/>
              </w:rPr>
              <w:instrText>HYPERLINK \l "_Toc103343210"</w:instrText>
            </w:r>
            <w:r w:rsidRPr="006C3169">
              <w:rPr>
                <w:rStyle w:val="Hipercze"/>
                <w:noProof/>
              </w:rPr>
              <w:instrText xml:space="preserve"> </w:instrText>
            </w:r>
            <w:r w:rsidRPr="006C3169">
              <w:rPr>
                <w:rStyle w:val="Hipercze"/>
                <w:noProof/>
              </w:rPr>
            </w:r>
            <w:r w:rsidRPr="006C3169">
              <w:rPr>
                <w:rStyle w:val="Hipercze"/>
                <w:noProof/>
              </w:rPr>
              <w:fldChar w:fldCharType="separate"/>
            </w:r>
            <w:r w:rsidRPr="006C3169">
              <w:rPr>
                <w:rStyle w:val="Hipercze"/>
                <w:noProof/>
              </w:rPr>
              <w:t>3.1.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C3169">
              <w:rPr>
                <w:rStyle w:val="Hipercze"/>
                <w:noProof/>
              </w:rPr>
              <w:t>Analiza wymagań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_Toc103343210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71" w:author="Xerografia" w:date="2022-05-13T14:07:00Z">
            <w:r>
              <w:rPr>
                <w:noProof/>
                <w:webHidden/>
              </w:rPr>
              <w:t>21</w:t>
            </w:r>
          </w:ins>
          <w:ins w:id="72" w:author="Xerografia" w:date="2022-05-13T14:06:00Z">
            <w:r>
              <w:rPr>
                <w:noProof/>
                <w:webHidden/>
              </w:rPr>
              <w:fldChar w:fldCharType="end"/>
            </w:r>
            <w:r w:rsidRPr="006C3169">
              <w:rPr>
                <w:rStyle w:val="Hipercze"/>
                <w:noProof/>
              </w:rPr>
              <w:fldChar w:fldCharType="end"/>
            </w:r>
          </w:ins>
        </w:p>
        <w:p w14:paraId="56AA172E" w14:textId="36633361" w:rsidR="00FA4752" w:rsidRDefault="00FA4752">
          <w:pPr>
            <w:pStyle w:val="Spistreci3"/>
            <w:tabs>
              <w:tab w:val="left" w:pos="1100"/>
              <w:tab w:val="right" w:leader="dot" w:pos="10245"/>
            </w:tabs>
            <w:rPr>
              <w:ins w:id="73" w:author="Xerografia" w:date="2022-05-13T14:06:00Z"/>
              <w:rFonts w:asciiTheme="minorHAnsi" w:hAnsiTheme="minorHAnsi"/>
              <w:noProof/>
              <w:sz w:val="22"/>
            </w:rPr>
          </w:pPr>
          <w:ins w:id="74" w:author="Xerografia" w:date="2022-05-13T14:06:00Z">
            <w:r w:rsidRPr="006C3169">
              <w:rPr>
                <w:rStyle w:val="Hipercze"/>
                <w:noProof/>
              </w:rPr>
              <w:fldChar w:fldCharType="begin"/>
            </w:r>
            <w:r w:rsidRPr="006C3169">
              <w:rPr>
                <w:rStyle w:val="Hipercze"/>
                <w:noProof/>
              </w:rPr>
              <w:instrText xml:space="preserve"> </w:instrText>
            </w:r>
            <w:r>
              <w:rPr>
                <w:noProof/>
              </w:rPr>
              <w:instrText>HYPERLINK \l "_Toc103343211"</w:instrText>
            </w:r>
            <w:r w:rsidRPr="006C3169">
              <w:rPr>
                <w:rStyle w:val="Hipercze"/>
                <w:noProof/>
              </w:rPr>
              <w:instrText xml:space="preserve"> </w:instrText>
            </w:r>
            <w:r w:rsidRPr="006C3169">
              <w:rPr>
                <w:rStyle w:val="Hipercze"/>
                <w:noProof/>
              </w:rPr>
            </w:r>
            <w:r w:rsidRPr="006C3169">
              <w:rPr>
                <w:rStyle w:val="Hipercze"/>
                <w:noProof/>
              </w:rPr>
              <w:fldChar w:fldCharType="separate"/>
            </w:r>
            <w:r w:rsidRPr="006C3169">
              <w:rPr>
                <w:rStyle w:val="Hipercze"/>
                <w:noProof/>
              </w:rPr>
              <w:t>3.2.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C3169">
              <w:rPr>
                <w:rStyle w:val="Hipercze"/>
                <w:noProof/>
              </w:rPr>
              <w:t>Specyfikacja wymagań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_Toc103343211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75" w:author="Xerografia" w:date="2022-05-13T14:07:00Z">
            <w:r>
              <w:rPr>
                <w:noProof/>
                <w:webHidden/>
              </w:rPr>
              <w:t>21</w:t>
            </w:r>
          </w:ins>
          <w:ins w:id="76" w:author="Xerografia" w:date="2022-05-13T14:06:00Z">
            <w:r>
              <w:rPr>
                <w:noProof/>
                <w:webHidden/>
              </w:rPr>
              <w:fldChar w:fldCharType="end"/>
            </w:r>
            <w:r w:rsidRPr="006C3169">
              <w:rPr>
                <w:rStyle w:val="Hipercze"/>
                <w:noProof/>
              </w:rPr>
              <w:fldChar w:fldCharType="end"/>
            </w:r>
          </w:ins>
        </w:p>
        <w:p w14:paraId="56481EF2" w14:textId="01E5B6F3" w:rsidR="00FA4752" w:rsidRDefault="00FA4752">
          <w:pPr>
            <w:pStyle w:val="Spistreci3"/>
            <w:tabs>
              <w:tab w:val="left" w:pos="1100"/>
              <w:tab w:val="right" w:leader="dot" w:pos="10245"/>
            </w:tabs>
            <w:rPr>
              <w:ins w:id="77" w:author="Xerografia" w:date="2022-05-13T14:06:00Z"/>
              <w:rFonts w:asciiTheme="minorHAnsi" w:hAnsiTheme="minorHAnsi"/>
              <w:noProof/>
              <w:sz w:val="22"/>
            </w:rPr>
          </w:pPr>
          <w:ins w:id="78" w:author="Xerografia" w:date="2022-05-13T14:06:00Z">
            <w:r w:rsidRPr="006C3169">
              <w:rPr>
                <w:rStyle w:val="Hipercze"/>
                <w:noProof/>
              </w:rPr>
              <w:fldChar w:fldCharType="begin"/>
            </w:r>
            <w:r w:rsidRPr="006C3169">
              <w:rPr>
                <w:rStyle w:val="Hipercze"/>
                <w:noProof/>
              </w:rPr>
              <w:instrText xml:space="preserve"> </w:instrText>
            </w:r>
            <w:r>
              <w:rPr>
                <w:noProof/>
              </w:rPr>
              <w:instrText>HYPERLINK \l "_Toc103343212"</w:instrText>
            </w:r>
            <w:r w:rsidRPr="006C3169">
              <w:rPr>
                <w:rStyle w:val="Hipercze"/>
                <w:noProof/>
              </w:rPr>
              <w:instrText xml:space="preserve"> </w:instrText>
            </w:r>
            <w:r w:rsidRPr="006C3169">
              <w:rPr>
                <w:rStyle w:val="Hipercze"/>
                <w:noProof/>
              </w:rPr>
            </w:r>
            <w:r w:rsidRPr="006C3169">
              <w:rPr>
                <w:rStyle w:val="Hipercze"/>
                <w:noProof/>
              </w:rPr>
              <w:fldChar w:fldCharType="separate"/>
            </w:r>
            <w:r w:rsidRPr="006C3169">
              <w:rPr>
                <w:rStyle w:val="Hipercze"/>
                <w:noProof/>
              </w:rPr>
              <w:t>3.3.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C3169">
              <w:rPr>
                <w:rStyle w:val="Hipercze"/>
                <w:noProof/>
              </w:rPr>
              <w:t>Diagram przypadków użycia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_Toc103343212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79" w:author="Xerografia" w:date="2022-05-13T14:07:00Z">
            <w:r>
              <w:rPr>
                <w:noProof/>
                <w:webHidden/>
              </w:rPr>
              <w:t>22</w:t>
            </w:r>
          </w:ins>
          <w:ins w:id="80" w:author="Xerografia" w:date="2022-05-13T14:06:00Z">
            <w:r>
              <w:rPr>
                <w:noProof/>
                <w:webHidden/>
              </w:rPr>
              <w:fldChar w:fldCharType="end"/>
            </w:r>
            <w:r w:rsidRPr="006C3169">
              <w:rPr>
                <w:rStyle w:val="Hipercze"/>
                <w:noProof/>
              </w:rPr>
              <w:fldChar w:fldCharType="end"/>
            </w:r>
          </w:ins>
        </w:p>
        <w:p w14:paraId="27D7FE96" w14:textId="26DDB7B6" w:rsidR="00FA4752" w:rsidRDefault="00FA4752">
          <w:pPr>
            <w:pStyle w:val="Spistreci3"/>
            <w:tabs>
              <w:tab w:val="left" w:pos="1100"/>
              <w:tab w:val="right" w:leader="dot" w:pos="10245"/>
            </w:tabs>
            <w:rPr>
              <w:ins w:id="81" w:author="Xerografia" w:date="2022-05-13T14:06:00Z"/>
              <w:rFonts w:asciiTheme="minorHAnsi" w:hAnsiTheme="minorHAnsi"/>
              <w:noProof/>
              <w:sz w:val="22"/>
            </w:rPr>
          </w:pPr>
          <w:ins w:id="82" w:author="Xerografia" w:date="2022-05-13T14:06:00Z">
            <w:r w:rsidRPr="006C3169">
              <w:rPr>
                <w:rStyle w:val="Hipercze"/>
                <w:noProof/>
              </w:rPr>
              <w:fldChar w:fldCharType="begin"/>
            </w:r>
            <w:r w:rsidRPr="006C3169">
              <w:rPr>
                <w:rStyle w:val="Hipercze"/>
                <w:noProof/>
              </w:rPr>
              <w:instrText xml:space="preserve"> </w:instrText>
            </w:r>
            <w:r>
              <w:rPr>
                <w:noProof/>
              </w:rPr>
              <w:instrText>HYPERLINK \l "_Toc103343213"</w:instrText>
            </w:r>
            <w:r w:rsidRPr="006C3169">
              <w:rPr>
                <w:rStyle w:val="Hipercze"/>
                <w:noProof/>
              </w:rPr>
              <w:instrText xml:space="preserve"> </w:instrText>
            </w:r>
            <w:r w:rsidRPr="006C3169">
              <w:rPr>
                <w:rStyle w:val="Hipercze"/>
                <w:noProof/>
              </w:rPr>
            </w:r>
            <w:r w:rsidRPr="006C3169">
              <w:rPr>
                <w:rStyle w:val="Hipercze"/>
                <w:noProof/>
              </w:rPr>
              <w:fldChar w:fldCharType="separate"/>
            </w:r>
            <w:r w:rsidRPr="006C3169">
              <w:rPr>
                <w:rStyle w:val="Hipercze"/>
                <w:noProof/>
              </w:rPr>
              <w:t>3.4.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C3169">
              <w:rPr>
                <w:rStyle w:val="Hipercze"/>
                <w:noProof/>
              </w:rPr>
              <w:t>Prototypy interfejsu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_Toc103343213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83" w:author="Xerografia" w:date="2022-05-13T14:07:00Z">
            <w:r>
              <w:rPr>
                <w:noProof/>
                <w:webHidden/>
              </w:rPr>
              <w:t>24</w:t>
            </w:r>
          </w:ins>
          <w:ins w:id="84" w:author="Xerografia" w:date="2022-05-13T14:06:00Z">
            <w:r>
              <w:rPr>
                <w:noProof/>
                <w:webHidden/>
              </w:rPr>
              <w:fldChar w:fldCharType="end"/>
            </w:r>
            <w:r w:rsidRPr="006C3169">
              <w:rPr>
                <w:rStyle w:val="Hipercze"/>
                <w:noProof/>
              </w:rPr>
              <w:fldChar w:fldCharType="end"/>
            </w:r>
          </w:ins>
        </w:p>
        <w:p w14:paraId="244E7DB6" w14:textId="2541B7B8" w:rsidR="00FA4752" w:rsidRDefault="00FA4752">
          <w:pPr>
            <w:pStyle w:val="Spistreci3"/>
            <w:tabs>
              <w:tab w:val="left" w:pos="1100"/>
              <w:tab w:val="right" w:leader="dot" w:pos="10245"/>
            </w:tabs>
            <w:rPr>
              <w:ins w:id="85" w:author="Xerografia" w:date="2022-05-13T14:06:00Z"/>
              <w:rFonts w:asciiTheme="minorHAnsi" w:hAnsiTheme="minorHAnsi"/>
              <w:noProof/>
              <w:sz w:val="22"/>
            </w:rPr>
          </w:pPr>
          <w:ins w:id="86" w:author="Xerografia" w:date="2022-05-13T14:06:00Z">
            <w:r w:rsidRPr="006C3169">
              <w:rPr>
                <w:rStyle w:val="Hipercze"/>
                <w:noProof/>
              </w:rPr>
              <w:fldChar w:fldCharType="begin"/>
            </w:r>
            <w:r w:rsidRPr="006C3169">
              <w:rPr>
                <w:rStyle w:val="Hipercze"/>
                <w:noProof/>
              </w:rPr>
              <w:instrText xml:space="preserve"> </w:instrText>
            </w:r>
            <w:r>
              <w:rPr>
                <w:noProof/>
              </w:rPr>
              <w:instrText>HYPERLINK \l "_Toc103343214"</w:instrText>
            </w:r>
            <w:r w:rsidRPr="006C3169">
              <w:rPr>
                <w:rStyle w:val="Hipercze"/>
                <w:noProof/>
              </w:rPr>
              <w:instrText xml:space="preserve"> </w:instrText>
            </w:r>
            <w:r w:rsidRPr="006C3169">
              <w:rPr>
                <w:rStyle w:val="Hipercze"/>
                <w:noProof/>
              </w:rPr>
            </w:r>
            <w:r w:rsidRPr="006C3169">
              <w:rPr>
                <w:rStyle w:val="Hipercze"/>
                <w:noProof/>
              </w:rPr>
              <w:fldChar w:fldCharType="separate"/>
            </w:r>
            <w:r w:rsidRPr="006C3169">
              <w:rPr>
                <w:rStyle w:val="Hipercze"/>
                <w:noProof/>
              </w:rPr>
              <w:t>3.5.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C3169">
              <w:rPr>
                <w:rStyle w:val="Hipercze"/>
                <w:noProof/>
              </w:rPr>
              <w:t>Implementacja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_Toc103343214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87" w:author="Xerografia" w:date="2022-05-13T14:07:00Z">
            <w:r>
              <w:rPr>
                <w:noProof/>
                <w:webHidden/>
              </w:rPr>
              <w:t>30</w:t>
            </w:r>
          </w:ins>
          <w:ins w:id="88" w:author="Xerografia" w:date="2022-05-13T14:06:00Z">
            <w:r>
              <w:rPr>
                <w:noProof/>
                <w:webHidden/>
              </w:rPr>
              <w:fldChar w:fldCharType="end"/>
            </w:r>
            <w:r w:rsidRPr="006C3169">
              <w:rPr>
                <w:rStyle w:val="Hipercze"/>
                <w:noProof/>
              </w:rPr>
              <w:fldChar w:fldCharType="end"/>
            </w:r>
          </w:ins>
        </w:p>
        <w:p w14:paraId="723971F3" w14:textId="44CBCAAE" w:rsidR="00FA4752" w:rsidRDefault="00FA4752">
          <w:pPr>
            <w:pStyle w:val="Spistreci3"/>
            <w:tabs>
              <w:tab w:val="left" w:pos="1100"/>
              <w:tab w:val="right" w:leader="dot" w:pos="10245"/>
            </w:tabs>
            <w:rPr>
              <w:ins w:id="89" w:author="Xerografia" w:date="2022-05-13T14:06:00Z"/>
              <w:rFonts w:asciiTheme="minorHAnsi" w:hAnsiTheme="minorHAnsi"/>
              <w:noProof/>
              <w:sz w:val="22"/>
            </w:rPr>
          </w:pPr>
          <w:ins w:id="90" w:author="Xerografia" w:date="2022-05-13T14:06:00Z">
            <w:r w:rsidRPr="006C3169">
              <w:rPr>
                <w:rStyle w:val="Hipercze"/>
                <w:noProof/>
              </w:rPr>
              <w:fldChar w:fldCharType="begin"/>
            </w:r>
            <w:r w:rsidRPr="006C3169">
              <w:rPr>
                <w:rStyle w:val="Hipercze"/>
                <w:noProof/>
              </w:rPr>
              <w:instrText xml:space="preserve"> </w:instrText>
            </w:r>
            <w:r>
              <w:rPr>
                <w:noProof/>
              </w:rPr>
              <w:instrText>HYPERLINK \l "_Toc103343215"</w:instrText>
            </w:r>
            <w:r w:rsidRPr="006C3169">
              <w:rPr>
                <w:rStyle w:val="Hipercze"/>
                <w:noProof/>
              </w:rPr>
              <w:instrText xml:space="preserve"> </w:instrText>
            </w:r>
            <w:r w:rsidRPr="006C3169">
              <w:rPr>
                <w:rStyle w:val="Hipercze"/>
                <w:noProof/>
              </w:rPr>
            </w:r>
            <w:r w:rsidRPr="006C3169">
              <w:rPr>
                <w:rStyle w:val="Hipercze"/>
                <w:noProof/>
              </w:rPr>
              <w:fldChar w:fldCharType="separate"/>
            </w:r>
            <w:r w:rsidRPr="006C3169">
              <w:rPr>
                <w:rStyle w:val="Hipercze"/>
                <w:noProof/>
              </w:rPr>
              <w:t>3.6.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C3169">
              <w:rPr>
                <w:rStyle w:val="Hipercze"/>
                <w:noProof/>
              </w:rPr>
              <w:t>Opis działania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_Toc103343215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91" w:author="Xerografia" w:date="2022-05-13T14:07:00Z">
            <w:r>
              <w:rPr>
                <w:noProof/>
                <w:webHidden/>
              </w:rPr>
              <w:t>35</w:t>
            </w:r>
          </w:ins>
          <w:ins w:id="92" w:author="Xerografia" w:date="2022-05-13T14:06:00Z">
            <w:r>
              <w:rPr>
                <w:noProof/>
                <w:webHidden/>
              </w:rPr>
              <w:fldChar w:fldCharType="end"/>
            </w:r>
            <w:r w:rsidRPr="006C3169">
              <w:rPr>
                <w:rStyle w:val="Hipercze"/>
                <w:noProof/>
              </w:rPr>
              <w:fldChar w:fldCharType="end"/>
            </w:r>
          </w:ins>
        </w:p>
        <w:p w14:paraId="20D57862" w14:textId="6D4AF9FB" w:rsidR="00FA4752" w:rsidRDefault="00FA4752">
          <w:pPr>
            <w:pStyle w:val="Spistreci3"/>
            <w:tabs>
              <w:tab w:val="left" w:pos="1100"/>
              <w:tab w:val="right" w:leader="dot" w:pos="10245"/>
            </w:tabs>
            <w:rPr>
              <w:ins w:id="93" w:author="Xerografia" w:date="2022-05-13T14:06:00Z"/>
              <w:rFonts w:asciiTheme="minorHAnsi" w:hAnsiTheme="minorHAnsi"/>
              <w:noProof/>
              <w:sz w:val="22"/>
            </w:rPr>
          </w:pPr>
          <w:ins w:id="94" w:author="Xerografia" w:date="2022-05-13T14:06:00Z">
            <w:r w:rsidRPr="006C3169">
              <w:rPr>
                <w:rStyle w:val="Hipercze"/>
                <w:noProof/>
              </w:rPr>
              <w:fldChar w:fldCharType="begin"/>
            </w:r>
            <w:r w:rsidRPr="006C3169">
              <w:rPr>
                <w:rStyle w:val="Hipercze"/>
                <w:noProof/>
              </w:rPr>
              <w:instrText xml:space="preserve"> </w:instrText>
            </w:r>
            <w:r>
              <w:rPr>
                <w:noProof/>
              </w:rPr>
              <w:instrText>HYPERLINK \l "_Toc103343216"</w:instrText>
            </w:r>
            <w:r w:rsidRPr="006C3169">
              <w:rPr>
                <w:rStyle w:val="Hipercze"/>
                <w:noProof/>
              </w:rPr>
              <w:instrText xml:space="preserve"> </w:instrText>
            </w:r>
            <w:r w:rsidRPr="006C3169">
              <w:rPr>
                <w:rStyle w:val="Hipercze"/>
                <w:noProof/>
              </w:rPr>
            </w:r>
            <w:r w:rsidRPr="006C3169">
              <w:rPr>
                <w:rStyle w:val="Hipercze"/>
                <w:noProof/>
              </w:rPr>
              <w:fldChar w:fldCharType="separate"/>
            </w:r>
            <w:r w:rsidRPr="006C3169">
              <w:rPr>
                <w:rStyle w:val="Hipercze"/>
                <w:noProof/>
              </w:rPr>
              <w:t>3.7.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C3169">
              <w:rPr>
                <w:rStyle w:val="Hipercze"/>
                <w:noProof/>
              </w:rPr>
              <w:t>Testy (ewaluacja)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_Toc103343216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95" w:author="Xerografia" w:date="2022-05-13T14:07:00Z">
            <w:r>
              <w:rPr>
                <w:noProof/>
                <w:webHidden/>
              </w:rPr>
              <w:t>36</w:t>
            </w:r>
          </w:ins>
          <w:ins w:id="96" w:author="Xerografia" w:date="2022-05-13T14:06:00Z">
            <w:r>
              <w:rPr>
                <w:noProof/>
                <w:webHidden/>
              </w:rPr>
              <w:fldChar w:fldCharType="end"/>
            </w:r>
            <w:r w:rsidRPr="006C3169">
              <w:rPr>
                <w:rStyle w:val="Hipercze"/>
                <w:noProof/>
              </w:rPr>
              <w:fldChar w:fldCharType="end"/>
            </w:r>
          </w:ins>
        </w:p>
        <w:p w14:paraId="3877F9E1" w14:textId="6B88AADF" w:rsidR="00FA4752" w:rsidRDefault="00FA4752">
          <w:pPr>
            <w:pStyle w:val="Spistreci2"/>
            <w:tabs>
              <w:tab w:val="right" w:leader="dot" w:pos="10245"/>
            </w:tabs>
            <w:rPr>
              <w:ins w:id="97" w:author="Xerografia" w:date="2022-05-13T14:06:00Z"/>
              <w:rFonts w:asciiTheme="minorHAnsi" w:hAnsiTheme="minorHAnsi"/>
              <w:noProof/>
              <w:sz w:val="22"/>
            </w:rPr>
          </w:pPr>
          <w:ins w:id="98" w:author="Xerografia" w:date="2022-05-13T14:06:00Z">
            <w:r w:rsidRPr="006C3169">
              <w:rPr>
                <w:rStyle w:val="Hipercze"/>
                <w:noProof/>
              </w:rPr>
              <w:fldChar w:fldCharType="begin"/>
            </w:r>
            <w:r w:rsidRPr="006C3169">
              <w:rPr>
                <w:rStyle w:val="Hipercze"/>
                <w:noProof/>
              </w:rPr>
              <w:instrText xml:space="preserve"> </w:instrText>
            </w:r>
            <w:r>
              <w:rPr>
                <w:noProof/>
              </w:rPr>
              <w:instrText>HYPERLINK \l "_Toc103343217"</w:instrText>
            </w:r>
            <w:r w:rsidRPr="006C3169">
              <w:rPr>
                <w:rStyle w:val="Hipercze"/>
                <w:noProof/>
              </w:rPr>
              <w:instrText xml:space="preserve"> </w:instrText>
            </w:r>
            <w:r w:rsidRPr="006C3169">
              <w:rPr>
                <w:rStyle w:val="Hipercze"/>
                <w:noProof/>
              </w:rPr>
            </w:r>
            <w:r w:rsidRPr="006C3169">
              <w:rPr>
                <w:rStyle w:val="Hipercze"/>
                <w:noProof/>
              </w:rPr>
              <w:fldChar w:fldCharType="separate"/>
            </w:r>
            <w:r w:rsidRPr="006C3169">
              <w:rPr>
                <w:rStyle w:val="Hipercze"/>
                <w:noProof/>
              </w:rPr>
              <w:t>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_Toc103343217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99" w:author="Xerografia" w:date="2022-05-13T14:07:00Z">
            <w:r>
              <w:rPr>
                <w:noProof/>
                <w:webHidden/>
              </w:rPr>
              <w:t>38</w:t>
            </w:r>
          </w:ins>
          <w:ins w:id="100" w:author="Xerografia" w:date="2022-05-13T14:06:00Z">
            <w:r>
              <w:rPr>
                <w:noProof/>
                <w:webHidden/>
              </w:rPr>
              <w:fldChar w:fldCharType="end"/>
            </w:r>
            <w:r w:rsidRPr="006C3169">
              <w:rPr>
                <w:rStyle w:val="Hipercze"/>
                <w:noProof/>
              </w:rPr>
              <w:fldChar w:fldCharType="end"/>
            </w:r>
          </w:ins>
        </w:p>
        <w:p w14:paraId="6DBA0201" w14:textId="06A3BFC0" w:rsidR="00FA4752" w:rsidRDefault="00FA4752">
          <w:pPr>
            <w:pStyle w:val="Spistreci2"/>
            <w:tabs>
              <w:tab w:val="right" w:leader="dot" w:pos="10245"/>
            </w:tabs>
            <w:rPr>
              <w:ins w:id="101" w:author="Xerografia" w:date="2022-05-13T14:06:00Z"/>
              <w:rFonts w:asciiTheme="minorHAnsi" w:hAnsiTheme="minorHAnsi"/>
              <w:noProof/>
              <w:sz w:val="22"/>
            </w:rPr>
          </w:pPr>
          <w:ins w:id="102" w:author="Xerografia" w:date="2022-05-13T14:06:00Z">
            <w:r w:rsidRPr="006C3169">
              <w:rPr>
                <w:rStyle w:val="Hipercze"/>
                <w:noProof/>
              </w:rPr>
              <w:fldChar w:fldCharType="begin"/>
            </w:r>
            <w:r w:rsidRPr="006C3169">
              <w:rPr>
                <w:rStyle w:val="Hipercze"/>
                <w:noProof/>
              </w:rPr>
              <w:instrText xml:space="preserve"> </w:instrText>
            </w:r>
            <w:r>
              <w:rPr>
                <w:noProof/>
              </w:rPr>
              <w:instrText>HYPERLINK \l "_Toc103343218"</w:instrText>
            </w:r>
            <w:r w:rsidRPr="006C3169">
              <w:rPr>
                <w:rStyle w:val="Hipercze"/>
                <w:noProof/>
              </w:rPr>
              <w:instrText xml:space="preserve"> </w:instrText>
            </w:r>
            <w:r w:rsidRPr="006C3169">
              <w:rPr>
                <w:rStyle w:val="Hipercze"/>
                <w:noProof/>
              </w:rPr>
            </w:r>
            <w:r w:rsidRPr="006C3169">
              <w:rPr>
                <w:rStyle w:val="Hipercze"/>
                <w:noProof/>
              </w:rPr>
              <w:fldChar w:fldCharType="separate"/>
            </w:r>
            <w:r w:rsidRPr="006C3169">
              <w:rPr>
                <w:rStyle w:val="Hipercze"/>
                <w:noProof/>
                <w:lang w:val="en-US"/>
              </w:rPr>
              <w:t>Literatura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_Toc103343218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03" w:author="Xerografia" w:date="2022-05-13T14:07:00Z">
            <w:r>
              <w:rPr>
                <w:noProof/>
                <w:webHidden/>
              </w:rPr>
              <w:t>39</w:t>
            </w:r>
          </w:ins>
          <w:ins w:id="104" w:author="Xerografia" w:date="2022-05-13T14:06:00Z">
            <w:r>
              <w:rPr>
                <w:noProof/>
                <w:webHidden/>
              </w:rPr>
              <w:fldChar w:fldCharType="end"/>
            </w:r>
            <w:r w:rsidRPr="006C3169">
              <w:rPr>
                <w:rStyle w:val="Hipercze"/>
                <w:noProof/>
              </w:rPr>
              <w:fldChar w:fldCharType="end"/>
            </w:r>
          </w:ins>
        </w:p>
        <w:p w14:paraId="13EBD554" w14:textId="3E5F9B58" w:rsidR="00FA4752" w:rsidRDefault="00FA4752">
          <w:pPr>
            <w:pStyle w:val="Spistreci2"/>
            <w:tabs>
              <w:tab w:val="right" w:leader="dot" w:pos="10245"/>
            </w:tabs>
            <w:rPr>
              <w:ins w:id="105" w:author="Xerografia" w:date="2022-05-13T14:06:00Z"/>
              <w:rFonts w:asciiTheme="minorHAnsi" w:hAnsiTheme="minorHAnsi"/>
              <w:noProof/>
              <w:sz w:val="22"/>
            </w:rPr>
          </w:pPr>
          <w:ins w:id="106" w:author="Xerografia" w:date="2022-05-13T14:06:00Z">
            <w:r w:rsidRPr="006C3169">
              <w:rPr>
                <w:rStyle w:val="Hipercze"/>
                <w:noProof/>
              </w:rPr>
              <w:fldChar w:fldCharType="begin"/>
            </w:r>
            <w:r w:rsidRPr="006C3169">
              <w:rPr>
                <w:rStyle w:val="Hipercze"/>
                <w:noProof/>
              </w:rPr>
              <w:instrText xml:space="preserve"> </w:instrText>
            </w:r>
            <w:r>
              <w:rPr>
                <w:noProof/>
              </w:rPr>
              <w:instrText>HYPERLINK \l "_Toc103343219"</w:instrText>
            </w:r>
            <w:r w:rsidRPr="006C3169">
              <w:rPr>
                <w:rStyle w:val="Hipercze"/>
                <w:noProof/>
              </w:rPr>
              <w:instrText xml:space="preserve"> </w:instrText>
            </w:r>
            <w:r w:rsidRPr="006C3169">
              <w:rPr>
                <w:rStyle w:val="Hipercze"/>
                <w:noProof/>
              </w:rPr>
            </w:r>
            <w:r w:rsidRPr="006C3169">
              <w:rPr>
                <w:rStyle w:val="Hipercze"/>
                <w:noProof/>
              </w:rPr>
              <w:fldChar w:fldCharType="separate"/>
            </w:r>
            <w:r w:rsidRPr="006C3169">
              <w:rPr>
                <w:rStyle w:val="Hipercze"/>
                <w:noProof/>
              </w:rPr>
              <w:t>Streszczenie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_Toc103343219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07" w:author="Xerografia" w:date="2022-05-13T14:07:00Z">
            <w:r>
              <w:rPr>
                <w:noProof/>
                <w:webHidden/>
              </w:rPr>
              <w:t>40</w:t>
            </w:r>
          </w:ins>
          <w:ins w:id="108" w:author="Xerografia" w:date="2022-05-13T14:06:00Z">
            <w:r>
              <w:rPr>
                <w:noProof/>
                <w:webHidden/>
              </w:rPr>
              <w:fldChar w:fldCharType="end"/>
            </w:r>
            <w:r w:rsidRPr="006C3169">
              <w:rPr>
                <w:rStyle w:val="Hipercze"/>
                <w:noProof/>
              </w:rPr>
              <w:fldChar w:fldCharType="end"/>
            </w:r>
          </w:ins>
        </w:p>
        <w:p w14:paraId="5963BFD2" w14:textId="03BED727" w:rsidR="00FA4752" w:rsidRDefault="00FA4752">
          <w:pPr>
            <w:pStyle w:val="Spistreci2"/>
            <w:tabs>
              <w:tab w:val="right" w:leader="dot" w:pos="10245"/>
            </w:tabs>
            <w:rPr>
              <w:ins w:id="109" w:author="Xerografia" w:date="2022-05-13T14:06:00Z"/>
              <w:rFonts w:asciiTheme="minorHAnsi" w:hAnsiTheme="minorHAnsi"/>
              <w:noProof/>
              <w:sz w:val="22"/>
            </w:rPr>
          </w:pPr>
          <w:ins w:id="110" w:author="Xerografia" w:date="2022-05-13T14:06:00Z">
            <w:r w:rsidRPr="006C3169">
              <w:rPr>
                <w:rStyle w:val="Hipercze"/>
                <w:noProof/>
              </w:rPr>
              <w:fldChar w:fldCharType="begin"/>
            </w:r>
            <w:r w:rsidRPr="006C3169">
              <w:rPr>
                <w:rStyle w:val="Hipercze"/>
                <w:noProof/>
              </w:rPr>
              <w:instrText xml:space="preserve"> </w:instrText>
            </w:r>
            <w:r>
              <w:rPr>
                <w:noProof/>
              </w:rPr>
              <w:instrText>HYPERLINK \l "_Toc103343220"</w:instrText>
            </w:r>
            <w:r w:rsidRPr="006C3169">
              <w:rPr>
                <w:rStyle w:val="Hipercze"/>
                <w:noProof/>
              </w:rPr>
              <w:instrText xml:space="preserve"> </w:instrText>
            </w:r>
            <w:r w:rsidRPr="006C3169">
              <w:rPr>
                <w:rStyle w:val="Hipercze"/>
                <w:noProof/>
              </w:rPr>
            </w:r>
            <w:r w:rsidRPr="006C3169">
              <w:rPr>
                <w:rStyle w:val="Hipercze"/>
                <w:noProof/>
              </w:rPr>
              <w:fldChar w:fldCharType="separate"/>
            </w:r>
            <w:r w:rsidRPr="006C3169">
              <w:rPr>
                <w:rStyle w:val="Hipercze"/>
                <w:noProof/>
              </w:rPr>
              <w:t>Załączniki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_Toc103343220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11" w:author="Xerografia" w:date="2022-05-13T14:07:00Z">
            <w:r>
              <w:rPr>
                <w:noProof/>
                <w:webHidden/>
              </w:rPr>
              <w:t>41</w:t>
            </w:r>
          </w:ins>
          <w:ins w:id="112" w:author="Xerografia" w:date="2022-05-13T14:06:00Z">
            <w:r>
              <w:rPr>
                <w:noProof/>
                <w:webHidden/>
              </w:rPr>
              <w:fldChar w:fldCharType="end"/>
            </w:r>
            <w:r w:rsidRPr="006C3169">
              <w:rPr>
                <w:rStyle w:val="Hipercze"/>
                <w:noProof/>
              </w:rPr>
              <w:fldChar w:fldCharType="end"/>
            </w:r>
          </w:ins>
        </w:p>
        <w:p w14:paraId="14CE8B87" w14:textId="62C2BFFE" w:rsidR="00212519" w:rsidDel="00FA4752" w:rsidRDefault="00212519">
          <w:pPr>
            <w:pStyle w:val="Spistreci2"/>
            <w:tabs>
              <w:tab w:val="right" w:leader="dot" w:pos="9350"/>
            </w:tabs>
            <w:rPr>
              <w:del w:id="113" w:author="Xerografia" w:date="2022-05-13T14:06:00Z"/>
              <w:rFonts w:asciiTheme="minorHAnsi" w:hAnsiTheme="minorHAnsi"/>
              <w:noProof/>
              <w:sz w:val="22"/>
              <w:lang w:val="en-US" w:eastAsia="en-US"/>
            </w:rPr>
          </w:pPr>
          <w:del w:id="114" w:author="Xerografia" w:date="2022-05-13T14:06:00Z">
            <w:r w:rsidRPr="00FA4752" w:rsidDel="00FA4752">
              <w:rPr>
                <w:noProof/>
                <w:rPrChange w:id="115" w:author="Xerografia" w:date="2022-05-13T14:06:00Z">
                  <w:rPr>
                    <w:rStyle w:val="Hipercze"/>
                    <w:noProof/>
                  </w:rPr>
                </w:rPrChange>
              </w:rPr>
              <w:delText>Wstęp</w:delText>
            </w:r>
            <w:r w:rsidDel="00FA4752">
              <w:rPr>
                <w:noProof/>
                <w:webHidden/>
              </w:rPr>
              <w:tab/>
              <w:delText>4</w:delText>
            </w:r>
          </w:del>
        </w:p>
        <w:p w14:paraId="52CB81F9" w14:textId="58307EF9" w:rsidR="00212519" w:rsidDel="00FA4752" w:rsidRDefault="00212519">
          <w:pPr>
            <w:pStyle w:val="Spistreci2"/>
            <w:tabs>
              <w:tab w:val="left" w:pos="660"/>
              <w:tab w:val="right" w:leader="dot" w:pos="9350"/>
            </w:tabs>
            <w:rPr>
              <w:del w:id="116" w:author="Xerografia" w:date="2022-05-13T14:06:00Z"/>
              <w:rFonts w:asciiTheme="minorHAnsi" w:hAnsiTheme="minorHAnsi"/>
              <w:noProof/>
              <w:sz w:val="22"/>
              <w:lang w:val="en-US" w:eastAsia="en-US"/>
            </w:rPr>
          </w:pPr>
          <w:del w:id="117" w:author="Xerografia" w:date="2022-05-13T14:06:00Z">
            <w:r w:rsidRPr="00FA4752" w:rsidDel="00FA4752">
              <w:rPr>
                <w:noProof/>
                <w:rPrChange w:id="118" w:author="Xerografia" w:date="2022-05-13T14:06:00Z">
                  <w:rPr>
                    <w:rStyle w:val="Hipercze"/>
                    <w:noProof/>
                  </w:rPr>
                </w:rPrChange>
              </w:rPr>
              <w:delText>1.</w:delText>
            </w:r>
            <w:r w:rsidDel="00FA4752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Pr="00FA4752" w:rsidDel="00FA4752">
              <w:rPr>
                <w:noProof/>
                <w:rPrChange w:id="119" w:author="Xerografia" w:date="2022-05-13T14:06:00Z">
                  <w:rPr>
                    <w:rStyle w:val="Hipercze"/>
                    <w:noProof/>
                  </w:rPr>
                </w:rPrChange>
              </w:rPr>
              <w:delText>Wprowadzenie do problemu</w:delText>
            </w:r>
            <w:r w:rsidDel="00FA4752">
              <w:rPr>
                <w:noProof/>
                <w:webHidden/>
              </w:rPr>
              <w:tab/>
              <w:delText>5</w:delText>
            </w:r>
          </w:del>
        </w:p>
        <w:p w14:paraId="644615AE" w14:textId="3BD47546" w:rsidR="00212519" w:rsidDel="00FA4752" w:rsidRDefault="00212519">
          <w:pPr>
            <w:pStyle w:val="Spistreci2"/>
            <w:tabs>
              <w:tab w:val="left" w:pos="660"/>
              <w:tab w:val="right" w:leader="dot" w:pos="9350"/>
            </w:tabs>
            <w:rPr>
              <w:del w:id="120" w:author="Xerografia" w:date="2022-05-13T14:06:00Z"/>
              <w:rFonts w:asciiTheme="minorHAnsi" w:hAnsiTheme="minorHAnsi"/>
              <w:noProof/>
              <w:sz w:val="22"/>
              <w:lang w:val="en-US" w:eastAsia="en-US"/>
            </w:rPr>
          </w:pPr>
          <w:del w:id="121" w:author="Xerografia" w:date="2022-05-13T14:06:00Z">
            <w:r w:rsidRPr="00FA4752" w:rsidDel="00FA4752">
              <w:rPr>
                <w:noProof/>
                <w:rPrChange w:id="122" w:author="Xerografia" w:date="2022-05-13T14:06:00Z">
                  <w:rPr>
                    <w:rStyle w:val="Hipercze"/>
                    <w:noProof/>
                  </w:rPr>
                </w:rPrChange>
              </w:rPr>
              <w:delText>2.</w:delText>
            </w:r>
            <w:r w:rsidDel="00FA4752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Pr="00FA4752" w:rsidDel="00FA4752">
              <w:rPr>
                <w:noProof/>
                <w:rPrChange w:id="123" w:author="Xerografia" w:date="2022-05-13T14:06:00Z">
                  <w:rPr>
                    <w:rStyle w:val="Hipercze"/>
                    <w:noProof/>
                  </w:rPr>
                </w:rPrChange>
              </w:rPr>
              <w:delText>Część teoretyczna</w:delText>
            </w:r>
            <w:r w:rsidDel="00FA4752">
              <w:rPr>
                <w:noProof/>
                <w:webHidden/>
              </w:rPr>
              <w:tab/>
              <w:delText>7</w:delText>
            </w:r>
          </w:del>
        </w:p>
        <w:p w14:paraId="6FBAA773" w14:textId="0FD726E7" w:rsidR="00212519" w:rsidDel="00FA4752" w:rsidRDefault="00212519">
          <w:pPr>
            <w:pStyle w:val="Spistreci3"/>
            <w:tabs>
              <w:tab w:val="left" w:pos="1100"/>
              <w:tab w:val="right" w:leader="dot" w:pos="9350"/>
            </w:tabs>
            <w:rPr>
              <w:del w:id="124" w:author="Xerografia" w:date="2022-05-13T14:06:00Z"/>
              <w:rFonts w:asciiTheme="minorHAnsi" w:hAnsiTheme="minorHAnsi"/>
              <w:noProof/>
              <w:sz w:val="22"/>
              <w:lang w:val="en-US" w:eastAsia="en-US"/>
            </w:rPr>
          </w:pPr>
          <w:del w:id="125" w:author="Xerografia" w:date="2022-05-13T14:06:00Z">
            <w:r w:rsidRPr="00FA4752" w:rsidDel="00FA4752">
              <w:rPr>
                <w:noProof/>
                <w:rPrChange w:id="126" w:author="Xerografia" w:date="2022-05-13T14:06:00Z">
                  <w:rPr>
                    <w:rStyle w:val="Hipercze"/>
                    <w:noProof/>
                  </w:rPr>
                </w:rPrChange>
              </w:rPr>
              <w:delText>2.1.</w:delText>
            </w:r>
            <w:r w:rsidDel="00FA4752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Pr="00FA4752" w:rsidDel="00FA4752">
              <w:rPr>
                <w:noProof/>
                <w:rPrChange w:id="127" w:author="Xerografia" w:date="2022-05-13T14:06:00Z">
                  <w:rPr>
                    <w:rStyle w:val="Hipercze"/>
                    <w:noProof/>
                  </w:rPr>
                </w:rPrChange>
              </w:rPr>
              <w:delText>Porównywanie narzędzi i technologii mobilnych</w:delText>
            </w:r>
            <w:r w:rsidDel="00FA4752">
              <w:rPr>
                <w:noProof/>
                <w:webHidden/>
              </w:rPr>
              <w:tab/>
              <w:delText>7</w:delText>
            </w:r>
          </w:del>
        </w:p>
        <w:p w14:paraId="66B6CE8D" w14:textId="769BF2DD" w:rsidR="00212519" w:rsidDel="00FA4752" w:rsidRDefault="00212519">
          <w:pPr>
            <w:pStyle w:val="Spistreci3"/>
            <w:tabs>
              <w:tab w:val="left" w:pos="1100"/>
              <w:tab w:val="right" w:leader="dot" w:pos="9350"/>
            </w:tabs>
            <w:rPr>
              <w:del w:id="128" w:author="Xerografia" w:date="2022-05-13T14:06:00Z"/>
              <w:rFonts w:asciiTheme="minorHAnsi" w:hAnsiTheme="minorHAnsi"/>
              <w:noProof/>
              <w:sz w:val="22"/>
              <w:lang w:val="en-US" w:eastAsia="en-US"/>
            </w:rPr>
          </w:pPr>
          <w:del w:id="129" w:author="Xerografia" w:date="2022-05-13T14:06:00Z">
            <w:r w:rsidRPr="00FA4752" w:rsidDel="00FA4752">
              <w:rPr>
                <w:noProof/>
                <w:rPrChange w:id="130" w:author="Xerografia" w:date="2022-05-13T14:06:00Z">
                  <w:rPr>
                    <w:rStyle w:val="Hipercze"/>
                    <w:noProof/>
                  </w:rPr>
                </w:rPrChange>
              </w:rPr>
              <w:delText>2.2.</w:delText>
            </w:r>
            <w:r w:rsidDel="00FA4752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Pr="00FA4752" w:rsidDel="00FA4752">
              <w:rPr>
                <w:noProof/>
                <w:rPrChange w:id="131" w:author="Xerografia" w:date="2022-05-13T14:06:00Z">
                  <w:rPr>
                    <w:rStyle w:val="Hipercze"/>
                    <w:noProof/>
                  </w:rPr>
                </w:rPrChange>
              </w:rPr>
              <w:delText>Platforma Xamarin</w:delText>
            </w:r>
            <w:r w:rsidDel="00FA4752">
              <w:rPr>
                <w:noProof/>
                <w:webHidden/>
              </w:rPr>
              <w:tab/>
              <w:delText>8</w:delText>
            </w:r>
          </w:del>
        </w:p>
        <w:p w14:paraId="0E1EE718" w14:textId="14DC2EC0" w:rsidR="00212519" w:rsidDel="00FA4752" w:rsidRDefault="00212519">
          <w:pPr>
            <w:pStyle w:val="Spistreci3"/>
            <w:tabs>
              <w:tab w:val="left" w:pos="1100"/>
              <w:tab w:val="right" w:leader="dot" w:pos="9350"/>
            </w:tabs>
            <w:rPr>
              <w:del w:id="132" w:author="Xerografia" w:date="2022-05-13T14:06:00Z"/>
              <w:rFonts w:asciiTheme="minorHAnsi" w:hAnsiTheme="minorHAnsi"/>
              <w:noProof/>
              <w:sz w:val="22"/>
              <w:lang w:val="en-US" w:eastAsia="en-US"/>
            </w:rPr>
          </w:pPr>
          <w:del w:id="133" w:author="Xerografia" w:date="2022-05-13T14:06:00Z">
            <w:r w:rsidRPr="00FA4752" w:rsidDel="00FA4752">
              <w:rPr>
                <w:noProof/>
                <w:rPrChange w:id="134" w:author="Xerografia" w:date="2022-05-13T14:06:00Z">
                  <w:rPr>
                    <w:rStyle w:val="Hipercze"/>
                    <w:noProof/>
                  </w:rPr>
                </w:rPrChange>
              </w:rPr>
              <w:delText>2.3.</w:delText>
            </w:r>
            <w:r w:rsidDel="00FA4752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Pr="00FA4752" w:rsidDel="00FA4752">
              <w:rPr>
                <w:noProof/>
                <w:rPrChange w:id="135" w:author="Xerografia" w:date="2022-05-13T14:06:00Z">
                  <w:rPr>
                    <w:rStyle w:val="Hipercze"/>
                    <w:noProof/>
                  </w:rPr>
                </w:rPrChange>
              </w:rPr>
              <w:delText>API i jego rodzaje</w:delText>
            </w:r>
            <w:r w:rsidDel="00FA4752">
              <w:rPr>
                <w:noProof/>
                <w:webHidden/>
              </w:rPr>
              <w:tab/>
              <w:delText>11</w:delText>
            </w:r>
          </w:del>
        </w:p>
        <w:p w14:paraId="52943E76" w14:textId="34DB3954" w:rsidR="00212519" w:rsidDel="00FA4752" w:rsidRDefault="00212519">
          <w:pPr>
            <w:pStyle w:val="Spistreci3"/>
            <w:tabs>
              <w:tab w:val="left" w:pos="1100"/>
              <w:tab w:val="right" w:leader="dot" w:pos="9350"/>
            </w:tabs>
            <w:rPr>
              <w:del w:id="136" w:author="Xerografia" w:date="2022-05-13T14:06:00Z"/>
              <w:rFonts w:asciiTheme="minorHAnsi" w:hAnsiTheme="minorHAnsi"/>
              <w:noProof/>
              <w:sz w:val="22"/>
              <w:lang w:val="en-US" w:eastAsia="en-US"/>
            </w:rPr>
          </w:pPr>
          <w:del w:id="137" w:author="Xerografia" w:date="2022-05-13T14:06:00Z">
            <w:r w:rsidRPr="00FA4752" w:rsidDel="00FA4752">
              <w:rPr>
                <w:noProof/>
                <w:rPrChange w:id="138" w:author="Xerografia" w:date="2022-05-13T14:06:00Z">
                  <w:rPr>
                    <w:rStyle w:val="Hipercze"/>
                    <w:noProof/>
                  </w:rPr>
                </w:rPrChange>
              </w:rPr>
              <w:delText>2.4.</w:delText>
            </w:r>
            <w:r w:rsidDel="00FA4752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Pr="00FA4752" w:rsidDel="00FA4752">
              <w:rPr>
                <w:noProof/>
                <w:rPrChange w:id="139" w:author="Xerografia" w:date="2022-05-13T14:06:00Z">
                  <w:rPr>
                    <w:rStyle w:val="Hipercze"/>
                    <w:noProof/>
                  </w:rPr>
                </w:rPrChange>
              </w:rPr>
              <w:delText>JWT</w:delText>
            </w:r>
            <w:r w:rsidDel="00FA4752">
              <w:rPr>
                <w:noProof/>
                <w:webHidden/>
              </w:rPr>
              <w:tab/>
              <w:delText>15</w:delText>
            </w:r>
          </w:del>
        </w:p>
        <w:p w14:paraId="1C2D1E4B" w14:textId="498189EA" w:rsidR="00212519" w:rsidDel="00FA4752" w:rsidRDefault="00212519">
          <w:pPr>
            <w:pStyle w:val="Spistreci3"/>
            <w:tabs>
              <w:tab w:val="left" w:pos="1100"/>
              <w:tab w:val="right" w:leader="dot" w:pos="9350"/>
            </w:tabs>
            <w:rPr>
              <w:del w:id="140" w:author="Xerografia" w:date="2022-05-13T14:06:00Z"/>
              <w:rFonts w:asciiTheme="minorHAnsi" w:hAnsiTheme="minorHAnsi"/>
              <w:noProof/>
              <w:sz w:val="22"/>
              <w:lang w:val="en-US" w:eastAsia="en-US"/>
            </w:rPr>
          </w:pPr>
          <w:del w:id="141" w:author="Xerografia" w:date="2022-05-13T14:06:00Z">
            <w:r w:rsidRPr="00FA4752" w:rsidDel="00FA4752">
              <w:rPr>
                <w:noProof/>
                <w:rPrChange w:id="142" w:author="Xerografia" w:date="2022-05-13T14:06:00Z">
                  <w:rPr>
                    <w:rStyle w:val="Hipercze"/>
                    <w:noProof/>
                  </w:rPr>
                </w:rPrChange>
              </w:rPr>
              <w:delText>2.5.</w:delText>
            </w:r>
            <w:r w:rsidDel="00FA4752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Pr="00FA4752" w:rsidDel="00FA4752">
              <w:rPr>
                <w:noProof/>
                <w:rPrChange w:id="143" w:author="Xerografia" w:date="2022-05-13T14:06:00Z">
                  <w:rPr>
                    <w:rStyle w:val="Hipercze"/>
                    <w:noProof/>
                  </w:rPr>
                </w:rPrChange>
              </w:rPr>
              <w:delText>Postman</w:delText>
            </w:r>
            <w:r w:rsidDel="00FA4752">
              <w:rPr>
                <w:noProof/>
                <w:webHidden/>
              </w:rPr>
              <w:tab/>
              <w:delText>15</w:delText>
            </w:r>
          </w:del>
        </w:p>
        <w:p w14:paraId="09EFEC88" w14:textId="0E6634F0" w:rsidR="00212519" w:rsidDel="00FA4752" w:rsidRDefault="00212519">
          <w:pPr>
            <w:pStyle w:val="Spistreci3"/>
            <w:tabs>
              <w:tab w:val="left" w:pos="1100"/>
              <w:tab w:val="right" w:leader="dot" w:pos="9350"/>
            </w:tabs>
            <w:rPr>
              <w:del w:id="144" w:author="Xerografia" w:date="2022-05-13T14:06:00Z"/>
              <w:rFonts w:asciiTheme="minorHAnsi" w:hAnsiTheme="minorHAnsi"/>
              <w:noProof/>
              <w:sz w:val="22"/>
              <w:lang w:val="en-US" w:eastAsia="en-US"/>
            </w:rPr>
          </w:pPr>
          <w:del w:id="145" w:author="Xerografia" w:date="2022-05-13T14:06:00Z">
            <w:r w:rsidRPr="00FA4752" w:rsidDel="00FA4752">
              <w:rPr>
                <w:noProof/>
                <w:rPrChange w:id="146" w:author="Xerografia" w:date="2022-05-13T14:06:00Z">
                  <w:rPr>
                    <w:rStyle w:val="Hipercze"/>
                    <w:noProof/>
                  </w:rPr>
                </w:rPrChange>
              </w:rPr>
              <w:delText>2.6.</w:delText>
            </w:r>
            <w:r w:rsidDel="00FA4752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Pr="00FA4752" w:rsidDel="00FA4752">
              <w:rPr>
                <w:noProof/>
                <w:rPrChange w:id="147" w:author="Xerografia" w:date="2022-05-13T14:06:00Z">
                  <w:rPr>
                    <w:rStyle w:val="Hipercze"/>
                    <w:noProof/>
                  </w:rPr>
                </w:rPrChange>
              </w:rPr>
              <w:delText>MSSQL Server</w:delText>
            </w:r>
            <w:r w:rsidDel="00FA4752">
              <w:rPr>
                <w:noProof/>
                <w:webHidden/>
              </w:rPr>
              <w:tab/>
              <w:delText>16</w:delText>
            </w:r>
          </w:del>
        </w:p>
        <w:p w14:paraId="5451C33E" w14:textId="538C91E0" w:rsidR="00212519" w:rsidDel="00FA4752" w:rsidRDefault="00212519">
          <w:pPr>
            <w:pStyle w:val="Spistreci3"/>
            <w:tabs>
              <w:tab w:val="left" w:pos="1100"/>
              <w:tab w:val="right" w:leader="dot" w:pos="9350"/>
            </w:tabs>
            <w:rPr>
              <w:del w:id="148" w:author="Xerografia" w:date="2022-05-13T14:06:00Z"/>
              <w:rFonts w:asciiTheme="minorHAnsi" w:hAnsiTheme="minorHAnsi"/>
              <w:noProof/>
              <w:sz w:val="22"/>
              <w:lang w:val="en-US" w:eastAsia="en-US"/>
            </w:rPr>
          </w:pPr>
          <w:del w:id="149" w:author="Xerografia" w:date="2022-05-13T14:06:00Z">
            <w:r w:rsidRPr="00FA4752" w:rsidDel="00FA4752">
              <w:rPr>
                <w:noProof/>
                <w:rPrChange w:id="150" w:author="Xerografia" w:date="2022-05-13T14:06:00Z">
                  <w:rPr>
                    <w:rStyle w:val="Hipercze"/>
                    <w:noProof/>
                  </w:rPr>
                </w:rPrChange>
              </w:rPr>
              <w:delText>2.7.</w:delText>
            </w:r>
            <w:r w:rsidDel="00FA4752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Pr="00FA4752" w:rsidDel="00FA4752">
              <w:rPr>
                <w:noProof/>
                <w:rPrChange w:id="151" w:author="Xerografia" w:date="2022-05-13T14:06:00Z">
                  <w:rPr>
                    <w:rStyle w:val="Hipercze"/>
                    <w:noProof/>
                  </w:rPr>
                </w:rPrChange>
              </w:rPr>
              <w:delText>C#</w:delText>
            </w:r>
            <w:r w:rsidDel="00FA4752">
              <w:rPr>
                <w:noProof/>
                <w:webHidden/>
              </w:rPr>
              <w:tab/>
              <w:delText>16</w:delText>
            </w:r>
          </w:del>
        </w:p>
        <w:p w14:paraId="5FBC174F" w14:textId="78AFBAD9" w:rsidR="00212519" w:rsidDel="00FA4752" w:rsidRDefault="00212519">
          <w:pPr>
            <w:pStyle w:val="Spistreci3"/>
            <w:tabs>
              <w:tab w:val="left" w:pos="1100"/>
              <w:tab w:val="right" w:leader="dot" w:pos="9350"/>
            </w:tabs>
            <w:rPr>
              <w:del w:id="152" w:author="Xerografia" w:date="2022-05-13T14:06:00Z"/>
              <w:rFonts w:asciiTheme="minorHAnsi" w:hAnsiTheme="minorHAnsi"/>
              <w:noProof/>
              <w:sz w:val="22"/>
              <w:lang w:val="en-US" w:eastAsia="en-US"/>
            </w:rPr>
          </w:pPr>
          <w:del w:id="153" w:author="Xerografia" w:date="2022-05-13T14:06:00Z">
            <w:r w:rsidRPr="00FA4752" w:rsidDel="00FA4752">
              <w:rPr>
                <w:noProof/>
                <w:rPrChange w:id="154" w:author="Xerografia" w:date="2022-05-13T14:06:00Z">
                  <w:rPr>
                    <w:rStyle w:val="Hipercze"/>
                    <w:noProof/>
                  </w:rPr>
                </w:rPrChange>
              </w:rPr>
              <w:delText>2.8.</w:delText>
            </w:r>
            <w:r w:rsidDel="00FA4752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Pr="00FA4752" w:rsidDel="00FA4752">
              <w:rPr>
                <w:noProof/>
                <w:rPrChange w:id="155" w:author="Xerografia" w:date="2022-05-13T14:06:00Z">
                  <w:rPr>
                    <w:rStyle w:val="Hipercze"/>
                    <w:noProof/>
                  </w:rPr>
                </w:rPrChange>
              </w:rPr>
              <w:delText>.NET Core</w:delText>
            </w:r>
            <w:r w:rsidDel="00FA4752">
              <w:rPr>
                <w:noProof/>
                <w:webHidden/>
              </w:rPr>
              <w:tab/>
              <w:delText>16</w:delText>
            </w:r>
          </w:del>
        </w:p>
        <w:p w14:paraId="4DD72038" w14:textId="68C4FC09" w:rsidR="00212519" w:rsidDel="00FA4752" w:rsidRDefault="00212519">
          <w:pPr>
            <w:pStyle w:val="Spistreci3"/>
            <w:tabs>
              <w:tab w:val="left" w:pos="1100"/>
              <w:tab w:val="right" w:leader="dot" w:pos="9350"/>
            </w:tabs>
            <w:rPr>
              <w:del w:id="156" w:author="Xerografia" w:date="2022-05-13T14:06:00Z"/>
              <w:rFonts w:asciiTheme="minorHAnsi" w:hAnsiTheme="minorHAnsi"/>
              <w:noProof/>
              <w:sz w:val="22"/>
              <w:lang w:val="en-US" w:eastAsia="en-US"/>
            </w:rPr>
          </w:pPr>
          <w:del w:id="157" w:author="Xerografia" w:date="2022-05-13T14:06:00Z">
            <w:r w:rsidRPr="00FA4752" w:rsidDel="00FA4752">
              <w:rPr>
                <w:noProof/>
                <w:rPrChange w:id="158" w:author="Xerografia" w:date="2022-05-13T14:06:00Z">
                  <w:rPr>
                    <w:rStyle w:val="Hipercze"/>
                    <w:noProof/>
                  </w:rPr>
                </w:rPrChange>
              </w:rPr>
              <w:delText>2.9.</w:delText>
            </w:r>
            <w:r w:rsidDel="00FA4752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Pr="00FA4752" w:rsidDel="00FA4752">
              <w:rPr>
                <w:noProof/>
                <w:rPrChange w:id="159" w:author="Xerografia" w:date="2022-05-13T14:06:00Z">
                  <w:rPr>
                    <w:rStyle w:val="Hipercze"/>
                    <w:noProof/>
                  </w:rPr>
                </w:rPrChange>
              </w:rPr>
              <w:delText>Entity Framework Core</w:delText>
            </w:r>
            <w:r w:rsidDel="00FA4752">
              <w:rPr>
                <w:noProof/>
                <w:webHidden/>
              </w:rPr>
              <w:tab/>
              <w:delText>17</w:delText>
            </w:r>
          </w:del>
        </w:p>
        <w:p w14:paraId="50FBDB1C" w14:textId="5F4A3D3B" w:rsidR="00212519" w:rsidDel="00FA4752" w:rsidRDefault="00212519">
          <w:pPr>
            <w:pStyle w:val="Spistreci3"/>
            <w:tabs>
              <w:tab w:val="left" w:pos="1320"/>
              <w:tab w:val="right" w:leader="dot" w:pos="9350"/>
            </w:tabs>
            <w:rPr>
              <w:del w:id="160" w:author="Xerografia" w:date="2022-05-13T14:06:00Z"/>
              <w:rFonts w:asciiTheme="minorHAnsi" w:hAnsiTheme="minorHAnsi"/>
              <w:noProof/>
              <w:sz w:val="22"/>
              <w:lang w:val="en-US" w:eastAsia="en-US"/>
            </w:rPr>
          </w:pPr>
          <w:del w:id="161" w:author="Xerografia" w:date="2022-05-13T14:06:00Z">
            <w:r w:rsidRPr="00FA4752" w:rsidDel="00FA4752">
              <w:rPr>
                <w:noProof/>
                <w:rPrChange w:id="162" w:author="Xerografia" w:date="2022-05-13T14:06:00Z">
                  <w:rPr>
                    <w:rStyle w:val="Hipercze"/>
                    <w:noProof/>
                  </w:rPr>
                </w:rPrChange>
              </w:rPr>
              <w:delText>2.10.</w:delText>
            </w:r>
            <w:r w:rsidDel="00FA4752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Pr="00FA4752" w:rsidDel="00FA4752">
              <w:rPr>
                <w:noProof/>
                <w:rPrChange w:id="163" w:author="Xerografia" w:date="2022-05-13T14:06:00Z">
                  <w:rPr>
                    <w:rStyle w:val="Hipercze"/>
                    <w:noProof/>
                  </w:rPr>
                </w:rPrChange>
              </w:rPr>
              <w:delText>Angular</w:delText>
            </w:r>
            <w:r w:rsidDel="00FA4752">
              <w:rPr>
                <w:noProof/>
                <w:webHidden/>
              </w:rPr>
              <w:tab/>
              <w:delText>17</w:delText>
            </w:r>
          </w:del>
        </w:p>
        <w:p w14:paraId="6911A80C" w14:textId="2469DC28" w:rsidR="00212519" w:rsidDel="00FA4752" w:rsidRDefault="00212519">
          <w:pPr>
            <w:pStyle w:val="Spistreci3"/>
            <w:tabs>
              <w:tab w:val="left" w:pos="1320"/>
              <w:tab w:val="right" w:leader="dot" w:pos="9350"/>
            </w:tabs>
            <w:rPr>
              <w:del w:id="164" w:author="Xerografia" w:date="2022-05-13T14:06:00Z"/>
              <w:rFonts w:asciiTheme="minorHAnsi" w:hAnsiTheme="minorHAnsi"/>
              <w:noProof/>
              <w:sz w:val="22"/>
              <w:lang w:val="en-US" w:eastAsia="en-US"/>
            </w:rPr>
          </w:pPr>
          <w:del w:id="165" w:author="Xerografia" w:date="2022-05-13T14:06:00Z">
            <w:r w:rsidRPr="00FA4752" w:rsidDel="00FA4752">
              <w:rPr>
                <w:noProof/>
                <w:rPrChange w:id="166" w:author="Xerografia" w:date="2022-05-13T14:06:00Z">
                  <w:rPr>
                    <w:rStyle w:val="Hipercze"/>
                    <w:noProof/>
                  </w:rPr>
                </w:rPrChange>
              </w:rPr>
              <w:delText>2.11.</w:delText>
            </w:r>
            <w:r w:rsidDel="00FA4752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Pr="00FA4752" w:rsidDel="00FA4752">
              <w:rPr>
                <w:noProof/>
                <w:rPrChange w:id="167" w:author="Xerografia" w:date="2022-05-13T14:06:00Z">
                  <w:rPr>
                    <w:rStyle w:val="Hipercze"/>
                    <w:noProof/>
                  </w:rPr>
                </w:rPrChange>
              </w:rPr>
              <w:delText>Wzorce architektoniczne</w:delText>
            </w:r>
            <w:r w:rsidDel="00FA4752">
              <w:rPr>
                <w:noProof/>
                <w:webHidden/>
              </w:rPr>
              <w:tab/>
              <w:delText>17</w:delText>
            </w:r>
          </w:del>
        </w:p>
        <w:p w14:paraId="6568BD42" w14:textId="3F085EA2" w:rsidR="00212519" w:rsidDel="00FA4752" w:rsidRDefault="00212519">
          <w:pPr>
            <w:pStyle w:val="Spistreci3"/>
            <w:tabs>
              <w:tab w:val="left" w:pos="1320"/>
              <w:tab w:val="right" w:leader="dot" w:pos="9350"/>
            </w:tabs>
            <w:rPr>
              <w:del w:id="168" w:author="Xerografia" w:date="2022-05-13T14:06:00Z"/>
              <w:rFonts w:asciiTheme="minorHAnsi" w:hAnsiTheme="minorHAnsi"/>
              <w:noProof/>
              <w:sz w:val="22"/>
              <w:lang w:val="en-US" w:eastAsia="en-US"/>
            </w:rPr>
          </w:pPr>
          <w:del w:id="169" w:author="Xerografia" w:date="2022-05-13T14:06:00Z">
            <w:r w:rsidRPr="00FA4752" w:rsidDel="00FA4752">
              <w:rPr>
                <w:noProof/>
                <w:rPrChange w:id="170" w:author="Xerografia" w:date="2022-05-13T14:06:00Z">
                  <w:rPr>
                    <w:rStyle w:val="Hipercze"/>
                    <w:noProof/>
                  </w:rPr>
                </w:rPrChange>
              </w:rPr>
              <w:delText>2.12.</w:delText>
            </w:r>
            <w:r w:rsidDel="00FA4752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Pr="00FA4752" w:rsidDel="00FA4752">
              <w:rPr>
                <w:noProof/>
                <w:rPrChange w:id="171" w:author="Xerografia" w:date="2022-05-13T14:06:00Z">
                  <w:rPr>
                    <w:rStyle w:val="Hipercze"/>
                    <w:noProof/>
                  </w:rPr>
                </w:rPrChange>
              </w:rPr>
              <w:delText>Wzorce projektowe</w:delText>
            </w:r>
            <w:r w:rsidDel="00FA4752">
              <w:rPr>
                <w:noProof/>
                <w:webHidden/>
              </w:rPr>
              <w:tab/>
              <w:delText>19</w:delText>
            </w:r>
          </w:del>
        </w:p>
        <w:p w14:paraId="7E317234" w14:textId="36BE18A2" w:rsidR="00212519" w:rsidDel="00FA4752" w:rsidRDefault="00212519">
          <w:pPr>
            <w:pStyle w:val="Spistreci3"/>
            <w:tabs>
              <w:tab w:val="left" w:pos="1320"/>
              <w:tab w:val="right" w:leader="dot" w:pos="9350"/>
            </w:tabs>
            <w:rPr>
              <w:del w:id="172" w:author="Xerografia" w:date="2022-05-13T14:06:00Z"/>
              <w:rFonts w:asciiTheme="minorHAnsi" w:hAnsiTheme="minorHAnsi"/>
              <w:noProof/>
              <w:sz w:val="22"/>
              <w:lang w:val="en-US" w:eastAsia="en-US"/>
            </w:rPr>
          </w:pPr>
          <w:del w:id="173" w:author="Xerografia" w:date="2022-05-13T14:06:00Z">
            <w:r w:rsidRPr="00FA4752" w:rsidDel="00FA4752">
              <w:rPr>
                <w:noProof/>
                <w:rPrChange w:id="174" w:author="Xerografia" w:date="2022-05-13T14:06:00Z">
                  <w:rPr>
                    <w:rStyle w:val="Hipercze"/>
                    <w:noProof/>
                  </w:rPr>
                </w:rPrChange>
              </w:rPr>
              <w:delText>2.13.</w:delText>
            </w:r>
            <w:r w:rsidDel="00FA4752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Pr="00FA4752" w:rsidDel="00FA4752">
              <w:rPr>
                <w:noProof/>
                <w:rPrChange w:id="175" w:author="Xerografia" w:date="2022-05-13T14:06:00Z">
                  <w:rPr>
                    <w:rStyle w:val="Hipercze"/>
                    <w:noProof/>
                  </w:rPr>
                </w:rPrChange>
              </w:rPr>
              <w:delText>Schemat komunikacji</w:delText>
            </w:r>
            <w:r w:rsidDel="00FA4752">
              <w:rPr>
                <w:noProof/>
                <w:webHidden/>
              </w:rPr>
              <w:tab/>
              <w:delText>22</w:delText>
            </w:r>
          </w:del>
        </w:p>
        <w:p w14:paraId="49F71DF1" w14:textId="2425F23D" w:rsidR="00212519" w:rsidDel="00FA4752" w:rsidRDefault="00212519">
          <w:pPr>
            <w:pStyle w:val="Spistreci2"/>
            <w:tabs>
              <w:tab w:val="left" w:pos="660"/>
              <w:tab w:val="right" w:leader="dot" w:pos="9350"/>
            </w:tabs>
            <w:rPr>
              <w:del w:id="176" w:author="Xerografia" w:date="2022-05-13T14:06:00Z"/>
              <w:rFonts w:asciiTheme="minorHAnsi" w:hAnsiTheme="minorHAnsi"/>
              <w:noProof/>
              <w:sz w:val="22"/>
              <w:lang w:val="en-US" w:eastAsia="en-US"/>
            </w:rPr>
          </w:pPr>
          <w:del w:id="177" w:author="Xerografia" w:date="2022-05-13T14:06:00Z">
            <w:r w:rsidRPr="00FA4752" w:rsidDel="00FA4752">
              <w:rPr>
                <w:noProof/>
                <w:rPrChange w:id="178" w:author="Xerografia" w:date="2022-05-13T14:06:00Z">
                  <w:rPr>
                    <w:rStyle w:val="Hipercze"/>
                    <w:noProof/>
                  </w:rPr>
                </w:rPrChange>
              </w:rPr>
              <w:delText>3.</w:delText>
            </w:r>
            <w:r w:rsidDel="00FA4752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Pr="00FA4752" w:rsidDel="00FA4752">
              <w:rPr>
                <w:noProof/>
                <w:rPrChange w:id="179" w:author="Xerografia" w:date="2022-05-13T14:06:00Z">
                  <w:rPr>
                    <w:rStyle w:val="Hipercze"/>
                    <w:noProof/>
                  </w:rPr>
                </w:rPrChange>
              </w:rPr>
              <w:delText>Część praktyczna</w:delText>
            </w:r>
            <w:r w:rsidDel="00FA4752">
              <w:rPr>
                <w:noProof/>
                <w:webHidden/>
              </w:rPr>
              <w:tab/>
              <w:delText>24</w:delText>
            </w:r>
          </w:del>
        </w:p>
        <w:p w14:paraId="28447381" w14:textId="6F911AF4" w:rsidR="00212519" w:rsidDel="00FA4752" w:rsidRDefault="00212519">
          <w:pPr>
            <w:pStyle w:val="Spistreci3"/>
            <w:tabs>
              <w:tab w:val="left" w:pos="1100"/>
              <w:tab w:val="right" w:leader="dot" w:pos="9350"/>
            </w:tabs>
            <w:rPr>
              <w:del w:id="180" w:author="Xerografia" w:date="2022-05-13T14:06:00Z"/>
              <w:rFonts w:asciiTheme="minorHAnsi" w:hAnsiTheme="minorHAnsi"/>
              <w:noProof/>
              <w:sz w:val="22"/>
              <w:lang w:val="en-US" w:eastAsia="en-US"/>
            </w:rPr>
          </w:pPr>
          <w:del w:id="181" w:author="Xerografia" w:date="2022-05-13T14:06:00Z">
            <w:r w:rsidRPr="00FA4752" w:rsidDel="00FA4752">
              <w:rPr>
                <w:noProof/>
                <w:rPrChange w:id="182" w:author="Xerografia" w:date="2022-05-13T14:06:00Z">
                  <w:rPr>
                    <w:rStyle w:val="Hipercze"/>
                    <w:noProof/>
                  </w:rPr>
                </w:rPrChange>
              </w:rPr>
              <w:delText>3.1.</w:delText>
            </w:r>
            <w:r w:rsidDel="00FA4752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Pr="00FA4752" w:rsidDel="00FA4752">
              <w:rPr>
                <w:noProof/>
                <w:rPrChange w:id="183" w:author="Xerografia" w:date="2022-05-13T14:06:00Z">
                  <w:rPr>
                    <w:rStyle w:val="Hipercze"/>
                    <w:noProof/>
                  </w:rPr>
                </w:rPrChange>
              </w:rPr>
              <w:delText>Analiza wymagań</w:delText>
            </w:r>
            <w:r w:rsidDel="00FA4752">
              <w:rPr>
                <w:noProof/>
                <w:webHidden/>
              </w:rPr>
              <w:tab/>
              <w:delText>24</w:delText>
            </w:r>
          </w:del>
        </w:p>
        <w:p w14:paraId="650FE43E" w14:textId="12E3A034" w:rsidR="00212519" w:rsidDel="00FA4752" w:rsidRDefault="00212519">
          <w:pPr>
            <w:pStyle w:val="Spistreci3"/>
            <w:tabs>
              <w:tab w:val="left" w:pos="1100"/>
              <w:tab w:val="right" w:leader="dot" w:pos="9350"/>
            </w:tabs>
            <w:rPr>
              <w:del w:id="184" w:author="Xerografia" w:date="2022-05-13T14:06:00Z"/>
              <w:rFonts w:asciiTheme="minorHAnsi" w:hAnsiTheme="minorHAnsi"/>
              <w:noProof/>
              <w:sz w:val="22"/>
              <w:lang w:val="en-US" w:eastAsia="en-US"/>
            </w:rPr>
          </w:pPr>
          <w:del w:id="185" w:author="Xerografia" w:date="2022-05-13T14:06:00Z">
            <w:r w:rsidRPr="00FA4752" w:rsidDel="00FA4752">
              <w:rPr>
                <w:noProof/>
                <w:rPrChange w:id="186" w:author="Xerografia" w:date="2022-05-13T14:06:00Z">
                  <w:rPr>
                    <w:rStyle w:val="Hipercze"/>
                    <w:noProof/>
                  </w:rPr>
                </w:rPrChange>
              </w:rPr>
              <w:delText>3.2.</w:delText>
            </w:r>
            <w:r w:rsidDel="00FA4752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Pr="00FA4752" w:rsidDel="00FA4752">
              <w:rPr>
                <w:noProof/>
                <w:rPrChange w:id="187" w:author="Xerografia" w:date="2022-05-13T14:06:00Z">
                  <w:rPr>
                    <w:rStyle w:val="Hipercze"/>
                    <w:noProof/>
                  </w:rPr>
                </w:rPrChange>
              </w:rPr>
              <w:delText>Specyfikacja wymagań</w:delText>
            </w:r>
            <w:r w:rsidDel="00FA4752">
              <w:rPr>
                <w:noProof/>
                <w:webHidden/>
              </w:rPr>
              <w:tab/>
              <w:delText>24</w:delText>
            </w:r>
          </w:del>
        </w:p>
        <w:p w14:paraId="2DB40A32" w14:textId="4DD08CBB" w:rsidR="00212519" w:rsidDel="00FA4752" w:rsidRDefault="00212519">
          <w:pPr>
            <w:pStyle w:val="Spistreci3"/>
            <w:tabs>
              <w:tab w:val="left" w:pos="1100"/>
              <w:tab w:val="right" w:leader="dot" w:pos="9350"/>
            </w:tabs>
            <w:rPr>
              <w:del w:id="188" w:author="Xerografia" w:date="2022-05-13T14:06:00Z"/>
              <w:rFonts w:asciiTheme="minorHAnsi" w:hAnsiTheme="minorHAnsi"/>
              <w:noProof/>
              <w:sz w:val="22"/>
              <w:lang w:val="en-US" w:eastAsia="en-US"/>
            </w:rPr>
          </w:pPr>
          <w:del w:id="189" w:author="Xerografia" w:date="2022-05-13T14:06:00Z">
            <w:r w:rsidRPr="00FA4752" w:rsidDel="00FA4752">
              <w:rPr>
                <w:noProof/>
                <w:rPrChange w:id="190" w:author="Xerografia" w:date="2022-05-13T14:06:00Z">
                  <w:rPr>
                    <w:rStyle w:val="Hipercze"/>
                    <w:noProof/>
                  </w:rPr>
                </w:rPrChange>
              </w:rPr>
              <w:delText>3.3.</w:delText>
            </w:r>
            <w:r w:rsidDel="00FA4752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Pr="00FA4752" w:rsidDel="00FA4752">
              <w:rPr>
                <w:noProof/>
                <w:rPrChange w:id="191" w:author="Xerografia" w:date="2022-05-13T14:06:00Z">
                  <w:rPr>
                    <w:rStyle w:val="Hipercze"/>
                    <w:noProof/>
                  </w:rPr>
                </w:rPrChange>
              </w:rPr>
              <w:delText>Diagram przypadków użycia</w:delText>
            </w:r>
            <w:r w:rsidDel="00FA4752">
              <w:rPr>
                <w:noProof/>
                <w:webHidden/>
              </w:rPr>
              <w:tab/>
              <w:delText>25</w:delText>
            </w:r>
          </w:del>
        </w:p>
        <w:p w14:paraId="6EF7FAAD" w14:textId="077669FC" w:rsidR="00212519" w:rsidDel="00FA4752" w:rsidRDefault="00212519">
          <w:pPr>
            <w:pStyle w:val="Spistreci3"/>
            <w:tabs>
              <w:tab w:val="left" w:pos="1100"/>
              <w:tab w:val="right" w:leader="dot" w:pos="9350"/>
            </w:tabs>
            <w:rPr>
              <w:del w:id="192" w:author="Xerografia" w:date="2022-05-13T14:06:00Z"/>
              <w:rFonts w:asciiTheme="minorHAnsi" w:hAnsiTheme="minorHAnsi"/>
              <w:noProof/>
              <w:sz w:val="22"/>
              <w:lang w:val="en-US" w:eastAsia="en-US"/>
            </w:rPr>
          </w:pPr>
          <w:del w:id="193" w:author="Xerografia" w:date="2022-05-13T14:06:00Z">
            <w:r w:rsidRPr="00FA4752" w:rsidDel="00FA4752">
              <w:rPr>
                <w:noProof/>
                <w:rPrChange w:id="194" w:author="Xerografia" w:date="2022-05-13T14:06:00Z">
                  <w:rPr>
                    <w:rStyle w:val="Hipercze"/>
                    <w:noProof/>
                  </w:rPr>
                </w:rPrChange>
              </w:rPr>
              <w:delText>3.4.</w:delText>
            </w:r>
            <w:r w:rsidDel="00FA4752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Pr="00FA4752" w:rsidDel="00FA4752">
              <w:rPr>
                <w:noProof/>
                <w:rPrChange w:id="195" w:author="Xerografia" w:date="2022-05-13T14:06:00Z">
                  <w:rPr>
                    <w:rStyle w:val="Hipercze"/>
                    <w:noProof/>
                  </w:rPr>
                </w:rPrChange>
              </w:rPr>
              <w:delText>Prototypy interfejsu</w:delText>
            </w:r>
            <w:r w:rsidDel="00FA4752">
              <w:rPr>
                <w:noProof/>
                <w:webHidden/>
              </w:rPr>
              <w:tab/>
              <w:delText>27</w:delText>
            </w:r>
          </w:del>
        </w:p>
        <w:p w14:paraId="3A58A8DF" w14:textId="30735400" w:rsidR="00212519" w:rsidDel="00FA4752" w:rsidRDefault="00212519">
          <w:pPr>
            <w:pStyle w:val="Spistreci3"/>
            <w:tabs>
              <w:tab w:val="left" w:pos="1100"/>
              <w:tab w:val="right" w:leader="dot" w:pos="9350"/>
            </w:tabs>
            <w:rPr>
              <w:del w:id="196" w:author="Xerografia" w:date="2022-05-13T14:06:00Z"/>
              <w:rFonts w:asciiTheme="minorHAnsi" w:hAnsiTheme="minorHAnsi"/>
              <w:noProof/>
              <w:sz w:val="22"/>
              <w:lang w:val="en-US" w:eastAsia="en-US"/>
            </w:rPr>
          </w:pPr>
          <w:del w:id="197" w:author="Xerografia" w:date="2022-05-13T14:06:00Z">
            <w:r w:rsidRPr="00FA4752" w:rsidDel="00FA4752">
              <w:rPr>
                <w:noProof/>
                <w:rPrChange w:id="198" w:author="Xerografia" w:date="2022-05-13T14:06:00Z">
                  <w:rPr>
                    <w:rStyle w:val="Hipercze"/>
                    <w:noProof/>
                  </w:rPr>
                </w:rPrChange>
              </w:rPr>
              <w:delText>3.5.</w:delText>
            </w:r>
            <w:r w:rsidDel="00FA4752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Pr="00FA4752" w:rsidDel="00FA4752">
              <w:rPr>
                <w:noProof/>
                <w:rPrChange w:id="199" w:author="Xerografia" w:date="2022-05-13T14:06:00Z">
                  <w:rPr>
                    <w:rStyle w:val="Hipercze"/>
                    <w:noProof/>
                  </w:rPr>
                </w:rPrChange>
              </w:rPr>
              <w:delText>Implementacja</w:delText>
            </w:r>
            <w:r w:rsidDel="00FA4752">
              <w:rPr>
                <w:noProof/>
                <w:webHidden/>
              </w:rPr>
              <w:tab/>
              <w:delText>28</w:delText>
            </w:r>
          </w:del>
        </w:p>
        <w:p w14:paraId="76534DBF" w14:textId="40151779" w:rsidR="00212519" w:rsidDel="00FA4752" w:rsidRDefault="00212519">
          <w:pPr>
            <w:pStyle w:val="Spistreci3"/>
            <w:tabs>
              <w:tab w:val="left" w:pos="1100"/>
              <w:tab w:val="right" w:leader="dot" w:pos="9350"/>
            </w:tabs>
            <w:rPr>
              <w:del w:id="200" w:author="Xerografia" w:date="2022-05-13T14:06:00Z"/>
              <w:rFonts w:asciiTheme="minorHAnsi" w:hAnsiTheme="minorHAnsi"/>
              <w:noProof/>
              <w:sz w:val="22"/>
              <w:lang w:val="en-US" w:eastAsia="en-US"/>
            </w:rPr>
          </w:pPr>
          <w:del w:id="201" w:author="Xerografia" w:date="2022-05-13T14:06:00Z">
            <w:r w:rsidRPr="00FA4752" w:rsidDel="00FA4752">
              <w:rPr>
                <w:noProof/>
                <w:rPrChange w:id="202" w:author="Xerografia" w:date="2022-05-13T14:06:00Z">
                  <w:rPr>
                    <w:rStyle w:val="Hipercze"/>
                    <w:noProof/>
                  </w:rPr>
                </w:rPrChange>
              </w:rPr>
              <w:delText>3.6.</w:delText>
            </w:r>
            <w:r w:rsidDel="00FA4752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Pr="00FA4752" w:rsidDel="00FA4752">
              <w:rPr>
                <w:noProof/>
                <w:rPrChange w:id="203" w:author="Xerografia" w:date="2022-05-13T14:06:00Z">
                  <w:rPr>
                    <w:rStyle w:val="Hipercze"/>
                    <w:noProof/>
                  </w:rPr>
                </w:rPrChange>
              </w:rPr>
              <w:delText>Opis działania aplikacji</w:delText>
            </w:r>
            <w:r w:rsidDel="00FA4752">
              <w:rPr>
                <w:noProof/>
                <w:webHidden/>
              </w:rPr>
              <w:tab/>
              <w:delText>34</w:delText>
            </w:r>
          </w:del>
        </w:p>
        <w:p w14:paraId="74DA9750" w14:textId="4CA85EEB" w:rsidR="00212519" w:rsidDel="00FA4752" w:rsidRDefault="00212519">
          <w:pPr>
            <w:pStyle w:val="Spistreci3"/>
            <w:tabs>
              <w:tab w:val="left" w:pos="1100"/>
              <w:tab w:val="right" w:leader="dot" w:pos="9350"/>
            </w:tabs>
            <w:rPr>
              <w:del w:id="204" w:author="Xerografia" w:date="2022-05-13T14:06:00Z"/>
              <w:rFonts w:asciiTheme="minorHAnsi" w:hAnsiTheme="minorHAnsi"/>
              <w:noProof/>
              <w:sz w:val="22"/>
              <w:lang w:val="en-US" w:eastAsia="en-US"/>
            </w:rPr>
          </w:pPr>
          <w:del w:id="205" w:author="Xerografia" w:date="2022-05-13T14:06:00Z">
            <w:r w:rsidRPr="00FA4752" w:rsidDel="00FA4752">
              <w:rPr>
                <w:noProof/>
                <w:rPrChange w:id="206" w:author="Xerografia" w:date="2022-05-13T14:06:00Z">
                  <w:rPr>
                    <w:rStyle w:val="Hipercze"/>
                    <w:noProof/>
                  </w:rPr>
                </w:rPrChange>
              </w:rPr>
              <w:delText>3.7.</w:delText>
            </w:r>
            <w:r w:rsidDel="00FA4752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Pr="00FA4752" w:rsidDel="00FA4752">
              <w:rPr>
                <w:noProof/>
                <w:rPrChange w:id="207" w:author="Xerografia" w:date="2022-05-13T14:06:00Z">
                  <w:rPr>
                    <w:rStyle w:val="Hipercze"/>
                    <w:noProof/>
                  </w:rPr>
                </w:rPrChange>
              </w:rPr>
              <w:delText>Testy (ewaluacja)</w:delText>
            </w:r>
            <w:r w:rsidDel="00FA4752">
              <w:rPr>
                <w:noProof/>
                <w:webHidden/>
              </w:rPr>
              <w:tab/>
              <w:delText>34</w:delText>
            </w:r>
          </w:del>
        </w:p>
        <w:p w14:paraId="00EBCCE1" w14:textId="65A24C4B" w:rsidR="00212519" w:rsidDel="00FA4752" w:rsidRDefault="00212519">
          <w:pPr>
            <w:pStyle w:val="Spistreci2"/>
            <w:tabs>
              <w:tab w:val="right" w:leader="dot" w:pos="9350"/>
            </w:tabs>
            <w:rPr>
              <w:del w:id="208" w:author="Xerografia" w:date="2022-05-13T14:06:00Z"/>
              <w:rFonts w:asciiTheme="minorHAnsi" w:hAnsiTheme="minorHAnsi"/>
              <w:noProof/>
              <w:sz w:val="22"/>
              <w:lang w:val="en-US" w:eastAsia="en-US"/>
            </w:rPr>
          </w:pPr>
          <w:del w:id="209" w:author="Xerografia" w:date="2022-05-13T14:06:00Z">
            <w:r w:rsidRPr="00FA4752" w:rsidDel="00FA4752">
              <w:rPr>
                <w:noProof/>
                <w:rPrChange w:id="210" w:author="Xerografia" w:date="2022-05-13T14:06:00Z">
                  <w:rPr>
                    <w:rStyle w:val="Hipercze"/>
                    <w:noProof/>
                  </w:rPr>
                </w:rPrChange>
              </w:rPr>
              <w:delText>Podsumowanie</w:delText>
            </w:r>
            <w:r w:rsidDel="00FA4752">
              <w:rPr>
                <w:noProof/>
                <w:webHidden/>
              </w:rPr>
              <w:tab/>
              <w:delText>37</w:delText>
            </w:r>
          </w:del>
        </w:p>
        <w:p w14:paraId="711F8E1B" w14:textId="6FA9FA7F" w:rsidR="00212519" w:rsidDel="00FA4752" w:rsidRDefault="00212519">
          <w:pPr>
            <w:pStyle w:val="Spistreci2"/>
            <w:tabs>
              <w:tab w:val="right" w:leader="dot" w:pos="9350"/>
            </w:tabs>
            <w:rPr>
              <w:del w:id="211" w:author="Xerografia" w:date="2022-05-13T14:06:00Z"/>
              <w:rFonts w:asciiTheme="minorHAnsi" w:hAnsiTheme="minorHAnsi"/>
              <w:noProof/>
              <w:sz w:val="22"/>
              <w:lang w:val="en-US" w:eastAsia="en-US"/>
            </w:rPr>
          </w:pPr>
          <w:del w:id="212" w:author="Xerografia" w:date="2022-05-13T14:06:00Z">
            <w:r w:rsidRPr="00FA4752" w:rsidDel="00FA4752">
              <w:rPr>
                <w:noProof/>
                <w:lang w:val="en-US"/>
                <w:rPrChange w:id="213" w:author="Xerografia" w:date="2022-05-13T14:06:00Z">
                  <w:rPr>
                    <w:rStyle w:val="Hipercze"/>
                    <w:noProof/>
                    <w:lang w:val="en-US"/>
                  </w:rPr>
                </w:rPrChange>
              </w:rPr>
              <w:delText>Literatura</w:delText>
            </w:r>
            <w:r w:rsidDel="00FA4752">
              <w:rPr>
                <w:noProof/>
                <w:webHidden/>
              </w:rPr>
              <w:tab/>
              <w:delText>38</w:delText>
            </w:r>
          </w:del>
        </w:p>
        <w:p w14:paraId="629B8EC1" w14:textId="2DF30F6E" w:rsidR="00212519" w:rsidDel="00FA4752" w:rsidRDefault="00212519">
          <w:pPr>
            <w:pStyle w:val="Spistreci2"/>
            <w:tabs>
              <w:tab w:val="right" w:leader="dot" w:pos="9350"/>
            </w:tabs>
            <w:rPr>
              <w:del w:id="214" w:author="Xerografia" w:date="2022-05-13T14:06:00Z"/>
              <w:rFonts w:asciiTheme="minorHAnsi" w:hAnsiTheme="minorHAnsi"/>
              <w:noProof/>
              <w:sz w:val="22"/>
              <w:lang w:val="en-US" w:eastAsia="en-US"/>
            </w:rPr>
          </w:pPr>
          <w:del w:id="215" w:author="Xerografia" w:date="2022-05-13T14:06:00Z">
            <w:r w:rsidRPr="00FA4752" w:rsidDel="00FA4752">
              <w:rPr>
                <w:noProof/>
                <w:rPrChange w:id="216" w:author="Xerografia" w:date="2022-05-13T14:06:00Z">
                  <w:rPr>
                    <w:rStyle w:val="Hipercze"/>
                    <w:noProof/>
                  </w:rPr>
                </w:rPrChange>
              </w:rPr>
              <w:delText>Streszczenie</w:delText>
            </w:r>
            <w:r w:rsidDel="00FA4752">
              <w:rPr>
                <w:noProof/>
                <w:webHidden/>
              </w:rPr>
              <w:tab/>
              <w:delText>39</w:delText>
            </w:r>
          </w:del>
        </w:p>
        <w:p w14:paraId="04C06B8B" w14:textId="2C90121C" w:rsidR="00212519" w:rsidDel="00FA4752" w:rsidRDefault="00212519">
          <w:pPr>
            <w:pStyle w:val="Spistreci2"/>
            <w:tabs>
              <w:tab w:val="right" w:leader="dot" w:pos="9350"/>
            </w:tabs>
            <w:rPr>
              <w:del w:id="217" w:author="Xerografia" w:date="2022-05-13T14:06:00Z"/>
              <w:rFonts w:asciiTheme="minorHAnsi" w:hAnsiTheme="minorHAnsi"/>
              <w:noProof/>
              <w:sz w:val="22"/>
              <w:lang w:val="en-US" w:eastAsia="en-US"/>
            </w:rPr>
          </w:pPr>
          <w:del w:id="218" w:author="Xerografia" w:date="2022-05-13T14:06:00Z">
            <w:r w:rsidRPr="00FA4752" w:rsidDel="00FA4752">
              <w:rPr>
                <w:noProof/>
                <w:rPrChange w:id="219" w:author="Xerografia" w:date="2022-05-13T14:06:00Z">
                  <w:rPr>
                    <w:rStyle w:val="Hipercze"/>
                    <w:noProof/>
                  </w:rPr>
                </w:rPrChange>
              </w:rPr>
              <w:delText>Załączniki</w:delText>
            </w:r>
            <w:r w:rsidDel="00FA4752">
              <w:rPr>
                <w:noProof/>
                <w:webHidden/>
              </w:rPr>
              <w:tab/>
              <w:delText>40</w:delText>
            </w:r>
          </w:del>
        </w:p>
        <w:p w14:paraId="1A12AB93" w14:textId="72563BA1" w:rsidR="008868DA" w:rsidRPr="00931C08" w:rsidRDefault="008868DA">
          <w:r w:rsidRPr="00931C08">
            <w:rPr>
              <w:b/>
              <w:bCs/>
            </w:rPr>
            <w:fldChar w:fldCharType="end"/>
          </w:r>
        </w:p>
      </w:sdtContent>
    </w:sdt>
    <w:p w14:paraId="1C3B5F84" w14:textId="5A679794" w:rsidR="008868DA" w:rsidRPr="00931C08" w:rsidRDefault="008868DA" w:rsidP="00BB2D31">
      <w:pPr>
        <w:spacing w:after="160" w:line="259" w:lineRule="auto"/>
        <w:jc w:val="left"/>
        <w:rPr>
          <w:sz w:val="22"/>
        </w:rPr>
      </w:pPr>
      <w:r w:rsidRPr="00931C08">
        <w:rPr>
          <w:sz w:val="22"/>
        </w:rPr>
        <w:br w:type="page"/>
      </w:r>
    </w:p>
    <w:p w14:paraId="59DC7DBC" w14:textId="2405878C" w:rsidR="001208D2" w:rsidRPr="00931C08" w:rsidRDefault="008868DA" w:rsidP="00927882">
      <w:pPr>
        <w:pStyle w:val="Nagwek2"/>
        <w:numPr>
          <w:ilvl w:val="0"/>
          <w:numId w:val="0"/>
        </w:numPr>
      </w:pPr>
      <w:bookmarkStart w:id="220" w:name="_Toc103343193"/>
      <w:r w:rsidRPr="00931C08">
        <w:lastRenderedPageBreak/>
        <w:t>Wstęp</w:t>
      </w:r>
      <w:bookmarkEnd w:id="220"/>
    </w:p>
    <w:p w14:paraId="588B33CC" w14:textId="33212C12" w:rsidR="00DD3705" w:rsidRPr="00931C08" w:rsidRDefault="004E2B1E" w:rsidP="006152F7">
      <w:r w:rsidRPr="00931C08">
        <w:t>Mobilne t</w:t>
      </w:r>
      <w:r w:rsidR="00DD3705" w:rsidRPr="00931C08">
        <w:t xml:space="preserve">echnologie rozwijają się </w:t>
      </w:r>
      <w:r w:rsidR="002A735F">
        <w:t>krócej niż</w:t>
      </w:r>
      <w:r w:rsidR="00DD3705" w:rsidRPr="00931C08">
        <w:t xml:space="preserve"> komputerowe, ale w różnych sferach życia są stosowane coraz częściej</w:t>
      </w:r>
      <w:r w:rsidRPr="00931C08">
        <w:t>.</w:t>
      </w:r>
      <w:r w:rsidR="00082BF0" w:rsidRPr="00931C08">
        <w:t xml:space="preserve"> </w:t>
      </w:r>
      <w:r w:rsidRPr="00931C08">
        <w:t>O</w:t>
      </w:r>
      <w:r w:rsidR="00082BF0" w:rsidRPr="00931C08">
        <w:t>d dawna są używanie nie tylko do rozmów</w:t>
      </w:r>
      <w:r w:rsidR="002A735F">
        <w:t xml:space="preserve"> ale</w:t>
      </w:r>
      <w:r w:rsidRPr="00931C08">
        <w:t xml:space="preserve"> oprócz tego d</w:t>
      </w:r>
      <w:r w:rsidR="00FE1A63" w:rsidRPr="00931C08">
        <w:t>o</w:t>
      </w:r>
      <w:r w:rsidR="00DD3705" w:rsidRPr="00931C08">
        <w:t xml:space="preserve"> </w:t>
      </w:r>
      <w:r w:rsidR="000D7614" w:rsidRPr="00931C08">
        <w:t xml:space="preserve">transmisji danych, </w:t>
      </w:r>
      <w:r w:rsidR="00DD3705" w:rsidRPr="00931C08">
        <w:t>opłat</w:t>
      </w:r>
      <w:r w:rsidR="000D7614" w:rsidRPr="00931C08">
        <w:t>y</w:t>
      </w:r>
      <w:r w:rsidR="00DD3705" w:rsidRPr="00931C08">
        <w:t xml:space="preserve"> rachunków, dokonani</w:t>
      </w:r>
      <w:r w:rsidR="000D7614" w:rsidRPr="00931C08">
        <w:t>a</w:t>
      </w:r>
      <w:r w:rsidR="00DD3705" w:rsidRPr="00931C08">
        <w:t xml:space="preserve"> zakupów, operacj</w:t>
      </w:r>
      <w:r w:rsidR="00B16248" w:rsidRPr="00931C08">
        <w:t>i</w:t>
      </w:r>
      <w:r w:rsidR="00DD3705" w:rsidRPr="00931C08">
        <w:t xml:space="preserve"> obliczeniow</w:t>
      </w:r>
      <w:r w:rsidR="007528C0" w:rsidRPr="00931C08">
        <w:t>ych</w:t>
      </w:r>
      <w:r w:rsidR="00DD3705" w:rsidRPr="00931C08">
        <w:t xml:space="preserve"> itp. Zgodnie ze statystyk</w:t>
      </w:r>
      <w:r w:rsidR="00F44377" w:rsidRPr="00931C08">
        <w:t>ą</w:t>
      </w:r>
      <w:r w:rsidR="00DD3705" w:rsidRPr="00931C08">
        <w:t xml:space="preserve"> ponad połowa wszystkich zakupów online jest dokon</w:t>
      </w:r>
      <w:r w:rsidR="002A735F">
        <w:t>ywana</w:t>
      </w:r>
      <w:r w:rsidR="002A735F" w:rsidRPr="00931C08">
        <w:t xml:space="preserve"> </w:t>
      </w:r>
      <w:r w:rsidR="00916982" w:rsidRPr="00931C08">
        <w:t>z</w:t>
      </w:r>
      <w:r w:rsidR="00DD3705" w:rsidRPr="00931C08">
        <w:t xml:space="preserve"> telefonu</w:t>
      </w:r>
      <w:r w:rsidR="000C2C98">
        <w:rPr>
          <w:lang w:val="uk-UA"/>
        </w:rPr>
        <w:t xml:space="preserve"> </w:t>
      </w:r>
      <w:r w:rsidR="000C2C98" w:rsidRPr="000C2C98">
        <w:rPr>
          <w:lang w:val="uk-UA"/>
        </w:rPr>
        <w:t>[WWW-1, 2022]</w:t>
      </w:r>
      <w:r w:rsidR="00DD3705" w:rsidRPr="00931C08">
        <w:t>.</w:t>
      </w:r>
    </w:p>
    <w:p w14:paraId="5218413F" w14:textId="4A5BAE21" w:rsidR="00B802E2" w:rsidRPr="00931C08" w:rsidRDefault="00DD3705">
      <w:pPr>
        <w:pStyle w:val="commentcontentpara"/>
        <w:spacing w:before="0" w:beforeAutospacing="0" w:after="0" w:afterAutospacing="0"/>
        <w:ind w:firstLine="360"/>
        <w:jc w:val="both"/>
        <w:rPr>
          <w:lang w:val="pl-PL"/>
        </w:rPr>
      </w:pPr>
      <w:r w:rsidRPr="00931C08">
        <w:rPr>
          <w:lang w:val="pl-PL"/>
        </w:rPr>
        <w:t>W pracy zostanie przedstawion</w:t>
      </w:r>
      <w:r w:rsidR="00916982" w:rsidRPr="00931C08">
        <w:rPr>
          <w:lang w:val="pl-PL"/>
        </w:rPr>
        <w:t>y</w:t>
      </w:r>
      <w:r w:rsidRPr="00931C08">
        <w:rPr>
          <w:lang w:val="pl-PL"/>
        </w:rPr>
        <w:t xml:space="preserve"> projekt</w:t>
      </w:r>
      <w:r w:rsidR="0020498E">
        <w:rPr>
          <w:lang w:val="pl-PL"/>
        </w:rPr>
        <w:t>,</w:t>
      </w:r>
      <w:r w:rsidR="001D40A6">
        <w:rPr>
          <w:lang w:val="pl-PL"/>
        </w:rPr>
        <w:t xml:space="preserve"> celem którego jest zmniejszenie ilości pracy</w:t>
      </w:r>
      <w:r w:rsidR="006C1548">
        <w:rPr>
          <w:lang w:val="uk-UA"/>
        </w:rPr>
        <w:t xml:space="preserve"> </w:t>
      </w:r>
      <w:r w:rsidR="00D568C3">
        <w:rPr>
          <w:lang w:val="pl-PL"/>
        </w:rPr>
        <w:t>pracowników obsługujących klientów</w:t>
      </w:r>
      <w:r w:rsidR="00367170">
        <w:rPr>
          <w:lang w:val="pl-PL"/>
        </w:rPr>
        <w:t xml:space="preserve"> </w:t>
      </w:r>
      <w:r w:rsidR="00803B92">
        <w:rPr>
          <w:lang w:val="pl-PL"/>
        </w:rPr>
        <w:t>restauracji</w:t>
      </w:r>
      <w:r w:rsidR="00C707AF">
        <w:rPr>
          <w:lang w:val="pl-PL"/>
        </w:rPr>
        <w:t>,</w:t>
      </w:r>
      <w:r w:rsidR="00367170">
        <w:rPr>
          <w:lang w:val="pl-PL"/>
        </w:rPr>
        <w:t xml:space="preserve"> </w:t>
      </w:r>
      <w:r w:rsidR="003F386D">
        <w:rPr>
          <w:lang w:val="pl-PL"/>
        </w:rPr>
        <w:t xml:space="preserve">poprzez </w:t>
      </w:r>
      <w:r w:rsidR="006C1548">
        <w:rPr>
          <w:lang w:val="pl-PL"/>
        </w:rPr>
        <w:t>przeniesieni</w:t>
      </w:r>
      <w:r w:rsidR="003F386D">
        <w:rPr>
          <w:lang w:val="pl-PL"/>
        </w:rPr>
        <w:t>e</w:t>
      </w:r>
      <w:r w:rsidR="006C1548">
        <w:rPr>
          <w:lang w:val="pl-PL"/>
        </w:rPr>
        <w:t xml:space="preserve"> </w:t>
      </w:r>
      <w:r w:rsidR="00B802E2">
        <w:rPr>
          <w:lang w:val="pl-PL"/>
        </w:rPr>
        <w:t xml:space="preserve">z rzeczywistości takich </w:t>
      </w:r>
      <w:r w:rsidR="006C1548">
        <w:rPr>
          <w:lang w:val="pl-PL"/>
        </w:rPr>
        <w:t xml:space="preserve">funkcjonalności </w:t>
      </w:r>
      <w:r w:rsidR="00B802E2">
        <w:rPr>
          <w:lang w:val="pl-PL"/>
        </w:rPr>
        <w:t xml:space="preserve">jak </w:t>
      </w:r>
      <w:r w:rsidR="00A63571">
        <w:rPr>
          <w:lang w:val="pl-PL"/>
        </w:rPr>
        <w:t>składanie zamówienia, rezerwacja miejsca w restauracji</w:t>
      </w:r>
      <w:r w:rsidR="003F386D">
        <w:rPr>
          <w:lang w:val="pl-PL"/>
        </w:rPr>
        <w:t xml:space="preserve"> oraz</w:t>
      </w:r>
      <w:r w:rsidR="00A63571">
        <w:rPr>
          <w:lang w:val="pl-PL"/>
        </w:rPr>
        <w:t xml:space="preserve"> czat</w:t>
      </w:r>
      <w:r w:rsidR="003F723B">
        <w:rPr>
          <w:lang w:val="pl-PL"/>
        </w:rPr>
        <w:t xml:space="preserve"> po opłacie</w:t>
      </w:r>
      <w:r w:rsidR="00A63571">
        <w:rPr>
          <w:lang w:val="pl-PL"/>
        </w:rPr>
        <w:t xml:space="preserve"> </w:t>
      </w:r>
      <w:r w:rsidR="00B802E2" w:rsidRPr="009F4AB4">
        <w:rPr>
          <w:color w:val="000000" w:themeColor="text1"/>
          <w:lang w:val="pl-PL"/>
        </w:rPr>
        <w:t xml:space="preserve">do aplikacji mobilnej </w:t>
      </w:r>
      <w:r w:rsidR="00FE4212">
        <w:rPr>
          <w:color w:val="000000" w:themeColor="text1"/>
          <w:lang w:val="pl-PL"/>
        </w:rPr>
        <w:t>i</w:t>
      </w:r>
      <w:r w:rsidR="00FE4212" w:rsidRPr="009F4AB4">
        <w:rPr>
          <w:color w:val="000000" w:themeColor="text1"/>
          <w:lang w:val="pl-PL"/>
        </w:rPr>
        <w:t xml:space="preserve"> </w:t>
      </w:r>
      <w:r w:rsidR="00B802E2" w:rsidRPr="009F4AB4">
        <w:rPr>
          <w:color w:val="000000" w:themeColor="text1"/>
          <w:lang w:val="pl-PL"/>
        </w:rPr>
        <w:t>webowej</w:t>
      </w:r>
      <w:r w:rsidR="00A63571">
        <w:rPr>
          <w:lang w:val="pl-PL"/>
        </w:rPr>
        <w:t xml:space="preserve">. </w:t>
      </w:r>
      <w:r w:rsidR="00361CBF">
        <w:rPr>
          <w:lang w:val="pl-PL"/>
        </w:rPr>
        <w:t xml:space="preserve">Ma na celu </w:t>
      </w:r>
      <w:r w:rsidR="00361CBF" w:rsidRPr="002D3033">
        <w:rPr>
          <w:szCs w:val="22"/>
          <w:lang w:val="pl-PL"/>
        </w:rPr>
        <w:t xml:space="preserve">założenie bazy do rozwoju systemu w kierunku pełnej automatyzacji oraz robotyzacji </w:t>
      </w:r>
      <w:bookmarkStart w:id="221" w:name="_Hlk102139873"/>
      <w:r w:rsidR="00361CBF" w:rsidRPr="002D3033">
        <w:rPr>
          <w:szCs w:val="22"/>
          <w:lang w:val="pl-PL"/>
        </w:rPr>
        <w:t>w wyniku czego zysk restauracji za pomocą aplikacji będzie maksymalnie wysoki a zasoby ludzkie będą minimalizowane</w:t>
      </w:r>
      <w:bookmarkEnd w:id="221"/>
      <w:r w:rsidR="00361CBF">
        <w:rPr>
          <w:sz w:val="20"/>
          <w:szCs w:val="18"/>
          <w:lang w:val="pl-PL"/>
        </w:rPr>
        <w:t xml:space="preserve">. </w:t>
      </w:r>
      <w:r w:rsidR="00A63571">
        <w:rPr>
          <w:lang w:val="pl-PL"/>
        </w:rPr>
        <w:t xml:space="preserve">Zostaną zaimplementowane też administratorskie narzędzia, takie jak </w:t>
      </w:r>
      <w:r w:rsidR="00E67D7E">
        <w:rPr>
          <w:lang w:val="pl-PL"/>
        </w:rPr>
        <w:t>zarządzanie</w:t>
      </w:r>
      <w:r w:rsidR="00A63571">
        <w:rPr>
          <w:lang w:val="pl-PL"/>
        </w:rPr>
        <w:t xml:space="preserve"> menu oraz </w:t>
      </w:r>
      <w:r w:rsidR="0077213B">
        <w:rPr>
          <w:lang w:val="pl-PL"/>
        </w:rPr>
        <w:t xml:space="preserve">przegląd danych zamówień wybranego dnia z możliwością </w:t>
      </w:r>
      <w:r w:rsidR="002462CD">
        <w:rPr>
          <w:lang w:val="pl-PL"/>
        </w:rPr>
        <w:t xml:space="preserve">wyeksportowania </w:t>
      </w:r>
      <w:r w:rsidR="0077213B">
        <w:rPr>
          <w:lang w:val="pl-PL"/>
        </w:rPr>
        <w:t xml:space="preserve">ich </w:t>
      </w:r>
      <w:r w:rsidR="00A63571">
        <w:rPr>
          <w:lang w:val="pl-PL"/>
        </w:rPr>
        <w:t>do pliku</w:t>
      </w:r>
      <w:r w:rsidR="0004792B">
        <w:rPr>
          <w:lang w:val="pl-PL"/>
        </w:rPr>
        <w:t>, a dzięki</w:t>
      </w:r>
      <w:r w:rsidR="00B802E2" w:rsidRPr="00931C08">
        <w:rPr>
          <w:lang w:val="pl-PL"/>
        </w:rPr>
        <w:t xml:space="preserve"> wykorzystan</w:t>
      </w:r>
      <w:r w:rsidR="0004792B">
        <w:rPr>
          <w:lang w:val="pl-PL"/>
        </w:rPr>
        <w:t>ym</w:t>
      </w:r>
      <w:r w:rsidR="00B802E2" w:rsidRPr="00931C08">
        <w:rPr>
          <w:lang w:val="pl-PL"/>
        </w:rPr>
        <w:t xml:space="preserve"> wzorc</w:t>
      </w:r>
      <w:r w:rsidR="0004792B">
        <w:rPr>
          <w:lang w:val="pl-PL"/>
        </w:rPr>
        <w:t>om</w:t>
      </w:r>
      <w:r w:rsidR="00B802E2" w:rsidRPr="00931C08">
        <w:rPr>
          <w:lang w:val="pl-PL"/>
        </w:rPr>
        <w:t xml:space="preserve"> architektoniczn</w:t>
      </w:r>
      <w:r w:rsidR="003D63F2">
        <w:rPr>
          <w:lang w:val="pl-PL"/>
        </w:rPr>
        <w:t>y</w:t>
      </w:r>
      <w:r w:rsidR="0004792B">
        <w:rPr>
          <w:lang w:val="pl-PL"/>
        </w:rPr>
        <w:t>m</w:t>
      </w:r>
      <w:r w:rsidR="00B802E2" w:rsidRPr="00931C08">
        <w:rPr>
          <w:lang w:val="pl-PL"/>
        </w:rPr>
        <w:t xml:space="preserve"> oraz projektow</w:t>
      </w:r>
      <w:r w:rsidR="003D63F2">
        <w:rPr>
          <w:lang w:val="pl-PL"/>
        </w:rPr>
        <w:t>y</w:t>
      </w:r>
      <w:r w:rsidR="0004792B">
        <w:rPr>
          <w:lang w:val="pl-PL"/>
        </w:rPr>
        <w:t>m</w:t>
      </w:r>
      <w:r w:rsidR="00B802E2" w:rsidRPr="00931C08">
        <w:rPr>
          <w:lang w:val="pl-PL"/>
        </w:rPr>
        <w:t>, aplikacja będzie łatwo wspierana oraz rozbudowana</w:t>
      </w:r>
      <w:r w:rsidR="00B802E2">
        <w:rPr>
          <w:lang w:val="pl-PL"/>
        </w:rPr>
        <w:t xml:space="preserve"> w</w:t>
      </w:r>
      <w:r w:rsidR="007741F6">
        <w:rPr>
          <w:lang w:val="pl-PL"/>
        </w:rPr>
        <w:t> </w:t>
      </w:r>
      <w:r w:rsidR="00B802E2">
        <w:rPr>
          <w:lang w:val="pl-PL"/>
        </w:rPr>
        <w:t>przyszłości</w:t>
      </w:r>
      <w:r w:rsidR="0067165B">
        <w:rPr>
          <w:lang w:val="pl-PL"/>
        </w:rPr>
        <w:t xml:space="preserve"> dla klientów</w:t>
      </w:r>
      <w:r w:rsidR="00981F5C">
        <w:rPr>
          <w:lang w:val="pl-PL"/>
        </w:rPr>
        <w:t>,</w:t>
      </w:r>
      <w:r w:rsidR="0067165B">
        <w:rPr>
          <w:lang w:val="pl-PL"/>
        </w:rPr>
        <w:t xml:space="preserve"> któr</w:t>
      </w:r>
      <w:r w:rsidR="00FB1CD0">
        <w:rPr>
          <w:lang w:val="pl-PL"/>
        </w:rPr>
        <w:t>z</w:t>
      </w:r>
      <w:r w:rsidR="0067165B">
        <w:rPr>
          <w:lang w:val="pl-PL"/>
        </w:rPr>
        <w:t>y będą chcieli kupić licencję lub jakieś osobne moduły</w:t>
      </w:r>
      <w:r w:rsidR="004C4805">
        <w:rPr>
          <w:lang w:val="pl-PL"/>
        </w:rPr>
        <w:t>, na przykład moduł finansów</w:t>
      </w:r>
      <w:r w:rsidR="005D170D">
        <w:rPr>
          <w:lang w:val="pl-PL"/>
        </w:rPr>
        <w:t xml:space="preserve">, </w:t>
      </w:r>
      <w:r w:rsidR="004C4805">
        <w:rPr>
          <w:lang w:val="pl-PL"/>
        </w:rPr>
        <w:t xml:space="preserve">zarządzania </w:t>
      </w:r>
      <w:r w:rsidR="00361CBF">
        <w:rPr>
          <w:lang w:val="pl-PL"/>
        </w:rPr>
        <w:t xml:space="preserve">produktami </w:t>
      </w:r>
      <w:r w:rsidR="005D170D">
        <w:rPr>
          <w:lang w:val="pl-PL"/>
        </w:rPr>
        <w:t>lub dostaw</w:t>
      </w:r>
      <w:r w:rsidR="00250536">
        <w:rPr>
          <w:lang w:val="pl-PL"/>
        </w:rPr>
        <w:t xml:space="preserve">y </w:t>
      </w:r>
      <w:r w:rsidR="00361CBF">
        <w:rPr>
          <w:lang w:val="pl-PL"/>
        </w:rPr>
        <w:t xml:space="preserve">zamówień </w:t>
      </w:r>
      <w:r w:rsidR="00832A66">
        <w:rPr>
          <w:lang w:val="pl-PL"/>
        </w:rPr>
        <w:t>itp</w:t>
      </w:r>
      <w:r w:rsidR="0067165B">
        <w:rPr>
          <w:lang w:val="pl-PL"/>
        </w:rPr>
        <w:t>.</w:t>
      </w:r>
      <w:r w:rsidR="0067165B" w:rsidRPr="00931C08" w:rsidDel="0067165B">
        <w:rPr>
          <w:lang w:val="pl-PL"/>
        </w:rPr>
        <w:t xml:space="preserve"> </w:t>
      </w:r>
    </w:p>
    <w:p w14:paraId="4CD91FC6" w14:textId="664AE16C" w:rsidR="0021302B" w:rsidRPr="00931C08" w:rsidRDefault="000F78BD" w:rsidP="002A247F">
      <w:pPr>
        <w:pStyle w:val="commentcontentpara"/>
        <w:spacing w:before="0" w:beforeAutospacing="0" w:after="0" w:afterAutospacing="0"/>
        <w:ind w:firstLine="360"/>
        <w:jc w:val="both"/>
        <w:rPr>
          <w:lang w:val="pl-PL"/>
        </w:rPr>
      </w:pPr>
      <w:r w:rsidRPr="00931C08">
        <w:rPr>
          <w:lang w:val="pl-PL"/>
        </w:rPr>
        <w:t xml:space="preserve">Projekt </w:t>
      </w:r>
      <w:r w:rsidR="00534441" w:rsidRPr="00931C08">
        <w:rPr>
          <w:lang w:val="pl-PL"/>
        </w:rPr>
        <w:t xml:space="preserve">jest </w:t>
      </w:r>
      <w:r w:rsidR="00DD3705" w:rsidRPr="00931C08">
        <w:rPr>
          <w:lang w:val="pl-PL"/>
        </w:rPr>
        <w:t>opart</w:t>
      </w:r>
      <w:r w:rsidRPr="00931C08">
        <w:rPr>
          <w:lang w:val="pl-PL"/>
        </w:rPr>
        <w:t>y</w:t>
      </w:r>
      <w:r w:rsidR="00DD3705" w:rsidRPr="00931C08">
        <w:rPr>
          <w:lang w:val="pl-PL"/>
        </w:rPr>
        <w:t xml:space="preserve"> o </w:t>
      </w:r>
      <w:proofErr w:type="spellStart"/>
      <w:r w:rsidR="00DD3705" w:rsidRPr="00931C08">
        <w:rPr>
          <w:lang w:val="pl-PL"/>
        </w:rPr>
        <w:t>Xamarin.Forms</w:t>
      </w:r>
      <w:proofErr w:type="spellEnd"/>
      <w:r w:rsidRPr="00931C08">
        <w:rPr>
          <w:lang w:val="pl-PL"/>
        </w:rPr>
        <w:t xml:space="preserve">, </w:t>
      </w:r>
      <w:r w:rsidR="00022E95" w:rsidRPr="00931C08">
        <w:rPr>
          <w:lang w:val="pl-PL"/>
        </w:rPr>
        <w:t>.</w:t>
      </w:r>
      <w:r w:rsidR="00531C1B" w:rsidRPr="00931C08">
        <w:rPr>
          <w:lang w:val="pl-PL"/>
        </w:rPr>
        <w:t>NET</w:t>
      </w:r>
      <w:r w:rsidR="00022E95" w:rsidRPr="00931C08">
        <w:rPr>
          <w:lang w:val="pl-PL"/>
        </w:rPr>
        <w:t xml:space="preserve"> </w:t>
      </w:r>
      <w:proofErr w:type="spellStart"/>
      <w:r w:rsidR="00531C1B" w:rsidRPr="00931C08">
        <w:rPr>
          <w:lang w:val="pl-PL"/>
        </w:rPr>
        <w:t>C</w:t>
      </w:r>
      <w:r w:rsidR="00022E95" w:rsidRPr="00931C08">
        <w:rPr>
          <w:lang w:val="pl-PL"/>
        </w:rPr>
        <w:t>ore</w:t>
      </w:r>
      <w:proofErr w:type="spellEnd"/>
      <w:r w:rsidR="00022E95" w:rsidRPr="00931C08">
        <w:rPr>
          <w:lang w:val="pl-PL"/>
        </w:rPr>
        <w:t xml:space="preserve"> API</w:t>
      </w:r>
      <w:r w:rsidRPr="00931C08">
        <w:rPr>
          <w:lang w:val="pl-PL"/>
        </w:rPr>
        <w:t xml:space="preserve"> oraz </w:t>
      </w:r>
      <w:proofErr w:type="spellStart"/>
      <w:r w:rsidRPr="00931C08">
        <w:rPr>
          <w:lang w:val="pl-PL"/>
        </w:rPr>
        <w:t>Angular</w:t>
      </w:r>
      <w:proofErr w:type="spellEnd"/>
      <w:r w:rsidR="00A01521" w:rsidRPr="00931C08">
        <w:rPr>
          <w:lang w:val="pl-PL"/>
        </w:rPr>
        <w:t>. S</w:t>
      </w:r>
      <w:r w:rsidR="00DD3705" w:rsidRPr="00931C08">
        <w:rPr>
          <w:lang w:val="pl-PL"/>
        </w:rPr>
        <w:t>ą to</w:t>
      </w:r>
      <w:r w:rsidR="00F44377" w:rsidRPr="00931C08">
        <w:rPr>
          <w:lang w:val="pl-PL"/>
        </w:rPr>
        <w:t xml:space="preserve"> narzędzia</w:t>
      </w:r>
      <w:r w:rsidR="007C7502" w:rsidRPr="00931C08">
        <w:rPr>
          <w:lang w:val="pl-PL"/>
        </w:rPr>
        <w:t>,</w:t>
      </w:r>
      <w:r w:rsidR="00F44377" w:rsidRPr="00931C08">
        <w:rPr>
          <w:lang w:val="pl-PL"/>
        </w:rPr>
        <w:t xml:space="preserve"> za pomocą których </w:t>
      </w:r>
      <w:r w:rsidR="00FE4212" w:rsidRPr="00931C08">
        <w:rPr>
          <w:lang w:val="pl-PL"/>
        </w:rPr>
        <w:t>zost</w:t>
      </w:r>
      <w:r w:rsidR="00FE4212">
        <w:rPr>
          <w:lang w:val="pl-PL"/>
        </w:rPr>
        <w:t>anie</w:t>
      </w:r>
      <w:r w:rsidR="00F44377" w:rsidRPr="00931C08">
        <w:rPr>
          <w:lang w:val="pl-PL"/>
        </w:rPr>
        <w:t xml:space="preserve"> stworzon</w:t>
      </w:r>
      <w:r w:rsidR="0015276F">
        <w:rPr>
          <w:lang w:val="pl-PL"/>
        </w:rPr>
        <w:t>y system</w:t>
      </w:r>
      <w:r w:rsidR="00DD3705" w:rsidRPr="00931C08">
        <w:rPr>
          <w:lang w:val="pl-PL"/>
        </w:rPr>
        <w:t xml:space="preserve"> </w:t>
      </w:r>
      <w:r w:rsidR="0015276F">
        <w:rPr>
          <w:lang w:val="pl-PL"/>
        </w:rPr>
        <w:t xml:space="preserve">z kilku </w:t>
      </w:r>
      <w:r w:rsidR="00DD3705" w:rsidRPr="00931C08">
        <w:rPr>
          <w:lang w:val="pl-PL"/>
        </w:rPr>
        <w:t>aplikacj</w:t>
      </w:r>
      <w:r w:rsidR="0015276F">
        <w:rPr>
          <w:lang w:val="pl-PL"/>
        </w:rPr>
        <w:t>i</w:t>
      </w:r>
      <w:r w:rsidR="00DD3705" w:rsidRPr="00931C08">
        <w:rPr>
          <w:lang w:val="pl-PL"/>
        </w:rPr>
        <w:t xml:space="preserve"> przeznaczon</w:t>
      </w:r>
      <w:r w:rsidR="0015276F">
        <w:rPr>
          <w:lang w:val="pl-PL"/>
        </w:rPr>
        <w:t>ych</w:t>
      </w:r>
      <w:r w:rsidR="00DD3705" w:rsidRPr="00931C08">
        <w:rPr>
          <w:lang w:val="pl-PL"/>
        </w:rPr>
        <w:t xml:space="preserve"> na różn</w:t>
      </w:r>
      <w:r w:rsidR="0015276F">
        <w:rPr>
          <w:lang w:val="pl-PL"/>
        </w:rPr>
        <w:t>e</w:t>
      </w:r>
      <w:r w:rsidR="00DD3705" w:rsidRPr="00931C08">
        <w:rPr>
          <w:lang w:val="pl-PL"/>
        </w:rPr>
        <w:t xml:space="preserve"> platform</w:t>
      </w:r>
      <w:r w:rsidR="0015276F">
        <w:rPr>
          <w:lang w:val="pl-PL"/>
        </w:rPr>
        <w:t>y</w:t>
      </w:r>
      <w:r w:rsidR="00DD3705" w:rsidRPr="00931C08">
        <w:rPr>
          <w:lang w:val="pl-PL"/>
        </w:rPr>
        <w:t xml:space="preserve"> jednocześni</w:t>
      </w:r>
      <w:r w:rsidRPr="00931C08">
        <w:rPr>
          <w:lang w:val="pl-PL"/>
        </w:rPr>
        <w:t xml:space="preserve">e, czyli Android, iOS oraz przeglądarki webowe. W ten sposób dostać się do usług </w:t>
      </w:r>
      <w:r w:rsidR="00F0463C">
        <w:rPr>
          <w:lang w:val="pl-PL"/>
        </w:rPr>
        <w:t xml:space="preserve">dostępnych w aplikacji </w:t>
      </w:r>
      <w:r w:rsidRPr="00931C08">
        <w:rPr>
          <w:lang w:val="pl-PL"/>
        </w:rPr>
        <w:t xml:space="preserve">można też z </w:t>
      </w:r>
      <w:r w:rsidR="00C707AF">
        <w:rPr>
          <w:lang w:val="pl-PL"/>
        </w:rPr>
        <w:t>różnych</w:t>
      </w:r>
      <w:r w:rsidRPr="00931C08">
        <w:rPr>
          <w:lang w:val="pl-PL"/>
        </w:rPr>
        <w:t xml:space="preserve"> systemów operacyjnych</w:t>
      </w:r>
      <w:r w:rsidR="00A01521" w:rsidRPr="00931C08">
        <w:rPr>
          <w:lang w:val="pl-PL"/>
        </w:rPr>
        <w:t>.</w:t>
      </w:r>
      <w:r w:rsidR="00DD3705" w:rsidRPr="00931C08">
        <w:rPr>
          <w:lang w:val="pl-PL"/>
        </w:rPr>
        <w:t xml:space="preserve"> 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B</w:t>
      </w:r>
      <w:r w:rsidR="00F43221" w:rsidRPr="00A2226E">
        <w:rPr>
          <w:rStyle w:val="normaltextrun"/>
          <w:rFonts w:eastAsiaTheme="majorEastAsia"/>
          <w:color w:val="000000"/>
          <w:lang w:val="pl-PL"/>
        </w:rPr>
        <w:t xml:space="preserve">iblioteka </w:t>
      </w:r>
      <w:proofErr w:type="spellStart"/>
      <w:r w:rsidR="00F43221" w:rsidRPr="00A2226E">
        <w:rPr>
          <w:rStyle w:val="normaltextrun"/>
          <w:rFonts w:eastAsiaTheme="majorEastAsia"/>
          <w:color w:val="000000"/>
          <w:lang w:val="pl-PL"/>
        </w:rPr>
        <w:t>Xamarin.Forms</w:t>
      </w:r>
      <w:proofErr w:type="spellEnd"/>
      <w:r w:rsidR="00F43221" w:rsidRPr="00A2226E">
        <w:rPr>
          <w:rStyle w:val="normaltextrun"/>
          <w:rFonts w:eastAsiaTheme="majorEastAsia"/>
          <w:color w:val="000000"/>
          <w:lang w:val="pl-PL"/>
        </w:rPr>
        <w:t xml:space="preserve"> umożliwia tworzenie </w:t>
      </w:r>
      <w:proofErr w:type="spellStart"/>
      <w:r w:rsidR="00F43221" w:rsidRPr="00A2226E">
        <w:rPr>
          <w:rStyle w:val="normaltextrun"/>
          <w:rFonts w:eastAsiaTheme="majorEastAsia"/>
          <w:color w:val="000000"/>
          <w:lang w:val="pl-PL"/>
        </w:rPr>
        <w:t>krosplatformowych</w:t>
      </w:r>
      <w:proofErr w:type="spellEnd"/>
      <w:r w:rsidR="00867007">
        <w:rPr>
          <w:rStyle w:val="normaltextrun"/>
          <w:rFonts w:eastAsiaTheme="majorEastAsia"/>
          <w:color w:val="000000"/>
          <w:lang w:val="pl-PL"/>
        </w:rPr>
        <w:t xml:space="preserve"> </w:t>
      </w:r>
      <w:r w:rsidR="00F43221" w:rsidRPr="00A2226E">
        <w:rPr>
          <w:rStyle w:val="normaltextrun"/>
          <w:rFonts w:eastAsiaTheme="majorEastAsia"/>
          <w:color w:val="000000"/>
          <w:lang w:val="pl-PL"/>
        </w:rPr>
        <w:t>aplikacji mobiln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ych</w:t>
      </w:r>
      <w:r w:rsidR="00867007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.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</w:t>
      </w:r>
      <w:r w:rsidR="001D40A6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W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</w:t>
      </w:r>
      <w:proofErr w:type="spellStart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frameworku</w:t>
      </w:r>
      <w:proofErr w:type="spellEnd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</w:t>
      </w:r>
      <w:proofErr w:type="spellStart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Angular</w:t>
      </w:r>
      <w:proofErr w:type="spellEnd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zosta</w:t>
      </w:r>
      <w:r w:rsidR="004F5EF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nie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stworzona strona internetowa</w:t>
      </w:r>
      <w:r w:rsidR="00FE4212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dla przeglądarek</w:t>
      </w:r>
      <w:r w:rsidR="00CE74E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. </w:t>
      </w:r>
      <w:proofErr w:type="spellStart"/>
      <w:r w:rsidR="00CE74E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B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ackend</w:t>
      </w:r>
      <w:proofErr w:type="spellEnd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występuj</w:t>
      </w:r>
      <w:r w:rsidR="00CE74E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ący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jako API dla klientów jest oparty o .NET </w:t>
      </w:r>
      <w:proofErr w:type="spellStart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Core</w:t>
      </w:r>
      <w:proofErr w:type="spellEnd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3.1 z</w:t>
      </w:r>
      <w:r w:rsidR="007741F6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wykorzystaniem mniejszych bibliotek, takich jak </w:t>
      </w:r>
      <w:proofErr w:type="spellStart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Swagger</w:t>
      </w:r>
      <w:proofErr w:type="spellEnd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, </w:t>
      </w:r>
      <w:proofErr w:type="spellStart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AutoMapper</w:t>
      </w:r>
      <w:proofErr w:type="spellEnd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</w:t>
      </w:r>
      <w:r w:rsidR="00C63539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i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inn</w:t>
      </w:r>
      <w:r w:rsidR="00CE74E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ych</w:t>
      </w:r>
      <w:r w:rsidR="0015276F">
        <w:rPr>
          <w:lang w:val="pl-PL"/>
        </w:rPr>
        <w:t>.</w:t>
      </w:r>
      <w:r w:rsidR="00047F52" w:rsidRPr="00931C08">
        <w:rPr>
          <w:lang w:val="pl-PL"/>
        </w:rPr>
        <w:t xml:space="preserve"> </w:t>
      </w:r>
      <w:r w:rsidR="0015276F">
        <w:rPr>
          <w:lang w:val="pl-PL"/>
        </w:rPr>
        <w:t>D</w:t>
      </w:r>
      <w:r w:rsidR="00047F52" w:rsidRPr="00931C08">
        <w:rPr>
          <w:lang w:val="pl-PL"/>
        </w:rPr>
        <w:t>zięki</w:t>
      </w:r>
      <w:r w:rsidR="00406FF1">
        <w:rPr>
          <w:lang w:val="pl-PL"/>
        </w:rPr>
        <w:t xml:space="preserve"> podobnemu do</w:t>
      </w:r>
      <w:r w:rsidR="00047F52" w:rsidRPr="00931C08">
        <w:rPr>
          <w:lang w:val="pl-PL"/>
        </w:rPr>
        <w:t xml:space="preserve"> </w:t>
      </w:r>
      <w:proofErr w:type="spellStart"/>
      <w:r w:rsidR="003A019C">
        <w:rPr>
          <w:lang w:val="pl-PL"/>
        </w:rPr>
        <w:t>mikro</w:t>
      </w:r>
      <w:r w:rsidR="0015276F">
        <w:rPr>
          <w:lang w:val="pl-PL"/>
        </w:rPr>
        <w:t>serwisowe</w:t>
      </w:r>
      <w:r w:rsidR="008833EE">
        <w:rPr>
          <w:lang w:val="pl-PL"/>
        </w:rPr>
        <w:t>go</w:t>
      </w:r>
      <w:proofErr w:type="spellEnd"/>
      <w:r w:rsidR="00406FF1">
        <w:rPr>
          <w:lang w:val="pl-PL"/>
        </w:rPr>
        <w:t xml:space="preserve"> rozwiązaniu</w:t>
      </w:r>
      <w:r w:rsidR="0015276F">
        <w:rPr>
          <w:lang w:val="pl-PL"/>
        </w:rPr>
        <w:t xml:space="preserve">, </w:t>
      </w:r>
      <w:r w:rsidR="00047F52" w:rsidRPr="00931C08">
        <w:rPr>
          <w:lang w:val="pl-PL"/>
        </w:rPr>
        <w:t xml:space="preserve">rozwój </w:t>
      </w:r>
      <w:r w:rsidR="00E63E40" w:rsidRPr="00931C08">
        <w:rPr>
          <w:lang w:val="pl-PL"/>
        </w:rPr>
        <w:t>i</w:t>
      </w:r>
      <w:r w:rsidR="00047F52" w:rsidRPr="00931C08">
        <w:rPr>
          <w:lang w:val="pl-PL"/>
        </w:rPr>
        <w:t xml:space="preserve"> wspieranie będzie </w:t>
      </w:r>
      <w:r w:rsidR="00C63539" w:rsidRPr="00C63539">
        <w:rPr>
          <w:lang w:val="pl-PL"/>
        </w:rPr>
        <w:t>pochłaniało</w:t>
      </w:r>
      <w:r w:rsidR="00C63539">
        <w:rPr>
          <w:lang w:val="pl-PL"/>
        </w:rPr>
        <w:t xml:space="preserve"> </w:t>
      </w:r>
      <w:r w:rsidR="00047F52" w:rsidRPr="00931C08">
        <w:rPr>
          <w:lang w:val="pl-PL"/>
        </w:rPr>
        <w:t>dużo mniej kosztów i</w:t>
      </w:r>
      <w:r w:rsidR="007741F6">
        <w:rPr>
          <w:lang w:val="pl-PL"/>
        </w:rPr>
        <w:t xml:space="preserve"> </w:t>
      </w:r>
      <w:r w:rsidR="00047F52" w:rsidRPr="00931C08">
        <w:rPr>
          <w:lang w:val="pl-PL"/>
        </w:rPr>
        <w:t>czasu.</w:t>
      </w:r>
    </w:p>
    <w:p w14:paraId="4F75712C" w14:textId="7B1C9EBC" w:rsidR="00C42FDD" w:rsidRPr="00931C08" w:rsidRDefault="00C05790">
      <w:pPr>
        <w:pStyle w:val="commentcontentpara"/>
        <w:spacing w:before="0" w:beforeAutospacing="0" w:after="0" w:afterAutospacing="0"/>
        <w:ind w:firstLine="360"/>
        <w:jc w:val="both"/>
        <w:rPr>
          <w:lang w:val="pl-PL"/>
        </w:rPr>
      </w:pPr>
      <w:r>
        <w:rPr>
          <w:lang w:val="pl-PL"/>
        </w:rPr>
        <w:t>Praca zosta</w:t>
      </w:r>
      <w:r w:rsidR="004F5EF0">
        <w:rPr>
          <w:lang w:val="pl-PL"/>
        </w:rPr>
        <w:t>nie</w:t>
      </w:r>
      <w:r>
        <w:rPr>
          <w:lang w:val="pl-PL"/>
        </w:rPr>
        <w:t xml:space="preserve"> </w:t>
      </w:r>
      <w:r w:rsidR="004F5EF0">
        <w:rPr>
          <w:lang w:val="pl-PL"/>
        </w:rPr>
        <w:t xml:space="preserve">podzielona i przedstawiona w </w:t>
      </w:r>
      <w:r>
        <w:rPr>
          <w:lang w:val="pl-PL"/>
        </w:rPr>
        <w:t>trz</w:t>
      </w:r>
      <w:r w:rsidR="004F5EF0">
        <w:rPr>
          <w:lang w:val="pl-PL"/>
        </w:rPr>
        <w:t>ech</w:t>
      </w:r>
      <w:r>
        <w:rPr>
          <w:lang w:val="pl-PL"/>
        </w:rPr>
        <w:t xml:space="preserve"> rozdział</w:t>
      </w:r>
      <w:r w:rsidR="004F5EF0">
        <w:rPr>
          <w:lang w:val="pl-PL"/>
        </w:rPr>
        <w:t>ach</w:t>
      </w:r>
      <w:r>
        <w:rPr>
          <w:lang w:val="pl-PL"/>
        </w:rPr>
        <w:t xml:space="preserve">. </w:t>
      </w:r>
      <w:r w:rsidR="006949F5" w:rsidRPr="006949F5">
        <w:rPr>
          <w:color w:val="000000" w:themeColor="text1"/>
          <w:lang w:val="pl-PL"/>
        </w:rPr>
        <w:t xml:space="preserve">W pierwszej części pracy </w:t>
      </w:r>
      <w:r w:rsidR="005D08EF">
        <w:rPr>
          <w:color w:val="000000" w:themeColor="text1"/>
          <w:lang w:val="pl-PL"/>
        </w:rPr>
        <w:t>będ</w:t>
      </w:r>
      <w:r w:rsidR="00A541F7">
        <w:rPr>
          <w:color w:val="000000" w:themeColor="text1"/>
          <w:lang w:val="pl-PL"/>
        </w:rPr>
        <w:t>ą</w:t>
      </w:r>
      <w:r w:rsidR="005D08EF">
        <w:rPr>
          <w:color w:val="000000" w:themeColor="text1"/>
          <w:lang w:val="pl-PL"/>
        </w:rPr>
        <w:t xml:space="preserve"> </w:t>
      </w:r>
      <w:r w:rsidR="006949F5" w:rsidRPr="006949F5">
        <w:rPr>
          <w:color w:val="000000" w:themeColor="text1"/>
          <w:lang w:val="pl-PL"/>
        </w:rPr>
        <w:t>przeanalizowan</w:t>
      </w:r>
      <w:r w:rsidR="006C47B9">
        <w:rPr>
          <w:color w:val="000000" w:themeColor="text1"/>
          <w:lang w:val="pl-PL"/>
        </w:rPr>
        <w:t>e</w:t>
      </w:r>
      <w:r w:rsidR="006949F5" w:rsidRPr="006949F5">
        <w:rPr>
          <w:color w:val="000000" w:themeColor="text1"/>
          <w:lang w:val="pl-PL"/>
        </w:rPr>
        <w:t xml:space="preserve"> </w:t>
      </w:r>
      <w:r w:rsidR="00B074A7" w:rsidRPr="006949F5">
        <w:rPr>
          <w:color w:val="000000" w:themeColor="text1"/>
          <w:lang w:val="pl-PL"/>
        </w:rPr>
        <w:t>aplikacje</w:t>
      </w:r>
      <w:r w:rsidR="00B074A7">
        <w:rPr>
          <w:color w:val="000000" w:themeColor="text1"/>
          <w:lang w:val="pl-PL"/>
        </w:rPr>
        <w:t xml:space="preserve"> już </w:t>
      </w:r>
      <w:r w:rsidR="006949F5" w:rsidRPr="006949F5">
        <w:rPr>
          <w:color w:val="000000" w:themeColor="text1"/>
          <w:lang w:val="pl-PL"/>
        </w:rPr>
        <w:t xml:space="preserve">istniejące </w:t>
      </w:r>
      <w:r>
        <w:rPr>
          <w:color w:val="000000" w:themeColor="text1"/>
          <w:lang w:val="pl-PL"/>
        </w:rPr>
        <w:t>na rynku</w:t>
      </w:r>
      <w:r w:rsidR="006949F5" w:rsidRPr="006949F5">
        <w:rPr>
          <w:color w:val="000000" w:themeColor="text1"/>
          <w:lang w:val="pl-PL"/>
        </w:rPr>
        <w:t>, a w następnej części</w:t>
      </w:r>
      <w:r w:rsidR="002E6F73">
        <w:rPr>
          <w:color w:val="000000" w:themeColor="text1"/>
          <w:lang w:val="pl-PL"/>
        </w:rPr>
        <w:t>, czyli</w:t>
      </w:r>
      <w:r w:rsidR="006949F5" w:rsidRPr="006949F5">
        <w:rPr>
          <w:color w:val="000000" w:themeColor="text1"/>
          <w:lang w:val="pl-PL"/>
        </w:rPr>
        <w:t xml:space="preserve"> teoretycznej</w:t>
      </w:r>
      <w:r w:rsidR="002E6F73">
        <w:rPr>
          <w:color w:val="000000" w:themeColor="text1"/>
          <w:lang w:val="pl-PL"/>
        </w:rPr>
        <w:t>,</w:t>
      </w:r>
      <w:r w:rsidR="006949F5" w:rsidRPr="006949F5">
        <w:rPr>
          <w:color w:val="000000" w:themeColor="text1"/>
          <w:lang w:val="pl-PL"/>
        </w:rPr>
        <w:t xml:space="preserve"> </w:t>
      </w:r>
      <w:r w:rsidR="00234DAA">
        <w:rPr>
          <w:color w:val="000000" w:themeColor="text1"/>
          <w:lang w:val="pl-PL"/>
        </w:rPr>
        <w:t>zostaną</w:t>
      </w:r>
      <w:r w:rsidR="006949F5" w:rsidRPr="006949F5">
        <w:rPr>
          <w:color w:val="000000" w:themeColor="text1"/>
          <w:lang w:val="pl-PL"/>
        </w:rPr>
        <w:t xml:space="preserve"> omówione wykorzyst</w:t>
      </w:r>
      <w:r w:rsidR="002E6F73">
        <w:rPr>
          <w:color w:val="000000" w:themeColor="text1"/>
          <w:lang w:val="pl-PL"/>
        </w:rPr>
        <w:t>ywa</w:t>
      </w:r>
      <w:r w:rsidR="006949F5" w:rsidRPr="006949F5">
        <w:rPr>
          <w:color w:val="000000" w:themeColor="text1"/>
          <w:lang w:val="pl-PL"/>
        </w:rPr>
        <w:t>ne narzędzia oraz ich zastosowanie</w:t>
      </w:r>
      <w:r w:rsidR="002B1788">
        <w:rPr>
          <w:color w:val="000000" w:themeColor="text1"/>
          <w:lang w:val="pl-PL"/>
        </w:rPr>
        <w:t xml:space="preserve">, </w:t>
      </w:r>
      <w:r w:rsidR="00EB7D7C">
        <w:rPr>
          <w:color w:val="000000" w:themeColor="text1"/>
          <w:lang w:val="pl-PL"/>
        </w:rPr>
        <w:t xml:space="preserve">będą </w:t>
      </w:r>
      <w:r w:rsidR="002B1788">
        <w:rPr>
          <w:color w:val="000000" w:themeColor="text1"/>
          <w:lang w:val="pl-PL"/>
        </w:rPr>
        <w:t>przeanalizowane</w:t>
      </w:r>
      <w:r w:rsidR="006949F5" w:rsidRPr="006949F5">
        <w:rPr>
          <w:color w:val="000000" w:themeColor="text1"/>
          <w:lang w:val="pl-PL"/>
        </w:rPr>
        <w:t xml:space="preserve"> </w:t>
      </w:r>
      <w:r w:rsidR="002B1788">
        <w:rPr>
          <w:color w:val="000000" w:themeColor="text1"/>
          <w:lang w:val="pl-PL"/>
        </w:rPr>
        <w:t xml:space="preserve">ich </w:t>
      </w:r>
      <w:r w:rsidR="006949F5" w:rsidRPr="006949F5">
        <w:rPr>
          <w:color w:val="000000" w:themeColor="text1"/>
          <w:lang w:val="pl-PL"/>
        </w:rPr>
        <w:t xml:space="preserve">wady i zalety w porównaniu do innych instrumentów. W ostatniej części, czyli praktycznej </w:t>
      </w:r>
      <w:r w:rsidR="00EB7D7C">
        <w:rPr>
          <w:color w:val="000000" w:themeColor="text1"/>
          <w:lang w:val="pl-PL"/>
        </w:rPr>
        <w:t xml:space="preserve">zostanie </w:t>
      </w:r>
      <w:r w:rsidR="002E6F73">
        <w:rPr>
          <w:color w:val="000000" w:themeColor="text1"/>
          <w:lang w:val="pl-PL"/>
        </w:rPr>
        <w:t>przedstawion</w:t>
      </w:r>
      <w:r w:rsidR="00EB7D7C">
        <w:rPr>
          <w:color w:val="000000" w:themeColor="text1"/>
          <w:lang w:val="pl-PL"/>
        </w:rPr>
        <w:t>y</w:t>
      </w:r>
      <w:r w:rsidR="002E6F73">
        <w:rPr>
          <w:color w:val="000000" w:themeColor="text1"/>
          <w:lang w:val="pl-PL"/>
        </w:rPr>
        <w:t xml:space="preserve"> prototypy interfejsu,</w:t>
      </w:r>
      <w:r w:rsidR="006949F5" w:rsidRPr="006949F5">
        <w:rPr>
          <w:color w:val="000000" w:themeColor="text1"/>
          <w:lang w:val="pl-PL"/>
        </w:rPr>
        <w:t xml:space="preserve"> </w:t>
      </w:r>
      <w:r w:rsidR="00EB7D7C">
        <w:rPr>
          <w:color w:val="000000" w:themeColor="text1"/>
          <w:lang w:val="pl-PL"/>
        </w:rPr>
        <w:t xml:space="preserve">będzie </w:t>
      </w:r>
      <w:r w:rsidR="006949F5" w:rsidRPr="006949F5">
        <w:rPr>
          <w:color w:val="000000" w:themeColor="text1"/>
          <w:lang w:val="pl-PL"/>
        </w:rPr>
        <w:t>opisana interakcja użytkownika z programem</w:t>
      </w:r>
      <w:r w:rsidR="002E6F73">
        <w:rPr>
          <w:color w:val="000000" w:themeColor="text1"/>
          <w:lang w:val="pl-PL"/>
        </w:rPr>
        <w:t xml:space="preserve"> </w:t>
      </w:r>
      <w:r w:rsidR="006949F5" w:rsidRPr="006949F5">
        <w:rPr>
          <w:color w:val="000000" w:themeColor="text1"/>
          <w:lang w:val="pl-PL"/>
        </w:rPr>
        <w:t>oraz implementacja aplikacji</w:t>
      </w:r>
      <w:r w:rsidR="00534441" w:rsidRPr="00931C08">
        <w:rPr>
          <w:lang w:val="pl-PL"/>
        </w:rPr>
        <w:t>.</w:t>
      </w:r>
      <w:r w:rsidR="00C42FDD" w:rsidRPr="00931C08">
        <w:rPr>
          <w:lang w:val="pl-PL"/>
        </w:rPr>
        <w:br w:type="page"/>
      </w:r>
    </w:p>
    <w:p w14:paraId="5B0CBA8D" w14:textId="17AC4112" w:rsidR="005A2D72" w:rsidRDefault="009F4AB4" w:rsidP="009F4AB4">
      <w:pPr>
        <w:pStyle w:val="Nagwek2"/>
        <w:ind w:left="180" w:hanging="180"/>
      </w:pPr>
      <w:r>
        <w:lastRenderedPageBreak/>
        <w:t xml:space="preserve"> </w:t>
      </w:r>
      <w:bookmarkStart w:id="222" w:name="_Toc103343194"/>
      <w:r w:rsidR="005A2D72" w:rsidRPr="00931C08">
        <w:t>Wprowadzenie do problemu</w:t>
      </w:r>
      <w:bookmarkEnd w:id="222"/>
    </w:p>
    <w:p w14:paraId="7BDC51F8" w14:textId="2E460DD5" w:rsidR="00753349" w:rsidRPr="00931C08" w:rsidRDefault="00753349" w:rsidP="00753349">
      <w:r w:rsidRPr="00931C08">
        <w:t xml:space="preserve">Aplikacje </w:t>
      </w:r>
      <w:r>
        <w:t xml:space="preserve">do obsługi restauracji </w:t>
      </w:r>
      <w:r w:rsidRPr="00931C08">
        <w:t xml:space="preserve">są powszechnie wykorzystywane w większych korporacjach, takich jak McDonald ’s, KFC, Subway i wiele innych. Przyczyną </w:t>
      </w:r>
      <w:r>
        <w:t>tego</w:t>
      </w:r>
      <w:r w:rsidRPr="00931C08">
        <w:t xml:space="preserve"> jest fakt, że telefony są zawsze pod ręką</w:t>
      </w:r>
      <w:r>
        <w:t>.</w:t>
      </w:r>
      <w:r w:rsidRPr="00931C08">
        <w:t xml:space="preserve"> </w:t>
      </w:r>
      <w:r>
        <w:t>Z</w:t>
      </w:r>
      <w:r w:rsidRPr="00931C08">
        <w:t xml:space="preserve"> ich pomocą łatwo można złożyć zamówienie</w:t>
      </w:r>
      <w:r>
        <w:t xml:space="preserve"> lub </w:t>
      </w:r>
      <w:r w:rsidR="00FF4D6E">
        <w:t>dokonać</w:t>
      </w:r>
      <w:r>
        <w:t xml:space="preserve"> inn</w:t>
      </w:r>
      <w:r w:rsidR="00FF4D6E">
        <w:t>ych</w:t>
      </w:r>
      <w:r>
        <w:t xml:space="preserve"> funkcj</w:t>
      </w:r>
      <w:r w:rsidR="008A0685">
        <w:t>i</w:t>
      </w:r>
      <w:r>
        <w:t xml:space="preserve">, które </w:t>
      </w:r>
      <w:r w:rsidR="000F2E25">
        <w:t xml:space="preserve">kiedyś były </w:t>
      </w:r>
      <w:r>
        <w:t xml:space="preserve">możliwe </w:t>
      </w:r>
      <w:r w:rsidR="000F2E25">
        <w:t xml:space="preserve">tylko </w:t>
      </w:r>
      <w:r>
        <w:t>na komputerze</w:t>
      </w:r>
      <w:r w:rsidRPr="00931C08">
        <w:t xml:space="preserve">. </w:t>
      </w:r>
      <w:r w:rsidR="00D17CBC">
        <w:t>Podejście realizacji aplikacji mobilnej</w:t>
      </w:r>
      <w:r w:rsidRPr="00931C08">
        <w:t xml:space="preserve"> przynosi korzyści instytucji, która używa danej aplikacji. Nie traci się czasu na komunikację i złożenie zamówienia, nie tworzy się kolejki do kasy</w:t>
      </w:r>
      <w:r>
        <w:t>,</w:t>
      </w:r>
      <w:r w:rsidRPr="00931C08">
        <w:t xml:space="preserve"> a menu jest zawsze pod ręką</w:t>
      </w:r>
      <w:r w:rsidR="00075D5C">
        <w:t>.</w:t>
      </w:r>
      <w:r w:rsidRPr="00931C08">
        <w:t xml:space="preserve"> Nie mniej ważny powód to marketing i ładn</w:t>
      </w:r>
      <w:r w:rsidR="00EC6383">
        <w:t>y wygląd</w:t>
      </w:r>
      <w:r w:rsidRPr="00931C08">
        <w:t xml:space="preserve"> aplikacj</w:t>
      </w:r>
      <w:r w:rsidR="00EC6383">
        <w:t>i</w:t>
      </w:r>
      <w:r w:rsidRPr="00931C08">
        <w:t>, któr</w:t>
      </w:r>
      <w:r w:rsidR="00EC6383">
        <w:t>y</w:t>
      </w:r>
      <w:r w:rsidRPr="00931C08">
        <w:t xml:space="preserve"> przyciąga klientów.</w:t>
      </w:r>
      <w:r>
        <w:t xml:space="preserve"> </w:t>
      </w:r>
      <w:r w:rsidRPr="00931C08">
        <w:t xml:space="preserve">Z punktu widzenia marketingu, różne punkty, które można zdobyć przy zakupie też motywują </w:t>
      </w:r>
      <w:r w:rsidR="00224518">
        <w:t xml:space="preserve">aby </w:t>
      </w:r>
      <w:r w:rsidR="00E76C46">
        <w:t>wrócić</w:t>
      </w:r>
      <w:r w:rsidR="00306C59">
        <w:t xml:space="preserve"> jeszcze raz </w:t>
      </w:r>
      <w:r w:rsidR="00E76C46">
        <w:t>do</w:t>
      </w:r>
      <w:r w:rsidR="00B52060">
        <w:t xml:space="preserve"> tej</w:t>
      </w:r>
      <w:r w:rsidR="00E76C46">
        <w:t xml:space="preserve"> aplikacji</w:t>
      </w:r>
      <w:r w:rsidR="007A5CF0">
        <w:t xml:space="preserve"> by dostać rabat lub jak</w:t>
      </w:r>
      <w:r w:rsidR="00EC3565">
        <w:t>ą</w:t>
      </w:r>
      <w:r w:rsidR="007A5CF0">
        <w:t>ś nagrodę</w:t>
      </w:r>
      <w:r w:rsidR="00805B4B">
        <w:t xml:space="preserve"> jak jest to w aplikacji </w:t>
      </w:r>
      <w:proofErr w:type="spellStart"/>
      <w:r w:rsidR="00805B4B">
        <w:t>McDonald’s</w:t>
      </w:r>
      <w:proofErr w:type="spellEnd"/>
      <w:r w:rsidRPr="00931C08">
        <w:t>. Jest to wygodniejsze niż na przykład zbierać naklejki</w:t>
      </w:r>
      <w:r>
        <w:t>, które się gubią.</w:t>
      </w:r>
    </w:p>
    <w:p w14:paraId="3822CBD6" w14:textId="77777777" w:rsidR="00EC3565" w:rsidRDefault="00753349">
      <w:pPr>
        <w:keepNext/>
        <w:spacing w:before="240"/>
        <w:jc w:val="center"/>
      </w:pPr>
      <w:r w:rsidRPr="00931C08">
        <w:rPr>
          <w:noProof/>
        </w:rPr>
        <w:drawing>
          <wp:inline distT="0" distB="0" distL="0" distR="0" wp14:anchorId="5F52AD67" wp14:editId="01D3245C">
            <wp:extent cx="2346817" cy="4174490"/>
            <wp:effectExtent l="0" t="0" r="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 rotWithShape="1">
                    <a:blip r:embed="rId9"/>
                    <a:srcRect l="11636" t="23677" r="12109"/>
                    <a:stretch/>
                  </pic:blipFill>
                  <pic:spPr bwMode="auto">
                    <a:xfrm>
                      <a:off x="0" y="0"/>
                      <a:ext cx="2347733" cy="4176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B4070" w14:textId="314D2B04" w:rsidR="00EC3565" w:rsidRPr="004F5EF0" w:rsidRDefault="00EC3565" w:rsidP="00EC3565">
      <w:pPr>
        <w:pStyle w:val="Legenda"/>
        <w:jc w:val="center"/>
        <w:rPr>
          <w:sz w:val="20"/>
          <w:szCs w:val="20"/>
        </w:rPr>
      </w:pPr>
      <w:r w:rsidRPr="003D3518">
        <w:rPr>
          <w:i w:val="0"/>
          <w:iCs w:val="0"/>
          <w:sz w:val="20"/>
          <w:szCs w:val="20"/>
        </w:rPr>
        <w:t xml:space="preserve">Rys. </w:t>
      </w:r>
      <w:r w:rsidRPr="00523423">
        <w:rPr>
          <w:i w:val="0"/>
          <w:iCs w:val="0"/>
          <w:sz w:val="20"/>
          <w:szCs w:val="20"/>
        </w:rPr>
        <w:fldChar w:fldCharType="begin"/>
      </w:r>
      <w:r w:rsidRPr="00523423">
        <w:rPr>
          <w:i w:val="0"/>
          <w:iCs w:val="0"/>
          <w:sz w:val="20"/>
          <w:szCs w:val="20"/>
        </w:rPr>
        <w:instrText xml:space="preserve"> SEQ Rys. \* ARABIC </w:instrText>
      </w:r>
      <w:r w:rsidRPr="00523423">
        <w:rPr>
          <w:i w:val="0"/>
          <w:iCs w:val="0"/>
          <w:sz w:val="20"/>
          <w:szCs w:val="20"/>
        </w:rPr>
        <w:fldChar w:fldCharType="separate"/>
      </w:r>
      <w:r w:rsidR="00FA4752">
        <w:rPr>
          <w:i w:val="0"/>
          <w:iCs w:val="0"/>
          <w:noProof/>
          <w:sz w:val="20"/>
          <w:szCs w:val="20"/>
        </w:rPr>
        <w:t>1</w:t>
      </w:r>
      <w:r w:rsidRPr="00523423">
        <w:rPr>
          <w:i w:val="0"/>
          <w:iCs w:val="0"/>
          <w:sz w:val="20"/>
          <w:szCs w:val="20"/>
        </w:rPr>
        <w:fldChar w:fldCharType="end"/>
      </w:r>
      <w:r w:rsidRPr="003D3518">
        <w:rPr>
          <w:i w:val="0"/>
          <w:iCs w:val="0"/>
          <w:sz w:val="20"/>
          <w:szCs w:val="20"/>
        </w:rPr>
        <w:t xml:space="preserve"> Aplikacja mobilna </w:t>
      </w:r>
      <w:proofErr w:type="spellStart"/>
      <w:r w:rsidRPr="003D3518">
        <w:rPr>
          <w:i w:val="0"/>
          <w:iCs w:val="0"/>
          <w:sz w:val="20"/>
          <w:szCs w:val="20"/>
        </w:rPr>
        <w:t>McDonald‘s</w:t>
      </w:r>
      <w:proofErr w:type="spellEnd"/>
      <w:r w:rsidRPr="003D3518">
        <w:rPr>
          <w:i w:val="0"/>
          <w:iCs w:val="0"/>
          <w:sz w:val="20"/>
          <w:szCs w:val="20"/>
        </w:rPr>
        <w:br/>
        <w:t xml:space="preserve">Źródło: </w:t>
      </w:r>
      <w:hyperlink r:id="rId10" w:history="1">
        <w:r w:rsidRPr="00523423">
          <w:rPr>
            <w:rStyle w:val="Hipercze"/>
            <w:i w:val="0"/>
            <w:iCs w:val="0"/>
            <w:sz w:val="20"/>
            <w:szCs w:val="20"/>
          </w:rPr>
          <w:t>https://play.google.com/store/apps/details?id=com.mcdonalds.app&amp;hl=en_IN&amp;gl=US</w:t>
        </w:r>
      </w:hyperlink>
      <w:r w:rsidR="00D6048A" w:rsidRPr="004F5EF0">
        <w:rPr>
          <w:sz w:val="20"/>
          <w:szCs w:val="20"/>
        </w:rPr>
        <w:t>, z</w:t>
      </w:r>
      <w:r w:rsidR="00D6048A" w:rsidRPr="003D3518">
        <w:rPr>
          <w:i w:val="0"/>
          <w:iCs w:val="0"/>
          <w:sz w:val="20"/>
          <w:szCs w:val="20"/>
        </w:rPr>
        <w:t xml:space="preserve"> dnia 05.12.2021</w:t>
      </w:r>
    </w:p>
    <w:p w14:paraId="0767D3A1" w14:textId="140291E7" w:rsidR="00753349" w:rsidRDefault="005E50AE" w:rsidP="00753349">
      <w:r>
        <w:t>Na Rys.2 a</w:t>
      </w:r>
      <w:r w:rsidR="00753349" w:rsidRPr="00931C08">
        <w:t xml:space="preserve">plikacja </w:t>
      </w:r>
      <w:r w:rsidR="00275D91">
        <w:t>S</w:t>
      </w:r>
      <w:r w:rsidR="00753349" w:rsidRPr="00931C08">
        <w:t>ubway pokazuje to, jak można zaimplementować bardzo ładny widok produktu z pełną kontrolą tego, co zamawiamy. Oczywiście że dostęp do żądanych funkcji nie powinien być zbyt skomplikowany.</w:t>
      </w:r>
    </w:p>
    <w:p w14:paraId="352E7412" w14:textId="77777777" w:rsidR="00753349" w:rsidRPr="00753349" w:rsidRDefault="00753349" w:rsidP="00753349"/>
    <w:p w14:paraId="5227B34D" w14:textId="77777777" w:rsidR="00753349" w:rsidRDefault="00753349" w:rsidP="00753349">
      <w:pPr>
        <w:keepNext/>
        <w:jc w:val="center"/>
        <w:rPr>
          <w:noProof/>
        </w:rPr>
      </w:pPr>
    </w:p>
    <w:p w14:paraId="1129A0DE" w14:textId="77777777" w:rsidR="00453768" w:rsidRDefault="00753349">
      <w:pPr>
        <w:keepNext/>
        <w:jc w:val="center"/>
      </w:pPr>
      <w:r w:rsidRPr="00931C08">
        <w:rPr>
          <w:noProof/>
        </w:rPr>
        <w:drawing>
          <wp:inline distT="0" distB="0" distL="0" distR="0" wp14:anchorId="1C268C08" wp14:editId="0DD6C1A3">
            <wp:extent cx="2430673" cy="4335145"/>
            <wp:effectExtent l="0" t="0" r="8255" b="8255"/>
            <wp:docPr id="14" name="Picture 14" descr="SUBWAY® iPhone App - App Store Ap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UBWAY® iPhone App - App Store Apps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83" t="20421" r="10596"/>
                    <a:stretch/>
                  </pic:blipFill>
                  <pic:spPr bwMode="auto">
                    <a:xfrm>
                      <a:off x="0" y="0"/>
                      <a:ext cx="2435150" cy="434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966D0" w14:textId="0BF1B3D2" w:rsidR="006353F2" w:rsidRDefault="00453768" w:rsidP="006353F2">
      <w:pPr>
        <w:pStyle w:val="Legenda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FA4752">
        <w:rPr>
          <w:i w:val="0"/>
          <w:iCs w:val="0"/>
          <w:noProof/>
          <w:sz w:val="20"/>
          <w:szCs w:val="20"/>
        </w:rPr>
        <w:t>2</w:t>
      </w:r>
      <w:r w:rsidRPr="004F5EF0">
        <w:rPr>
          <w:i w:val="0"/>
          <w:iCs w:val="0"/>
          <w:sz w:val="20"/>
          <w:szCs w:val="20"/>
        </w:rPr>
        <w:fldChar w:fldCharType="end"/>
      </w:r>
      <w:r w:rsidR="00753349" w:rsidRPr="004F5EF0">
        <w:rPr>
          <w:i w:val="0"/>
          <w:iCs w:val="0"/>
          <w:sz w:val="20"/>
          <w:szCs w:val="20"/>
        </w:rPr>
        <w:t xml:space="preserve"> Aplikacja mobilna Subway</w:t>
      </w:r>
      <w:r w:rsidR="00753349" w:rsidRPr="004F5EF0">
        <w:rPr>
          <w:i w:val="0"/>
          <w:iCs w:val="0"/>
          <w:sz w:val="20"/>
          <w:szCs w:val="20"/>
        </w:rPr>
        <w:br/>
        <w:t xml:space="preserve">Źródło: </w:t>
      </w:r>
      <w:hyperlink r:id="rId12" w:history="1">
        <w:r w:rsidR="00753349" w:rsidRPr="004F5EF0">
          <w:rPr>
            <w:rStyle w:val="Hipercze"/>
            <w:i w:val="0"/>
            <w:iCs w:val="0"/>
            <w:sz w:val="20"/>
            <w:szCs w:val="20"/>
          </w:rPr>
          <w:t>https://www.appstoreapps.com/app/subway/</w:t>
        </w:r>
      </w:hyperlink>
      <w:r w:rsidR="006353F2" w:rsidRPr="004F5EF0">
        <w:rPr>
          <w:sz w:val="20"/>
          <w:szCs w:val="20"/>
        </w:rPr>
        <w:t xml:space="preserve">, </w:t>
      </w:r>
      <w:r w:rsidR="006353F2" w:rsidRPr="003D3518">
        <w:rPr>
          <w:i w:val="0"/>
          <w:iCs w:val="0"/>
          <w:sz w:val="20"/>
          <w:szCs w:val="20"/>
        </w:rPr>
        <w:t>z</w:t>
      </w:r>
      <w:r w:rsidR="006353F2" w:rsidRPr="00523423">
        <w:rPr>
          <w:i w:val="0"/>
          <w:iCs w:val="0"/>
          <w:sz w:val="20"/>
          <w:szCs w:val="20"/>
        </w:rPr>
        <w:t xml:space="preserve"> dnia 05.12.2021</w:t>
      </w:r>
    </w:p>
    <w:p w14:paraId="254A778F" w14:textId="066EAB24" w:rsidR="00683383" w:rsidRPr="00931C08" w:rsidRDefault="005A2D72" w:rsidP="004F5EF0">
      <w:r w:rsidRPr="00931C08">
        <w:t xml:space="preserve">Aplikacje różnego </w:t>
      </w:r>
      <w:r w:rsidR="00790A9E">
        <w:t>przeznaczenia</w:t>
      </w:r>
      <w:r w:rsidRPr="00931C08">
        <w:t xml:space="preserve"> </w:t>
      </w:r>
      <w:r w:rsidR="00406FF1">
        <w:t xml:space="preserve">są </w:t>
      </w:r>
      <w:r w:rsidR="00606AEA">
        <w:t>publikowane</w:t>
      </w:r>
      <w:r w:rsidR="00790A9E">
        <w:t xml:space="preserve"> każdego dnia</w:t>
      </w:r>
      <w:r w:rsidRPr="00931C08">
        <w:t xml:space="preserve"> </w:t>
      </w:r>
      <w:r w:rsidR="00606AEA">
        <w:t>w</w:t>
      </w:r>
      <w:r w:rsidRPr="00931C08">
        <w:t xml:space="preserve"> tym aplikacje służące do komunikacji</w:t>
      </w:r>
      <w:r w:rsidR="004E2252" w:rsidRPr="00931C08">
        <w:t xml:space="preserve"> online,</w:t>
      </w:r>
      <w:r w:rsidRPr="00931C08">
        <w:t xml:space="preserve"> rezerwacji </w:t>
      </w:r>
      <w:r w:rsidR="00790A9E">
        <w:t xml:space="preserve">rzeczy </w:t>
      </w:r>
      <w:r w:rsidR="004E2252" w:rsidRPr="00931C08">
        <w:t xml:space="preserve">lub </w:t>
      </w:r>
      <w:r w:rsidR="00790A9E">
        <w:t>świadczenia usług</w:t>
      </w:r>
      <w:r w:rsidR="004E2252" w:rsidRPr="00931C08">
        <w:t xml:space="preserve"> dla różnych potrzeb</w:t>
      </w:r>
      <w:r w:rsidR="00C91D8B">
        <w:t xml:space="preserve"> </w:t>
      </w:r>
      <w:r w:rsidR="00C91D8B" w:rsidRPr="00C91D8B">
        <w:t>[WWW-</w:t>
      </w:r>
      <w:r w:rsidR="00D90C94">
        <w:t>2</w:t>
      </w:r>
      <w:r w:rsidR="00C91D8B" w:rsidRPr="00C91D8B">
        <w:t>, 2021]</w:t>
      </w:r>
      <w:r w:rsidR="001A3711">
        <w:t xml:space="preserve">. Problemy które rozwiązuje </w:t>
      </w:r>
      <w:r w:rsidR="00C01FD1">
        <w:t xml:space="preserve">realizowana </w:t>
      </w:r>
      <w:r w:rsidR="001A3711">
        <w:t xml:space="preserve">aplikacją to automatyzacja </w:t>
      </w:r>
      <w:r w:rsidR="00B07738">
        <w:t>wymienionych</w:t>
      </w:r>
      <w:r w:rsidR="00C549DC">
        <w:t xml:space="preserve"> </w:t>
      </w:r>
      <w:r w:rsidR="001A3711">
        <w:t>procesów biznesowych celem czego jest skrócenie czasu oczekiwania oraz zamówienia</w:t>
      </w:r>
      <w:r w:rsidR="004E2252" w:rsidRPr="00931C08">
        <w:t>.</w:t>
      </w:r>
      <w:r w:rsidR="001A3711">
        <w:t xml:space="preserve"> Oprócz tego, r</w:t>
      </w:r>
      <w:r w:rsidR="00531474">
        <w:t>obiąc wnioski z powyższych aplikacji, k</w:t>
      </w:r>
      <w:r w:rsidR="00247965">
        <w:t>orzystanie</w:t>
      </w:r>
      <w:r w:rsidRPr="00931C08">
        <w:t xml:space="preserve"> z</w:t>
      </w:r>
      <w:r w:rsidR="00704E71">
        <w:t> </w:t>
      </w:r>
      <w:r w:rsidR="00B2578D">
        <w:t xml:space="preserve">programu </w:t>
      </w:r>
      <w:r w:rsidRPr="00931C08">
        <w:t>powinn</w:t>
      </w:r>
      <w:r w:rsidR="00247965">
        <w:t xml:space="preserve">o być </w:t>
      </w:r>
      <w:r w:rsidR="00247965" w:rsidRPr="00931C08">
        <w:t xml:space="preserve">łatwe </w:t>
      </w:r>
      <w:r w:rsidR="00D17741">
        <w:t xml:space="preserve">do </w:t>
      </w:r>
      <w:r w:rsidR="00247965" w:rsidRPr="00931C08">
        <w:t>przyzwyczajenia się</w:t>
      </w:r>
      <w:r w:rsidR="00247965">
        <w:t xml:space="preserve"> </w:t>
      </w:r>
      <w:r w:rsidR="00D17741">
        <w:t xml:space="preserve">ze strony </w:t>
      </w:r>
      <w:r w:rsidR="00247965" w:rsidRPr="00931C08">
        <w:t>użytkowania</w:t>
      </w:r>
      <w:r w:rsidR="00AE5EB7">
        <w:t>,</w:t>
      </w:r>
      <w:r w:rsidRPr="00931C08">
        <w:t xml:space="preserve"> </w:t>
      </w:r>
      <w:r w:rsidR="00D17741">
        <w:t xml:space="preserve">czyli </w:t>
      </w:r>
      <w:r w:rsidR="0018104C">
        <w:t>interfejs</w:t>
      </w:r>
      <w:r w:rsidR="00D17741">
        <w:t xml:space="preserve"> musi być </w:t>
      </w:r>
      <w:r w:rsidRPr="00931C08">
        <w:t>intuicyjn</w:t>
      </w:r>
      <w:r w:rsidR="0018104C">
        <w:t>y</w:t>
      </w:r>
      <w:r w:rsidR="00D17741">
        <w:t>, ma</w:t>
      </w:r>
      <w:r w:rsidR="00466769" w:rsidRPr="00931C08">
        <w:t xml:space="preserve"> sprawnie działać na różnych wersjach i systemach operacyjnych</w:t>
      </w:r>
      <w:r w:rsidR="00A12DB3" w:rsidRPr="00931C08">
        <w:t xml:space="preserve"> oraz łatwa w</w:t>
      </w:r>
      <w:r w:rsidR="000F29CD">
        <w:t xml:space="preserve"> </w:t>
      </w:r>
      <w:r w:rsidR="00A12DB3" w:rsidRPr="00931C08">
        <w:t>wspieraniu i</w:t>
      </w:r>
      <w:r w:rsidR="00F83715">
        <w:t> </w:t>
      </w:r>
      <w:r w:rsidR="00A12DB3" w:rsidRPr="00931C08">
        <w:t>rozwoju ze strony deweloperów.</w:t>
      </w:r>
      <w:r w:rsidR="006E69E2">
        <w:t xml:space="preserve"> </w:t>
      </w:r>
      <w:r w:rsidR="00683383" w:rsidRPr="00931C08">
        <w:br w:type="page"/>
      </w:r>
    </w:p>
    <w:p w14:paraId="60B721FD" w14:textId="6A005E8E" w:rsidR="0047680B" w:rsidRDefault="00F566F2" w:rsidP="009F4AB4">
      <w:pPr>
        <w:pStyle w:val="Nagwek2"/>
        <w:ind w:left="180" w:hanging="180"/>
      </w:pPr>
      <w:r>
        <w:lastRenderedPageBreak/>
        <w:t xml:space="preserve"> </w:t>
      </w:r>
      <w:bookmarkStart w:id="223" w:name="_Toc103343195"/>
      <w:r>
        <w:t>Technologie informatyczne</w:t>
      </w:r>
      <w:bookmarkEnd w:id="223"/>
    </w:p>
    <w:p w14:paraId="4E6EDC8F" w14:textId="7538093C" w:rsidR="00861617" w:rsidRPr="00931C08" w:rsidRDefault="001605D3" w:rsidP="00A269F0">
      <w:r>
        <w:t xml:space="preserve">Przed wyborem technologii do implementacji aplikacji warto zwrócić uwagę na docelowe systemy operacyjne. </w:t>
      </w:r>
      <w:r w:rsidR="00861617" w:rsidRPr="00931C08">
        <w:t xml:space="preserve">Najpopularniejszym </w:t>
      </w:r>
      <w:r w:rsidR="00861617">
        <w:t xml:space="preserve">mobilnym </w:t>
      </w:r>
      <w:r w:rsidR="00861617" w:rsidRPr="00931C08">
        <w:t>systemem operacyjnym na świecie, który pojawił się jako projekt open-</w:t>
      </w:r>
      <w:proofErr w:type="spellStart"/>
      <w:r w:rsidR="00861617" w:rsidRPr="00931C08">
        <w:t>source</w:t>
      </w:r>
      <w:proofErr w:type="spellEnd"/>
      <w:r w:rsidR="00861617" w:rsidRPr="00931C08">
        <w:t xml:space="preserve"> </w:t>
      </w:r>
      <w:r w:rsidR="005C32F1">
        <w:t xml:space="preserve">na </w:t>
      </w:r>
      <w:r w:rsidR="00861617" w:rsidRPr="00931C08">
        <w:t>licencji Apache 2.0 jest Android. W tej chwili ilość zarejestrowanych użytkowników korzystających z tego systemu jest większa w porównaniu z systemem Windows o 7%</w:t>
      </w:r>
      <w:r w:rsidR="007C06F3">
        <w:t>,</w:t>
      </w:r>
      <w:r w:rsidR="00861617" w:rsidRPr="00931C08">
        <w:t xml:space="preserve"> a od iOS jest popularniejszy 2 razy. Android</w:t>
      </w:r>
      <w:r w:rsidR="00861617">
        <w:t>, który jest najpopularniejszy</w:t>
      </w:r>
      <w:r w:rsidR="00861617" w:rsidRPr="00931C08">
        <w:t xml:space="preserve"> stanowi 39.75%, 32.44% </w:t>
      </w:r>
      <w:r w:rsidR="000F5F0D">
        <w:t xml:space="preserve">rynku zajmuje </w:t>
      </w:r>
      <w:r w:rsidR="00861617" w:rsidRPr="00931C08">
        <w:t>Windows oraz 16.7% iOS i inne</w:t>
      </w:r>
      <w:r w:rsidR="00563351">
        <w:rPr>
          <w:lang w:val="uk-UA"/>
        </w:rPr>
        <w:t xml:space="preserve"> </w:t>
      </w:r>
      <w:r w:rsidR="00563351" w:rsidRPr="00563351">
        <w:t>[WWW-</w:t>
      </w:r>
      <w:r w:rsidR="00D90C94">
        <w:t>3</w:t>
      </w:r>
      <w:r w:rsidR="00563351" w:rsidRPr="00563351">
        <w:t>, 2021]</w:t>
      </w:r>
      <w:r w:rsidR="00861617" w:rsidRPr="00931C08">
        <w:t xml:space="preserve">. System został </w:t>
      </w:r>
      <w:r w:rsidR="007C06F3">
        <w:t>s</w:t>
      </w:r>
      <w:r w:rsidR="00861617" w:rsidRPr="00931C08">
        <w:t xml:space="preserve">tworzony przez Android Inc., który następnie został kupiony przez Google w 2005. We wrześniu 2008 </w:t>
      </w:r>
      <w:r w:rsidR="00861617" w:rsidRPr="00931C08">
        <w:rPr>
          <w:color w:val="000000" w:themeColor="text1"/>
        </w:rPr>
        <w:t xml:space="preserve">była przedstawiona pierwsza wersja systemu. W 2009 roku została wydana aktualizacja pod </w:t>
      </w:r>
      <w:r w:rsidR="00861617" w:rsidRPr="00931C08">
        <w:rPr>
          <w:rFonts w:asciiTheme="majorHAnsi" w:hAnsiTheme="majorHAnsi" w:cstheme="majorHAnsi"/>
          <w:color w:val="000000" w:themeColor="text1"/>
        </w:rPr>
        <w:t xml:space="preserve">nazwą </w:t>
      </w:r>
      <w:proofErr w:type="spellStart"/>
      <w:r w:rsidR="00861617" w:rsidRPr="00931C08">
        <w:rPr>
          <w:rFonts w:asciiTheme="majorHAnsi" w:hAnsiTheme="majorHAnsi" w:cstheme="majorHAnsi"/>
          <w:color w:val="000000" w:themeColor="text1"/>
        </w:rPr>
        <w:t>Cupcake</w:t>
      </w:r>
      <w:proofErr w:type="spellEnd"/>
      <w:r w:rsidR="00861617" w:rsidRPr="00931C08">
        <w:rPr>
          <w:rFonts w:asciiTheme="majorHAnsi" w:hAnsiTheme="majorHAnsi" w:cstheme="majorHAnsi"/>
          <w:color w:val="000000" w:themeColor="text1"/>
        </w:rPr>
        <w:t xml:space="preserve"> i wszystkie </w:t>
      </w:r>
      <w:r w:rsidR="00861617">
        <w:rPr>
          <w:rFonts w:asciiTheme="majorHAnsi" w:hAnsiTheme="majorHAnsi" w:cstheme="majorHAnsi"/>
          <w:color w:val="000000" w:themeColor="text1"/>
        </w:rPr>
        <w:t>następne w</w:t>
      </w:r>
      <w:r w:rsidR="00861617" w:rsidRPr="00931C08">
        <w:rPr>
          <w:rFonts w:asciiTheme="majorHAnsi" w:hAnsiTheme="majorHAnsi" w:cstheme="majorHAnsi"/>
          <w:color w:val="000000" w:themeColor="text1"/>
        </w:rPr>
        <w:t>ersje zaczyna</w:t>
      </w:r>
      <w:r w:rsidR="00861617">
        <w:rPr>
          <w:rFonts w:asciiTheme="majorHAnsi" w:hAnsiTheme="majorHAnsi" w:cstheme="majorHAnsi"/>
          <w:color w:val="000000" w:themeColor="text1"/>
        </w:rPr>
        <w:t>ły</w:t>
      </w:r>
      <w:r w:rsidR="00861617" w:rsidRPr="00931C08">
        <w:rPr>
          <w:rFonts w:asciiTheme="majorHAnsi" w:hAnsiTheme="majorHAnsi" w:cstheme="majorHAnsi"/>
          <w:color w:val="000000" w:themeColor="text1"/>
        </w:rPr>
        <w:t xml:space="preserve"> się kolejną literą łacińskiego alfabetu nazwą jakiegoś deseru, czyli: </w:t>
      </w:r>
      <w:r w:rsidR="00861617" w:rsidRPr="00931C08"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1.6 </w:t>
      </w:r>
      <w:proofErr w:type="spellStart"/>
      <w:r w:rsidR="00861617" w:rsidRPr="00931C08">
        <w:rPr>
          <w:rFonts w:asciiTheme="majorHAnsi" w:hAnsiTheme="majorHAnsi" w:cstheme="majorHAnsi"/>
          <w:color w:val="000000" w:themeColor="text1"/>
          <w:shd w:val="clear" w:color="auto" w:fill="FFFFFF"/>
        </w:rPr>
        <w:t>Donut</w:t>
      </w:r>
      <w:proofErr w:type="spellEnd"/>
      <w:r w:rsidR="00861617" w:rsidRPr="00931C08"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, 2.0/2.1 </w:t>
      </w:r>
      <w:proofErr w:type="spellStart"/>
      <w:r w:rsidR="00861617" w:rsidRPr="00931C08">
        <w:rPr>
          <w:rFonts w:asciiTheme="majorHAnsi" w:hAnsiTheme="majorHAnsi" w:cstheme="majorHAnsi"/>
          <w:color w:val="000000" w:themeColor="text1"/>
          <w:shd w:val="clear" w:color="auto" w:fill="FFFFFF"/>
        </w:rPr>
        <w:t>Eclair</w:t>
      </w:r>
      <w:proofErr w:type="spellEnd"/>
      <w:r w:rsidR="00861617" w:rsidRPr="00931C08"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 i tak do wersji 9.0 Pie</w:t>
      </w:r>
      <w:r w:rsidR="00861617"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, </w:t>
      </w:r>
      <w:r w:rsidR="006F2C0C">
        <w:rPr>
          <w:rFonts w:asciiTheme="majorHAnsi" w:hAnsiTheme="majorHAnsi" w:cstheme="majorHAnsi"/>
          <w:color w:val="000000" w:themeColor="text1"/>
          <w:shd w:val="clear" w:color="auto" w:fill="FFFFFF"/>
        </w:rPr>
        <w:t>a</w:t>
      </w:r>
      <w:r w:rsidR="00FB1CD0">
        <w:rPr>
          <w:rFonts w:asciiTheme="majorHAnsi" w:hAnsiTheme="majorHAnsi" w:cstheme="majorHAnsi"/>
          <w:color w:val="000000" w:themeColor="text1"/>
          <w:shd w:val="clear" w:color="auto" w:fill="FFFFFF"/>
        </w:rPr>
        <w:t> </w:t>
      </w:r>
      <w:r w:rsidR="00861617">
        <w:rPr>
          <w:rFonts w:asciiTheme="majorHAnsi" w:hAnsiTheme="majorHAnsi" w:cstheme="majorHAnsi"/>
          <w:color w:val="000000" w:themeColor="text1"/>
          <w:shd w:val="clear" w:color="auto" w:fill="FFFFFF"/>
        </w:rPr>
        <w:t>dalej tylko numeracj</w:t>
      </w:r>
      <w:r w:rsidR="006F2C0C">
        <w:rPr>
          <w:rFonts w:asciiTheme="majorHAnsi" w:hAnsiTheme="majorHAnsi" w:cstheme="majorHAnsi"/>
          <w:color w:val="000000" w:themeColor="text1"/>
          <w:shd w:val="clear" w:color="auto" w:fill="FFFFFF"/>
        </w:rPr>
        <w:t>ą</w:t>
      </w:r>
      <w:r w:rsidR="00861617">
        <w:rPr>
          <w:rFonts w:asciiTheme="majorHAnsi" w:hAnsiTheme="majorHAnsi" w:cstheme="majorHAnsi"/>
          <w:color w:val="000000" w:themeColor="text1"/>
          <w:shd w:val="clear" w:color="auto" w:fill="FFFFFF"/>
        </w:rPr>
        <w:t>.</w:t>
      </w:r>
      <w:r w:rsidR="00861617" w:rsidRPr="00931C08">
        <w:rPr>
          <w:rFonts w:asciiTheme="majorHAnsi" w:hAnsiTheme="majorHAnsi" w:cstheme="majorHAnsi"/>
          <w:color w:val="000000" w:themeColor="text1"/>
        </w:rPr>
        <w:t xml:space="preserve"> W czasie ewolucji pokonał </w:t>
      </w:r>
      <w:r w:rsidR="00861617" w:rsidRPr="00931C08">
        <w:t xml:space="preserve">konkurentów </w:t>
      </w:r>
      <w:r w:rsidR="00861617" w:rsidRPr="00931C08">
        <w:rPr>
          <w:rFonts w:asciiTheme="majorHAnsi" w:hAnsiTheme="majorHAnsi" w:cstheme="majorHAnsi"/>
          <w:color w:val="000000" w:themeColor="text1"/>
        </w:rPr>
        <w:t>jak Windows Phone, BlackBerry</w:t>
      </w:r>
      <w:r w:rsidR="00861617" w:rsidRPr="00931C08">
        <w:rPr>
          <w:rFonts w:asciiTheme="majorHAnsi" w:hAnsiTheme="majorHAnsi" w:cstheme="majorHAnsi"/>
        </w:rPr>
        <w:t xml:space="preserve"> oraz </w:t>
      </w:r>
      <w:proofErr w:type="spellStart"/>
      <w:r w:rsidR="00861617" w:rsidRPr="00931C08">
        <w:rPr>
          <w:rFonts w:asciiTheme="majorHAnsi" w:hAnsiTheme="majorHAnsi" w:cstheme="majorHAnsi"/>
        </w:rPr>
        <w:t>Symbian</w:t>
      </w:r>
      <w:proofErr w:type="spellEnd"/>
      <w:r w:rsidR="00861617">
        <w:rPr>
          <w:rFonts w:asciiTheme="majorHAnsi" w:hAnsiTheme="majorHAnsi" w:cstheme="majorHAnsi"/>
        </w:rPr>
        <w:t xml:space="preserve"> firmy Nokia</w:t>
      </w:r>
      <w:r w:rsidR="00861617" w:rsidRPr="00931C08">
        <w:rPr>
          <w:rFonts w:asciiTheme="majorHAnsi" w:hAnsiTheme="majorHAnsi" w:cstheme="majorHAnsi"/>
        </w:rPr>
        <w:t>. Wśród</w:t>
      </w:r>
      <w:r w:rsidR="00861617" w:rsidRPr="00931C08">
        <w:t xml:space="preserve"> mobilnych systemów operacyjnych obecnie jedynym konkurentem tego systemu </w:t>
      </w:r>
      <w:proofErr w:type="spellStart"/>
      <w:r w:rsidR="00861617" w:rsidRPr="00931C08">
        <w:t>Linuxowego</w:t>
      </w:r>
      <w:proofErr w:type="spellEnd"/>
      <w:r w:rsidR="00861617" w:rsidRPr="00931C08">
        <w:t xml:space="preserve"> jest produkt firmy Apple, czyli iOS. </w:t>
      </w:r>
    </w:p>
    <w:p w14:paraId="0E1038A9" w14:textId="7BCDB4F4" w:rsidR="00861617" w:rsidRPr="00931C08" w:rsidRDefault="00861617" w:rsidP="00A269F0">
      <w:pPr>
        <w:ind w:firstLine="360"/>
      </w:pPr>
      <w:r w:rsidRPr="00931C08">
        <w:t xml:space="preserve">Co do historii iPhone OS można powiedzieć, że w swoich czasach to była naprawdę rewolucja w świecie technologii. Na pierwszy rzut oka te smartfony podbijają niezrównanym designem zarówno samego telefonu, jak i systemu operacyjnego. Oprócz wyglądu i interfejsu jest możliwość dokonania transakcji bezdotykowych, </w:t>
      </w:r>
      <w:proofErr w:type="spellStart"/>
      <w:r w:rsidRPr="00931C08">
        <w:t>FaceID</w:t>
      </w:r>
      <w:proofErr w:type="spellEnd"/>
      <w:r w:rsidRPr="00931C08">
        <w:t xml:space="preserve">, </w:t>
      </w:r>
      <w:proofErr w:type="spellStart"/>
      <w:r w:rsidRPr="00931C08">
        <w:t>Siri</w:t>
      </w:r>
      <w:proofErr w:type="spellEnd"/>
      <w:r w:rsidRPr="00931C08">
        <w:t xml:space="preserve"> i inne nowoczesne technologie. Owszem, że takie same możliwości są na telefonach z systemem operacyjnym Android, </w:t>
      </w:r>
      <w:r>
        <w:t>na przykład</w:t>
      </w:r>
      <w:r w:rsidRPr="00931C08">
        <w:t xml:space="preserve"> Samsung, Xiaomi, Google </w:t>
      </w:r>
      <w:proofErr w:type="spellStart"/>
      <w:r w:rsidRPr="00931C08">
        <w:t>Pixel</w:t>
      </w:r>
      <w:proofErr w:type="spellEnd"/>
      <w:r w:rsidRPr="00931C08">
        <w:t xml:space="preserve"> </w:t>
      </w:r>
      <w:r>
        <w:t>lub</w:t>
      </w:r>
      <w:r w:rsidRPr="00931C08">
        <w:t xml:space="preserve"> inne. Jednak Apple udało się dopracować te technologie do perfekcji, mimo t</w:t>
      </w:r>
      <w:r w:rsidR="000E20BE">
        <w:t>ego</w:t>
      </w:r>
      <w:r w:rsidRPr="00931C08">
        <w:t>, że jak i w każdym innym telefonie są wady jak i zalety.</w:t>
      </w:r>
    </w:p>
    <w:p w14:paraId="1F5A75A7" w14:textId="77777777" w:rsidR="00861617" w:rsidRPr="00931C08" w:rsidRDefault="00861617" w:rsidP="00861617">
      <w:pPr>
        <w:ind w:firstLine="360"/>
      </w:pPr>
      <w:r w:rsidRPr="00931C08">
        <w:t xml:space="preserve">Obecność systemu operacyjnego jest główną cechą wyróżniającą smartfon od zwykłego telefonu komórkowego. Przy wyborze konkretnego systemu operacyjnego jest często czynnikiem decydującym o modelu telefonu lub innego urządzenia. Najpopularniejsze systemy operacyjne dla smartfonów to: </w:t>
      </w:r>
    </w:p>
    <w:p w14:paraId="6C603B5E" w14:textId="77777777" w:rsidR="00861617" w:rsidRPr="000E79ED" w:rsidRDefault="00861617" w:rsidP="005357A4">
      <w:pPr>
        <w:pStyle w:val="Akapitzlist"/>
        <w:numPr>
          <w:ilvl w:val="0"/>
          <w:numId w:val="31"/>
        </w:numPr>
      </w:pPr>
      <w:r w:rsidRPr="000E79ED">
        <w:t xml:space="preserve">Android - system operacyjny też dla tabletów, e-booków, odtwarzaczy cyfrowych, zegarków i notebooków. Oparty na jądrze Linux. Po nabyciu praw, Google utworzyło organizację Open </w:t>
      </w:r>
      <w:proofErr w:type="spellStart"/>
      <w:r w:rsidRPr="000E79ED">
        <w:t>Handset</w:t>
      </w:r>
      <w:proofErr w:type="spellEnd"/>
      <w:r w:rsidRPr="000E79ED">
        <w:t xml:space="preserve"> Alliance (OHA), która obecnie wspiera i rozwija platformę. Android co pozwala na tworzenie aplikacji opartych na Javie, które sterują urządzeniem za pomocą bibliotek Android NDK (</w:t>
      </w:r>
      <w:r w:rsidRPr="000E79ED">
        <w:rPr>
          <w:i/>
          <w:iCs/>
        </w:rPr>
        <w:t>ang. Android Native Development Kit</w:t>
      </w:r>
      <w:r w:rsidRPr="000E79ED">
        <w:t xml:space="preserve">) opracowanych przez Google, napisanych w językach C i C++; </w:t>
      </w:r>
    </w:p>
    <w:p w14:paraId="3641DAE3" w14:textId="42D26BBA" w:rsidR="00861617" w:rsidRPr="000E79ED" w:rsidRDefault="00861617" w:rsidP="005357A4">
      <w:pPr>
        <w:pStyle w:val="Akapitzlist"/>
        <w:numPr>
          <w:ilvl w:val="0"/>
          <w:numId w:val="31"/>
        </w:numPr>
      </w:pPr>
      <w:r w:rsidRPr="000E79ED">
        <w:t xml:space="preserve">iOS (iPhone OS do 24 czerwca 2010) to mobilny system operacyjny, opracowany i produkowany przez amerykańską firmę Apple. Został wydany w 2007 roku; początkowo dla iPhone ‘a i iPoda </w:t>
      </w:r>
      <w:proofErr w:type="spellStart"/>
      <w:r w:rsidRPr="000E79ED">
        <w:t>Touch</w:t>
      </w:r>
      <w:proofErr w:type="spellEnd"/>
      <w:r w:rsidRPr="000E79ED">
        <w:t xml:space="preserve"> a później dla urządzeń takich jak iPad i Apple TV. W przeciwieństwie do Google Android, jest on dostępny tylko dla urządzeń firmy Apple;</w:t>
      </w:r>
    </w:p>
    <w:p w14:paraId="599A497A" w14:textId="17E172B9" w:rsidR="005A1272" w:rsidRPr="00931C08" w:rsidRDefault="000E79ED" w:rsidP="005357A4">
      <w:pPr>
        <w:spacing w:before="240"/>
        <w:ind w:firstLine="360"/>
      </w:pPr>
      <w:r>
        <w:t xml:space="preserve">W następnym </w:t>
      </w:r>
      <w:r w:rsidR="009403C4">
        <w:t>pod</w:t>
      </w:r>
      <w:r>
        <w:t>rozdziale z</w:t>
      </w:r>
      <w:r w:rsidR="005A1272" w:rsidRPr="00931C08">
        <w:t>ostaną opisane wybrane technologie w porównaniu do innych możliwych rozwiązań</w:t>
      </w:r>
      <w:r w:rsidR="006D2D43" w:rsidRPr="00931C08">
        <w:t xml:space="preserve"> oraz </w:t>
      </w:r>
      <w:r w:rsidR="001A532A" w:rsidRPr="00931C08">
        <w:t>podejści</w:t>
      </w:r>
      <w:r w:rsidR="00BA5EA1">
        <w:t>a</w:t>
      </w:r>
      <w:r w:rsidR="001A532A" w:rsidRPr="00931C08">
        <w:t xml:space="preserve"> architektoniczne i projektowe</w:t>
      </w:r>
      <w:r w:rsidR="006D2D43" w:rsidRPr="00931C08">
        <w:t xml:space="preserve"> </w:t>
      </w:r>
      <w:r w:rsidR="00C65A06" w:rsidRPr="00931C08">
        <w:t>realizowanego</w:t>
      </w:r>
      <w:r w:rsidR="006D2D43" w:rsidRPr="00931C08">
        <w:t xml:space="preserve"> </w:t>
      </w:r>
      <w:r w:rsidR="00EA7C2B">
        <w:t>systemu</w:t>
      </w:r>
      <w:r w:rsidR="005A1272" w:rsidRPr="00931C08">
        <w:t xml:space="preserve">. Będzie opisana analiza rynku pod kątem celów wykorzystania aplikacji dla danej branży. </w:t>
      </w:r>
    </w:p>
    <w:p w14:paraId="41AB9BC1" w14:textId="6AA75EB5" w:rsidR="00FF1877" w:rsidRDefault="00E31E1B">
      <w:pPr>
        <w:pStyle w:val="Nagwek3"/>
        <w:ind w:left="360" w:hanging="360"/>
      </w:pPr>
      <w:r>
        <w:t xml:space="preserve"> </w:t>
      </w:r>
      <w:bookmarkStart w:id="224" w:name="_Toc103343196"/>
      <w:r w:rsidR="0014037C" w:rsidRPr="00931C08">
        <w:t>Porównywanie narzędzi i technologii mobiln</w:t>
      </w:r>
      <w:r w:rsidR="00377970" w:rsidRPr="00931C08">
        <w:t>ych</w:t>
      </w:r>
      <w:bookmarkEnd w:id="224"/>
    </w:p>
    <w:p w14:paraId="6DED30C2" w14:textId="21A43C01" w:rsidR="005357A4" w:rsidRPr="005357A4" w:rsidRDefault="005357A4" w:rsidP="005357A4">
      <w:r>
        <w:t xml:space="preserve">Języki programowania mobilne nieco się różnią od języków programowania systemów desktopowych lub webowych. Wynika to z tego, że logika która jest napisana jako reakcja na działania użytkownika </w:t>
      </w:r>
      <w:r w:rsidR="00C44978">
        <w:t xml:space="preserve">najczęściej jest powiązana z </w:t>
      </w:r>
      <w:r w:rsidR="00312DFF">
        <w:t xml:space="preserve">językiem </w:t>
      </w:r>
      <w:r w:rsidR="00C44978">
        <w:t>X</w:t>
      </w:r>
      <w:r w:rsidR="00CA3460">
        <w:t>A</w:t>
      </w:r>
      <w:r w:rsidR="00C44978">
        <w:t>ML</w:t>
      </w:r>
      <w:r w:rsidR="00312DFF">
        <w:t>,</w:t>
      </w:r>
      <w:r w:rsidR="00CA3460">
        <w:t xml:space="preserve"> </w:t>
      </w:r>
      <w:r w:rsidR="00C44978">
        <w:t>który służy do tworzenia UI.</w:t>
      </w:r>
      <w:r w:rsidR="003268F7">
        <w:t xml:space="preserve"> Przy wyborze technologii do implementacji porównywałem następne instrumenty:</w:t>
      </w:r>
    </w:p>
    <w:p w14:paraId="57C7A85F" w14:textId="695C356E" w:rsidR="00033725" w:rsidRPr="00931C08" w:rsidRDefault="00033725">
      <w:pPr>
        <w:pStyle w:val="Akapitzlist"/>
        <w:numPr>
          <w:ilvl w:val="0"/>
          <w:numId w:val="11"/>
        </w:numPr>
        <w:ind w:hanging="360"/>
      </w:pPr>
      <w:r w:rsidRPr="00931C08">
        <w:t>Kotlin</w:t>
      </w:r>
      <w:r w:rsidR="002122E8">
        <w:t xml:space="preserve"> </w:t>
      </w:r>
      <w:r w:rsidRPr="00931C08">
        <w:t>–</w:t>
      </w:r>
      <w:r w:rsidR="00A00667">
        <w:t xml:space="preserve"> </w:t>
      </w:r>
      <w:r w:rsidR="00FC2D58" w:rsidRPr="00931C08">
        <w:t xml:space="preserve">język programowania </w:t>
      </w:r>
      <w:r w:rsidR="002122E8">
        <w:t>działający na JVM</w:t>
      </w:r>
      <w:r w:rsidR="002122E8" w:rsidRPr="00931C08">
        <w:t xml:space="preserve"> </w:t>
      </w:r>
      <w:r w:rsidR="00FC2D58" w:rsidRPr="00931C08">
        <w:t>systemu Android</w:t>
      </w:r>
      <w:r w:rsidR="00C14A57">
        <w:t xml:space="preserve"> z </w:t>
      </w:r>
      <w:r w:rsidR="00146740">
        <w:t>funkcją</w:t>
      </w:r>
      <w:r w:rsidR="00C14A57">
        <w:t xml:space="preserve"> pod nazwą „</w:t>
      </w:r>
      <w:proofErr w:type="spellStart"/>
      <w:r w:rsidR="00C14A57">
        <w:t>Multiplatform</w:t>
      </w:r>
      <w:proofErr w:type="spellEnd"/>
      <w:r w:rsidR="00C14A57">
        <w:t>”, któr</w:t>
      </w:r>
      <w:r w:rsidR="002060E3">
        <w:t>a</w:t>
      </w:r>
      <w:r w:rsidR="00C14A57">
        <w:t xml:space="preserve"> pozwala na wykorzystanie kodu też dla systemu iOS.</w:t>
      </w:r>
      <w:r w:rsidR="00FC2D58" w:rsidRPr="00931C08">
        <w:t xml:space="preserve"> </w:t>
      </w:r>
      <w:r w:rsidR="00C14A57">
        <w:t>J</w:t>
      </w:r>
      <w:r w:rsidR="00FC2D58" w:rsidRPr="00931C08">
        <w:t xml:space="preserve">est </w:t>
      </w:r>
      <w:r w:rsidR="0015326C" w:rsidRPr="00931C08">
        <w:t>wydajniejs</w:t>
      </w:r>
      <w:r w:rsidR="00FC2D58" w:rsidRPr="00931C08">
        <w:t>zy</w:t>
      </w:r>
      <w:r w:rsidR="0015326C" w:rsidRPr="00931C08">
        <w:t xml:space="preserve"> </w:t>
      </w:r>
      <w:r w:rsidR="00FC2D58" w:rsidRPr="00931C08">
        <w:t xml:space="preserve">w porównaniu </w:t>
      </w:r>
      <w:r w:rsidR="0015326C" w:rsidRPr="00931C08">
        <w:t>d</w:t>
      </w:r>
      <w:r w:rsidR="00FC2D58" w:rsidRPr="00931C08">
        <w:t>o</w:t>
      </w:r>
      <w:r w:rsidR="0015326C" w:rsidRPr="00931C08">
        <w:t xml:space="preserve"> aplikacji </w:t>
      </w:r>
      <w:r w:rsidR="0005438B" w:rsidRPr="00931C08">
        <w:t>cross-platformowy</w:t>
      </w:r>
      <w:r w:rsidR="00313E67" w:rsidRPr="00931C08">
        <w:t>ch</w:t>
      </w:r>
      <w:r w:rsidR="00B96CC2">
        <w:t>, ponieważ n</w:t>
      </w:r>
      <w:r w:rsidR="0015326C" w:rsidRPr="00931C08">
        <w:t>atywne aplikacje pozwalają na uzyskanie bezpośredniego dostępu do podzespołów urządzenia</w:t>
      </w:r>
      <w:r w:rsidR="008D12A6" w:rsidRPr="00931C08">
        <w:t>, na przykład</w:t>
      </w:r>
      <w:r w:rsidR="004A4432" w:rsidRPr="00931C08">
        <w:t xml:space="preserve"> aparatu,</w:t>
      </w:r>
      <w:r w:rsidR="008D12A6" w:rsidRPr="00931C08">
        <w:t xml:space="preserve"> GPS</w:t>
      </w:r>
      <w:r w:rsidR="00C27C57">
        <w:t>,</w:t>
      </w:r>
      <w:r w:rsidR="008D12A6" w:rsidRPr="00931C08">
        <w:t xml:space="preserve"> czy mikrofon</w:t>
      </w:r>
      <w:r w:rsidR="004A4432" w:rsidRPr="00931C08">
        <w:t>u</w:t>
      </w:r>
      <w:r w:rsidR="0015326C" w:rsidRPr="00931C08">
        <w:t xml:space="preserve"> w bardziej wydajny sposób. </w:t>
      </w:r>
      <w:r w:rsidR="00841C88" w:rsidRPr="00931C08">
        <w:t>Jest to</w:t>
      </w:r>
      <w:r w:rsidR="0015326C" w:rsidRPr="00931C08">
        <w:t xml:space="preserve"> istotne</w:t>
      </w:r>
      <w:r w:rsidR="00841C88" w:rsidRPr="00931C08">
        <w:t xml:space="preserve"> ze względu </w:t>
      </w:r>
      <w:r w:rsidR="00B96CC2">
        <w:t xml:space="preserve">na </w:t>
      </w:r>
      <w:r w:rsidR="0015326C" w:rsidRPr="00931C08">
        <w:t>szybkość działania</w:t>
      </w:r>
      <w:r w:rsidR="00B96CC2">
        <w:t xml:space="preserve"> i</w:t>
      </w:r>
      <w:r w:rsidR="0015326C" w:rsidRPr="00931C08">
        <w:t xml:space="preserve"> ma </w:t>
      </w:r>
      <w:r w:rsidR="00B96CC2">
        <w:t xml:space="preserve">to </w:t>
      </w:r>
      <w:r w:rsidR="0015326C" w:rsidRPr="00931C08">
        <w:t>istotny wpływ na ogólną jakość aplikacji.</w:t>
      </w:r>
    </w:p>
    <w:p w14:paraId="62440219" w14:textId="56ABE6B6" w:rsidR="00844CC8" w:rsidRPr="00931C08" w:rsidRDefault="00C15870" w:rsidP="005357A4">
      <w:pPr>
        <w:pStyle w:val="Akapitzlist"/>
        <w:numPr>
          <w:ilvl w:val="0"/>
          <w:numId w:val="11"/>
        </w:numPr>
        <w:ind w:hanging="360"/>
      </w:pPr>
      <w:r w:rsidRPr="00931C08">
        <w:t xml:space="preserve">Swift – </w:t>
      </w:r>
      <w:r w:rsidR="00A564C7" w:rsidRPr="00931C08">
        <w:t xml:space="preserve">służy </w:t>
      </w:r>
      <w:r w:rsidR="003B2890" w:rsidRPr="00931C08">
        <w:t>zasadniczo</w:t>
      </w:r>
      <w:r w:rsidR="00953619" w:rsidRPr="00931C08">
        <w:t xml:space="preserve"> </w:t>
      </w:r>
      <w:r w:rsidR="003969F6" w:rsidRPr="00931C08">
        <w:t>do tworzenia aplikacji na</w:t>
      </w:r>
      <w:r w:rsidR="001C6B6E" w:rsidRPr="00931C08">
        <w:t xml:space="preserve"> iOS </w:t>
      </w:r>
      <w:r w:rsidR="008E6F29" w:rsidRPr="00931C08">
        <w:t xml:space="preserve">i </w:t>
      </w:r>
      <w:r w:rsidR="003969F6" w:rsidRPr="00931C08">
        <w:t>inne produkty Apple</w:t>
      </w:r>
      <w:r w:rsidR="00A564C7" w:rsidRPr="00931C08">
        <w:t>.</w:t>
      </w:r>
      <w:r w:rsidR="008E6F29" w:rsidRPr="00931C08">
        <w:t xml:space="preserve"> </w:t>
      </w:r>
      <w:r w:rsidR="00A564C7" w:rsidRPr="00931C08">
        <w:t>O</w:t>
      </w:r>
      <w:r w:rsidR="00953619" w:rsidRPr="00931C08">
        <w:t xml:space="preserve">d wersji </w:t>
      </w:r>
      <w:r w:rsidR="002C3B37">
        <w:t>2.2</w:t>
      </w:r>
      <w:r w:rsidR="00537C7A" w:rsidRPr="00931C08">
        <w:t xml:space="preserve"> </w:t>
      </w:r>
      <w:r w:rsidR="00953619" w:rsidRPr="00931C08">
        <w:t xml:space="preserve">pozwala na napisanie aplikacji na </w:t>
      </w:r>
      <w:r w:rsidR="002C3B37">
        <w:t>Linux</w:t>
      </w:r>
      <w:r w:rsidR="00953619" w:rsidRPr="00931C08">
        <w:t>,</w:t>
      </w:r>
      <w:r w:rsidR="008E6F29" w:rsidRPr="00931C08">
        <w:t xml:space="preserve"> </w:t>
      </w:r>
      <w:r w:rsidR="00A20F81" w:rsidRPr="00931C08">
        <w:t>a</w:t>
      </w:r>
      <w:r w:rsidR="008E6F29" w:rsidRPr="00931C08">
        <w:t xml:space="preserve"> </w:t>
      </w:r>
      <w:r w:rsidR="00953619" w:rsidRPr="00931C08">
        <w:t xml:space="preserve">od wersji </w:t>
      </w:r>
      <w:r w:rsidR="002C3B37">
        <w:t>5</w:t>
      </w:r>
      <w:r w:rsidR="00953619" w:rsidRPr="00931C08">
        <w:t>.</w:t>
      </w:r>
      <w:r w:rsidR="002C3B37">
        <w:t>3</w:t>
      </w:r>
      <w:r w:rsidR="00953619" w:rsidRPr="00931C08">
        <w:t xml:space="preserve"> na </w:t>
      </w:r>
      <w:r w:rsidR="002C3B37">
        <w:t>Windows</w:t>
      </w:r>
      <w:r w:rsidR="00953619" w:rsidRPr="00931C08">
        <w:t>. Aktualną wersją tego języka jest wersja 5.5,</w:t>
      </w:r>
      <w:r w:rsidR="00B21822">
        <w:t xml:space="preserve"> od</w:t>
      </w:r>
      <w:r w:rsidR="00953619" w:rsidRPr="00931C08">
        <w:t xml:space="preserve"> września 202</w:t>
      </w:r>
      <w:r w:rsidR="00537C7A" w:rsidRPr="00931C08">
        <w:t>0</w:t>
      </w:r>
      <w:r w:rsidR="00953619" w:rsidRPr="00931C08">
        <w:t xml:space="preserve"> roku.</w:t>
      </w:r>
      <w:r w:rsidR="00DC21A4" w:rsidRPr="00931C08">
        <w:t xml:space="preserve"> </w:t>
      </w:r>
    </w:p>
    <w:p w14:paraId="06859C0A" w14:textId="15F94276" w:rsidR="00DC21A4" w:rsidRPr="00931C08" w:rsidRDefault="00DC21A4" w:rsidP="005357A4">
      <w:pPr>
        <w:pStyle w:val="Akapitzlist"/>
      </w:pPr>
      <w:r w:rsidRPr="00931C08">
        <w:lastRenderedPageBreak/>
        <w:t>Używa kodowania UTF-</w:t>
      </w:r>
      <w:r w:rsidR="001D738B" w:rsidRPr="00931C08">
        <w:t>8,</w:t>
      </w:r>
      <w:r w:rsidRPr="00931C08">
        <w:t xml:space="preserve"> aby zoptymalizować wydajność dla szerokiej gamy przypadków użycia. Pamięć jest zarządzana automatycznie przy użyciu ścisłego, deterministycznego zliczania referencji, utrzymując zużycie pamięci na minimalnym poziomie bez kosztów ogólnych zbierania śmieci.</w:t>
      </w:r>
    </w:p>
    <w:p w14:paraId="242C3237" w14:textId="5B55EC8E" w:rsidR="00A20B7F" w:rsidRPr="00931C08" w:rsidRDefault="00033725" w:rsidP="005357A4">
      <w:pPr>
        <w:pStyle w:val="Akapitzlist"/>
        <w:numPr>
          <w:ilvl w:val="0"/>
          <w:numId w:val="11"/>
        </w:numPr>
        <w:ind w:hanging="360"/>
      </w:pPr>
      <w:proofErr w:type="spellStart"/>
      <w:r w:rsidRPr="00931C08">
        <w:t>React</w:t>
      </w:r>
      <w:proofErr w:type="spellEnd"/>
      <w:r w:rsidRPr="00931C08">
        <w:t xml:space="preserve"> </w:t>
      </w:r>
      <w:r w:rsidR="00862BE8">
        <w:t>N</w:t>
      </w:r>
      <w:r w:rsidRPr="00931C08">
        <w:t>ative</w:t>
      </w:r>
      <w:r w:rsidR="00A20B7F" w:rsidRPr="00931C08">
        <w:t xml:space="preserve"> -</w:t>
      </w:r>
      <w:r w:rsidR="00700186" w:rsidRPr="00931C08">
        <w:t xml:space="preserve"> </w:t>
      </w:r>
      <w:r w:rsidR="001B2164" w:rsidRPr="00931C08">
        <w:t>Ł</w:t>
      </w:r>
      <w:r w:rsidR="00A20B7F" w:rsidRPr="00931C08">
        <w:t xml:space="preserve">ączy elementy natywnego programowanie z </w:t>
      </w:r>
      <w:proofErr w:type="spellStart"/>
      <w:r w:rsidR="00A20B7F" w:rsidRPr="00931C08">
        <w:t>React</w:t>
      </w:r>
      <w:proofErr w:type="spellEnd"/>
      <w:r w:rsidR="008E6F29" w:rsidRPr="00931C08">
        <w:t xml:space="preserve"> i </w:t>
      </w:r>
      <w:r w:rsidR="00A20B7F" w:rsidRPr="00931C08">
        <w:t xml:space="preserve">biblioteką JavaScript do budowania interfejsów użytkownika. </w:t>
      </w:r>
      <w:r w:rsidR="00520094" w:rsidRPr="00931C08">
        <w:t>Obecnie jest wersja 0.66, mimo upływu 7 lat od premiery. O</w:t>
      </w:r>
      <w:r w:rsidR="00A20B7F" w:rsidRPr="00931C08">
        <w:t xml:space="preserve">znacza to, że </w:t>
      </w:r>
      <w:proofErr w:type="spellStart"/>
      <w:r w:rsidR="00A20B7F" w:rsidRPr="00931C08">
        <w:t>framework</w:t>
      </w:r>
      <w:proofErr w:type="spellEnd"/>
      <w:r w:rsidR="00A20B7F" w:rsidRPr="00931C08">
        <w:t xml:space="preserve"> nie jest stabilny i wciąż nie </w:t>
      </w:r>
      <w:r w:rsidR="001D738B" w:rsidRPr="00931C08">
        <w:t>wiadomo,</w:t>
      </w:r>
      <w:r w:rsidR="00520094" w:rsidRPr="00931C08">
        <w:t xml:space="preserve"> kiedy będzie nowa odsłona </w:t>
      </w:r>
      <w:r w:rsidR="00862BE8">
        <w:t>wersji</w:t>
      </w:r>
      <w:r w:rsidR="00A20B7F" w:rsidRPr="00931C08">
        <w:t>.</w:t>
      </w:r>
      <w:r w:rsidR="00844CC8" w:rsidRPr="00931C08">
        <w:t xml:space="preserve"> </w:t>
      </w:r>
      <w:r w:rsidR="00520094" w:rsidRPr="00931C08">
        <w:t>Mimo faktu, że jest ciągle rozwijany</w:t>
      </w:r>
      <w:r w:rsidR="00862BE8">
        <w:t>,</w:t>
      </w:r>
      <w:r w:rsidR="00520094" w:rsidRPr="00931C08">
        <w:t xml:space="preserve"> </w:t>
      </w:r>
      <w:r w:rsidR="00A20B7F" w:rsidRPr="00931C08">
        <w:t>deweloperzy na całym świecie (Facebook</w:t>
      </w:r>
      <w:r w:rsidR="0015490C" w:rsidRPr="00931C08">
        <w:t xml:space="preserve"> pierwszy w kolejce</w:t>
      </w:r>
      <w:r w:rsidR="00A20B7F" w:rsidRPr="00931C08">
        <w:t xml:space="preserve">) </w:t>
      </w:r>
      <w:r w:rsidR="00520094" w:rsidRPr="00931C08">
        <w:t>używają ją w dużej skali</w:t>
      </w:r>
    </w:p>
    <w:p w14:paraId="6BCA9F47" w14:textId="01C73D29" w:rsidR="009A44D3" w:rsidRPr="00931C08" w:rsidRDefault="009A44D3" w:rsidP="005357A4">
      <w:pPr>
        <w:pStyle w:val="Akapitzlist"/>
        <w:numPr>
          <w:ilvl w:val="0"/>
          <w:numId w:val="11"/>
        </w:numPr>
        <w:ind w:hanging="360"/>
      </w:pPr>
      <w:proofErr w:type="spellStart"/>
      <w:r w:rsidRPr="00931C08">
        <w:t>Xamarin</w:t>
      </w:r>
      <w:proofErr w:type="spellEnd"/>
      <w:r w:rsidRPr="00931C08">
        <w:t xml:space="preserve"> –</w:t>
      </w:r>
      <w:r w:rsidR="005651F5" w:rsidRPr="00931C08">
        <w:t xml:space="preserve"> </w:t>
      </w:r>
      <w:r w:rsidRPr="00931C08">
        <w:t xml:space="preserve">ta technologia pozwala na tworzenie </w:t>
      </w:r>
      <w:r w:rsidR="0034313B" w:rsidRPr="00931C08">
        <w:t xml:space="preserve">aplikacji </w:t>
      </w:r>
      <w:r w:rsidRPr="00931C08">
        <w:t>cross-platformowy</w:t>
      </w:r>
      <w:r w:rsidR="0034313B" w:rsidRPr="00931C08">
        <w:t>ch.</w:t>
      </w:r>
      <w:r w:rsidRPr="00931C08">
        <w:t xml:space="preserve"> </w:t>
      </w:r>
      <w:r w:rsidR="0034313B" w:rsidRPr="00931C08">
        <w:t>Z</w:t>
      </w:r>
      <w:r w:rsidRPr="00931C08">
        <w:t>aletą</w:t>
      </w:r>
      <w:r w:rsidR="00520094" w:rsidRPr="00931C08">
        <w:t xml:space="preserve"> technologii </w:t>
      </w:r>
      <w:r w:rsidR="008515D2" w:rsidRPr="00931C08">
        <w:t xml:space="preserve">możliwość zaoszczędzenia np. 30-40% budżetu tylko na napisaniu </w:t>
      </w:r>
      <w:r w:rsidR="001D738B" w:rsidRPr="00931C08">
        <w:t>kodu,</w:t>
      </w:r>
      <w:r w:rsidR="008515D2" w:rsidRPr="00931C08">
        <w:t xml:space="preserve"> ponieważ pierwsze wersje projektu będą wydane na Androida i iOS w dość krótkim </w:t>
      </w:r>
      <w:r w:rsidR="001D738B" w:rsidRPr="00931C08">
        <w:t>okresie,</w:t>
      </w:r>
      <w:r w:rsidR="008515D2" w:rsidRPr="00931C08">
        <w:t xml:space="preserve"> jeśli</w:t>
      </w:r>
      <w:r w:rsidR="00862BE8">
        <w:t xml:space="preserve"> </w:t>
      </w:r>
      <w:r w:rsidR="003A019C">
        <w:t>budżet</w:t>
      </w:r>
      <w:r w:rsidR="008515D2" w:rsidRPr="00931C08">
        <w:t xml:space="preserve"> jest ograniczony a</w:t>
      </w:r>
      <w:r w:rsidR="00FB1CD0">
        <w:t> </w:t>
      </w:r>
      <w:r w:rsidR="008515D2" w:rsidRPr="00931C08">
        <w:t>dodatkowo czas nie pozwala na wymyślne czasochłonn</w:t>
      </w:r>
      <w:r w:rsidR="00862BE8">
        <w:t>ych</w:t>
      </w:r>
      <w:r w:rsidR="008515D2" w:rsidRPr="00931C08">
        <w:t xml:space="preserve"> technologi</w:t>
      </w:r>
      <w:r w:rsidR="00862BE8">
        <w:t>i</w:t>
      </w:r>
      <w:r w:rsidRPr="00931C08">
        <w:t xml:space="preserve">. W 2016 roku Microsoft kupiła </w:t>
      </w:r>
      <w:proofErr w:type="spellStart"/>
      <w:r w:rsidRPr="00931C08">
        <w:t>Xamarin</w:t>
      </w:r>
      <w:proofErr w:type="spellEnd"/>
      <w:r w:rsidRPr="00931C08">
        <w:t>, czyli projekt Mono za $400 mln i zrobiła go darmowym</w:t>
      </w:r>
      <w:r w:rsidR="008E6F29" w:rsidRPr="00931C08">
        <w:t xml:space="preserve"> i </w:t>
      </w:r>
      <w:r w:rsidRPr="00931C08">
        <w:t>open-</w:t>
      </w:r>
      <w:proofErr w:type="spellStart"/>
      <w:r w:rsidRPr="00931C08">
        <w:t>source</w:t>
      </w:r>
      <w:proofErr w:type="spellEnd"/>
      <w:r w:rsidR="00170771" w:rsidRPr="00931C08">
        <w:t>.</w:t>
      </w:r>
    </w:p>
    <w:p w14:paraId="3547DD6C" w14:textId="70E85401" w:rsidR="00D901CB" w:rsidRPr="00931C08" w:rsidRDefault="00D901CB" w:rsidP="005357A4">
      <w:pPr>
        <w:pStyle w:val="Akapitzlist"/>
        <w:numPr>
          <w:ilvl w:val="0"/>
          <w:numId w:val="11"/>
        </w:numPr>
        <w:ind w:hanging="360"/>
        <w:rPr>
          <w:rFonts w:asciiTheme="majorHAnsi" w:hAnsiTheme="majorHAnsi" w:cstheme="majorHAnsi"/>
        </w:rPr>
      </w:pPr>
      <w:proofErr w:type="spellStart"/>
      <w:r w:rsidRPr="00931C08">
        <w:rPr>
          <w:rFonts w:asciiTheme="majorHAnsi" w:hAnsiTheme="majorHAnsi" w:cstheme="majorHAnsi"/>
        </w:rPr>
        <w:t>Fl</w:t>
      </w:r>
      <w:r w:rsidR="006D1C8B">
        <w:rPr>
          <w:rFonts w:asciiTheme="majorHAnsi" w:hAnsiTheme="majorHAnsi" w:cstheme="majorHAnsi"/>
        </w:rPr>
        <w:t>u</w:t>
      </w:r>
      <w:r w:rsidRPr="00931C08">
        <w:rPr>
          <w:rFonts w:asciiTheme="majorHAnsi" w:hAnsiTheme="majorHAnsi" w:cstheme="majorHAnsi"/>
        </w:rPr>
        <w:t>tter</w:t>
      </w:r>
      <w:proofErr w:type="spellEnd"/>
      <w:r w:rsidRPr="00931C08">
        <w:rPr>
          <w:rFonts w:asciiTheme="majorHAnsi" w:hAnsiTheme="majorHAnsi" w:cstheme="majorHAnsi"/>
        </w:rPr>
        <w:t xml:space="preserve"> - </w:t>
      </w:r>
      <w:r w:rsidR="00635C54" w:rsidRPr="00931C08">
        <w:rPr>
          <w:rFonts w:asciiTheme="majorHAnsi" w:hAnsiTheme="majorHAnsi" w:cstheme="majorHAnsi"/>
        </w:rPr>
        <w:t>w</w:t>
      </w:r>
      <w:r w:rsidRPr="00931C08">
        <w:rPr>
          <w:rFonts w:asciiTheme="majorHAnsi" w:hAnsiTheme="majorHAnsi" w:cstheme="majorHAnsi"/>
        </w:rPr>
        <w:t xml:space="preserve">edług badań przeprowadzonych w 2021 roku przez </w:t>
      </w:r>
      <w:r w:rsidR="00635C54" w:rsidRPr="00931C08">
        <w:rPr>
          <w:rFonts w:asciiTheme="majorHAnsi" w:hAnsiTheme="majorHAnsi" w:cstheme="majorHAnsi"/>
        </w:rPr>
        <w:t xml:space="preserve">niemiecką firmę </w:t>
      </w:r>
      <w:r w:rsidR="003A019C">
        <w:rPr>
          <w:rFonts w:asciiTheme="majorHAnsi" w:hAnsiTheme="majorHAnsi" w:cstheme="majorHAnsi"/>
        </w:rPr>
        <w:t>„</w:t>
      </w:r>
      <w:proofErr w:type="spellStart"/>
      <w:r w:rsidRPr="006D1C8B">
        <w:rPr>
          <w:rFonts w:asciiTheme="majorHAnsi" w:hAnsiTheme="majorHAnsi" w:cstheme="majorHAnsi"/>
        </w:rPr>
        <w:t>Statista</w:t>
      </w:r>
      <w:proofErr w:type="spellEnd"/>
      <w:r w:rsidR="003A019C">
        <w:rPr>
          <w:rFonts w:asciiTheme="majorHAnsi" w:hAnsiTheme="majorHAnsi" w:cstheme="majorHAnsi"/>
        </w:rPr>
        <w:t>”</w:t>
      </w:r>
      <w:r w:rsidRPr="00931C08">
        <w:rPr>
          <w:rFonts w:asciiTheme="majorHAnsi" w:hAnsiTheme="majorHAnsi" w:cstheme="majorHAnsi"/>
        </w:rPr>
        <w:t xml:space="preserve">, okazał się najpopularniejszym hybrydowym </w:t>
      </w:r>
      <w:proofErr w:type="spellStart"/>
      <w:r w:rsidRPr="00931C08">
        <w:rPr>
          <w:rFonts w:asciiTheme="majorHAnsi" w:hAnsiTheme="majorHAnsi" w:cstheme="majorHAnsi"/>
        </w:rPr>
        <w:t>frameworkiem</w:t>
      </w:r>
      <w:proofErr w:type="spellEnd"/>
      <w:r w:rsidRPr="00931C08">
        <w:rPr>
          <w:rFonts w:asciiTheme="majorHAnsi" w:hAnsiTheme="majorHAnsi" w:cstheme="majorHAnsi"/>
        </w:rPr>
        <w:t xml:space="preserve"> mobilnym preferowanym przez deweloperów na całym świecie, z oszałamiającym udziałem w rynku wynoszącym 42%. </w:t>
      </w:r>
      <w:r w:rsidRPr="00931C08">
        <w:t>Pozwala tworzyć na różne platformy przy użyciu tej samej bazy kodu i zachować natywną wydajność. Mnóstwo wbudowanych widżetów</w:t>
      </w:r>
      <w:r w:rsidR="008E6F29" w:rsidRPr="00931C08">
        <w:t xml:space="preserve"> i </w:t>
      </w:r>
      <w:r w:rsidRPr="00931C08">
        <w:t xml:space="preserve">hot </w:t>
      </w:r>
      <w:proofErr w:type="spellStart"/>
      <w:r w:rsidRPr="00931C08">
        <w:t>reload</w:t>
      </w:r>
      <w:proofErr w:type="spellEnd"/>
      <w:r w:rsidRPr="00931C08">
        <w:t>.</w:t>
      </w:r>
    </w:p>
    <w:p w14:paraId="5D6F21BB" w14:textId="435B986B" w:rsidR="0005438B" w:rsidRPr="00931C08" w:rsidRDefault="00033725" w:rsidP="005357A4">
      <w:pPr>
        <w:pStyle w:val="Akapitzlist"/>
        <w:numPr>
          <w:ilvl w:val="0"/>
          <w:numId w:val="11"/>
        </w:numPr>
        <w:ind w:hanging="360"/>
      </w:pPr>
      <w:r w:rsidRPr="00931C08">
        <w:t>MAUI</w:t>
      </w:r>
      <w:r w:rsidR="0005438B" w:rsidRPr="00931C08">
        <w:t xml:space="preserve"> - open-</w:t>
      </w:r>
      <w:proofErr w:type="spellStart"/>
      <w:r w:rsidR="0005438B" w:rsidRPr="00931C08">
        <w:t>source'owy</w:t>
      </w:r>
      <w:proofErr w:type="spellEnd"/>
      <w:r w:rsidR="0005438B" w:rsidRPr="00931C08">
        <w:t xml:space="preserve">, cross-platformowy </w:t>
      </w:r>
      <w:proofErr w:type="spellStart"/>
      <w:r w:rsidR="0005438B" w:rsidRPr="00931C08">
        <w:t>framework</w:t>
      </w:r>
      <w:proofErr w:type="spellEnd"/>
      <w:r w:rsidR="0005438B" w:rsidRPr="00931C08">
        <w:t xml:space="preserve"> do tworzenia natywnych aplikacji mobilnych i desktopowych za pomocą XAML i C#</w:t>
      </w:r>
      <w:r w:rsidR="00E36B51" w:rsidRPr="00931C08">
        <w:t xml:space="preserve"> docelowo na</w:t>
      </w:r>
      <w:r w:rsidR="00856658">
        <w:t xml:space="preserve"> wersji minimalnej</w:t>
      </w:r>
      <w:r w:rsidR="00E36B51" w:rsidRPr="00931C08">
        <w:t xml:space="preserve"> .NET </w:t>
      </w:r>
      <w:r w:rsidR="00095856">
        <w:t>5</w:t>
      </w:r>
      <w:r w:rsidR="00E90086">
        <w:t xml:space="preserve"> lub 6</w:t>
      </w:r>
      <w:r w:rsidR="0005438B" w:rsidRPr="00931C08">
        <w:t xml:space="preserve">. </w:t>
      </w:r>
      <w:r w:rsidR="009F67B6" w:rsidRPr="00931C08">
        <w:t xml:space="preserve">Pierwszy </w:t>
      </w:r>
      <w:proofErr w:type="spellStart"/>
      <w:r w:rsidR="009F67B6" w:rsidRPr="00931C08">
        <w:t>release</w:t>
      </w:r>
      <w:proofErr w:type="spellEnd"/>
      <w:r w:rsidR="009F67B6" w:rsidRPr="00931C08">
        <w:t xml:space="preserve"> odbył się w</w:t>
      </w:r>
      <w:r w:rsidR="0035508A">
        <w:t xml:space="preserve"> </w:t>
      </w:r>
      <w:r w:rsidR="009F67B6" w:rsidRPr="00931C08">
        <w:t>listopadzie 2021</w:t>
      </w:r>
      <w:r w:rsidR="0005438B" w:rsidRPr="00931C08">
        <w:t xml:space="preserve">, twierdząc, że jest to ewolucja ich wcześniej znanego hybrydowego </w:t>
      </w:r>
      <w:proofErr w:type="spellStart"/>
      <w:r w:rsidR="0005438B" w:rsidRPr="00931C08">
        <w:t>framework</w:t>
      </w:r>
      <w:r w:rsidR="003A019C">
        <w:t>u</w:t>
      </w:r>
      <w:proofErr w:type="spellEnd"/>
      <w:r w:rsidR="003A019C">
        <w:t xml:space="preserve"> </w:t>
      </w:r>
      <w:r w:rsidR="0005438B" w:rsidRPr="00931C08">
        <w:t xml:space="preserve">o nazwie </w:t>
      </w:r>
      <w:proofErr w:type="spellStart"/>
      <w:r w:rsidR="0005438B" w:rsidRPr="00931C08">
        <w:t>Xamarin</w:t>
      </w:r>
      <w:proofErr w:type="spellEnd"/>
      <w:r w:rsidR="0005438B" w:rsidRPr="00931C08">
        <w:t xml:space="preserve">. .NET MAUI dodał do tego zestawu wsparcie dla rozwoju aplikacji desktopowych. Zestaw narzędzi .NET MAUI zastąpił tradycyjne zestawy narzędzi </w:t>
      </w:r>
      <w:proofErr w:type="spellStart"/>
      <w:r w:rsidR="0005438B" w:rsidRPr="00931C08">
        <w:t>Xamarin</w:t>
      </w:r>
      <w:proofErr w:type="spellEnd"/>
      <w:r w:rsidR="00CA5318">
        <w:rPr>
          <w:lang w:val="uk-UA"/>
        </w:rPr>
        <w:t xml:space="preserve"> </w:t>
      </w:r>
      <w:r w:rsidR="00CA5318" w:rsidRPr="00CA5318">
        <w:rPr>
          <w:lang w:val="uk-UA"/>
        </w:rPr>
        <w:t>[WWW-4, 2021]</w:t>
      </w:r>
      <w:r w:rsidR="0005438B" w:rsidRPr="00931C08">
        <w:t>.</w:t>
      </w:r>
    </w:p>
    <w:p w14:paraId="2E363BCB" w14:textId="77777777" w:rsidR="005838A6" w:rsidRPr="00931C08" w:rsidRDefault="005838A6" w:rsidP="00E63E40">
      <w:pPr>
        <w:pStyle w:val="Akapitzlist"/>
        <w:ind w:left="0"/>
      </w:pPr>
    </w:p>
    <w:p w14:paraId="332F7DBA" w14:textId="405DFE4C" w:rsidR="00810953" w:rsidRPr="00931C08" w:rsidRDefault="00FE4419" w:rsidP="009F4AB4">
      <w:pPr>
        <w:pStyle w:val="Nagwek3"/>
        <w:ind w:left="360" w:hanging="360"/>
      </w:pPr>
      <w:r>
        <w:t xml:space="preserve"> </w:t>
      </w:r>
      <w:bookmarkStart w:id="225" w:name="_Toc103343197"/>
      <w:r w:rsidR="00810953" w:rsidRPr="00931C08">
        <w:t xml:space="preserve">Platforma </w:t>
      </w:r>
      <w:proofErr w:type="spellStart"/>
      <w:r w:rsidR="00810953" w:rsidRPr="00931C08">
        <w:t>Xamarin</w:t>
      </w:r>
      <w:bookmarkEnd w:id="225"/>
      <w:proofErr w:type="spellEnd"/>
    </w:p>
    <w:p w14:paraId="73B42630" w14:textId="70F1731D" w:rsidR="001717BE" w:rsidRPr="00931C08" w:rsidRDefault="00FE4419" w:rsidP="009F4AB4">
      <w:pPr>
        <w:pStyle w:val="Nagwek4"/>
        <w:ind w:left="540" w:hanging="540"/>
      </w:pPr>
      <w:r>
        <w:t xml:space="preserve"> </w:t>
      </w:r>
      <w:r w:rsidR="001717BE" w:rsidRPr="00931C08">
        <w:t xml:space="preserve">Składnia </w:t>
      </w:r>
      <w:proofErr w:type="spellStart"/>
      <w:r w:rsidR="001717BE" w:rsidRPr="00931C08">
        <w:t>Xamarin</w:t>
      </w:r>
      <w:proofErr w:type="spellEnd"/>
    </w:p>
    <w:p w14:paraId="3FF71B11" w14:textId="3FFE3636" w:rsidR="00810953" w:rsidRPr="00931C08" w:rsidRDefault="001354B2" w:rsidP="009F4AB4">
      <w:pPr>
        <w:spacing w:line="259" w:lineRule="auto"/>
      </w:pPr>
      <w:r w:rsidRPr="00931C08">
        <w:t>Kluczowe e</w:t>
      </w:r>
      <w:r w:rsidR="00810953" w:rsidRPr="00931C08">
        <w:t>lement</w:t>
      </w:r>
      <w:r w:rsidR="008D39C1" w:rsidRPr="00931C08">
        <w:t>y</w:t>
      </w:r>
      <w:r w:rsidR="00810953" w:rsidRPr="00931C08">
        <w:t xml:space="preserve">, które pozwalają na tworzenie aplikacji dla </w:t>
      </w:r>
      <w:r w:rsidRPr="00931C08">
        <w:t xml:space="preserve">kilku </w:t>
      </w:r>
      <w:r w:rsidR="00810953" w:rsidRPr="00931C08">
        <w:t>systemów:</w:t>
      </w:r>
    </w:p>
    <w:p w14:paraId="05D6347F" w14:textId="745C9613" w:rsidR="00810953" w:rsidRPr="00931C08" w:rsidRDefault="00810953" w:rsidP="005357A4">
      <w:pPr>
        <w:pStyle w:val="Akapitzlist"/>
        <w:numPr>
          <w:ilvl w:val="0"/>
          <w:numId w:val="7"/>
        </w:numPr>
        <w:spacing w:after="160" w:line="259" w:lineRule="auto"/>
      </w:pPr>
      <w:r w:rsidRPr="00931C08">
        <w:t xml:space="preserve">Język C# - umożliwia znajomą składnię oraz zaawansowane funkcje, takie jak uniwersalne szablony, LINQ oraz bibliotekę zadań </w:t>
      </w:r>
      <w:r w:rsidR="00814CAE" w:rsidRPr="00931C08">
        <w:t>asynchronicznych</w:t>
      </w:r>
      <w:r w:rsidRPr="00931C08">
        <w:t>.</w:t>
      </w:r>
    </w:p>
    <w:p w14:paraId="05A88D09" w14:textId="76550D56" w:rsidR="00810953" w:rsidRPr="00931C08" w:rsidRDefault="002800E9" w:rsidP="005357A4">
      <w:pPr>
        <w:pStyle w:val="Akapitzlist"/>
        <w:numPr>
          <w:ilvl w:val="0"/>
          <w:numId w:val="7"/>
        </w:numPr>
        <w:spacing w:after="160" w:line="259" w:lineRule="auto"/>
      </w:pPr>
      <w:r w:rsidRPr="00931C08">
        <w:t>Mono Framework</w:t>
      </w:r>
      <w:r w:rsidR="00810953" w:rsidRPr="00931C08">
        <w:t xml:space="preserve"> - zapewnia </w:t>
      </w:r>
      <w:proofErr w:type="spellStart"/>
      <w:r w:rsidR="008A1DC1" w:rsidRPr="00931C08">
        <w:t>multiplatformową</w:t>
      </w:r>
      <w:proofErr w:type="spellEnd"/>
      <w:r w:rsidR="008A1DC1" w:rsidRPr="00931C08">
        <w:t xml:space="preserve"> </w:t>
      </w:r>
      <w:r w:rsidR="00810953" w:rsidRPr="00931C08">
        <w:t>implementację zaawansowanych funkcji Microsoft .NET Framework</w:t>
      </w:r>
      <w:r w:rsidR="00D54F04">
        <w:t xml:space="preserve"> dla </w:t>
      </w:r>
      <w:proofErr w:type="spellStart"/>
      <w:r w:rsidR="00D54F04">
        <w:t>Xamarin</w:t>
      </w:r>
      <w:proofErr w:type="spellEnd"/>
    </w:p>
    <w:p w14:paraId="3DF22FC7" w14:textId="16D3FAC5" w:rsidR="00BA13FF" w:rsidRPr="00931C08" w:rsidRDefault="00810953" w:rsidP="005357A4">
      <w:pPr>
        <w:pStyle w:val="Akapitzlist"/>
        <w:numPr>
          <w:ilvl w:val="0"/>
          <w:numId w:val="7"/>
        </w:numPr>
        <w:spacing w:after="160" w:line="259" w:lineRule="auto"/>
      </w:pPr>
      <w:r w:rsidRPr="00931C08">
        <w:t>Kompilator</w:t>
      </w:r>
      <w:r w:rsidR="00C27C57">
        <w:t xml:space="preserve"> - w</w:t>
      </w:r>
      <w:r w:rsidR="003941E9" w:rsidRPr="00931C08">
        <w:t xml:space="preserve"> zależności od platformy, tworzy aplikację </w:t>
      </w:r>
      <w:r w:rsidR="00C676BC" w:rsidRPr="00931C08">
        <w:t xml:space="preserve">podobną do natywnej na przykład na </w:t>
      </w:r>
      <w:r w:rsidR="003941E9" w:rsidRPr="00931C08">
        <w:t xml:space="preserve">iOS lub zintegrowaną aplikację .NET i </w:t>
      </w:r>
      <w:proofErr w:type="spellStart"/>
      <w:r w:rsidR="003941E9" w:rsidRPr="00931C08">
        <w:t>runtime</w:t>
      </w:r>
      <w:proofErr w:type="spellEnd"/>
      <w:r w:rsidR="003941E9" w:rsidRPr="00931C08">
        <w:t xml:space="preserve"> </w:t>
      </w:r>
      <w:r w:rsidR="00C676BC" w:rsidRPr="00931C08">
        <w:t>dl</w:t>
      </w:r>
      <w:r w:rsidR="003941E9" w:rsidRPr="00931C08">
        <w:t>a Android</w:t>
      </w:r>
      <w:r w:rsidR="00C676BC" w:rsidRPr="00931C08">
        <w:t>a</w:t>
      </w:r>
      <w:r w:rsidR="003941E9" w:rsidRPr="00931C08">
        <w:t xml:space="preserve">. Kompilator wykonuje również wiele optymalizacji dla wdrożeń mobilnych, takich jak </w:t>
      </w:r>
      <w:r w:rsidR="00F07DC8">
        <w:t>usuwanie</w:t>
      </w:r>
      <w:r w:rsidR="003941E9" w:rsidRPr="00931C08">
        <w:t xml:space="preserve"> nieużywanego kodu. </w:t>
      </w:r>
    </w:p>
    <w:p w14:paraId="17FD3343" w14:textId="0883A8DF" w:rsidR="00810953" w:rsidRPr="00931C08" w:rsidRDefault="00810953" w:rsidP="005357A4">
      <w:pPr>
        <w:pStyle w:val="Akapitzlist"/>
        <w:numPr>
          <w:ilvl w:val="0"/>
          <w:numId w:val="7"/>
        </w:numPr>
        <w:spacing w:after="160" w:line="259" w:lineRule="auto"/>
      </w:pPr>
      <w:r w:rsidRPr="00931C08">
        <w:t xml:space="preserve">Narzędzia IDE - Visual Studio na Mac i Windows pozwala na tworzenie, budowanie i wdrażanie projektów </w:t>
      </w:r>
      <w:proofErr w:type="spellStart"/>
      <w:r w:rsidRPr="00931C08">
        <w:t>Xamarin</w:t>
      </w:r>
      <w:proofErr w:type="spellEnd"/>
      <w:r w:rsidRPr="00931C08">
        <w:t>.</w:t>
      </w:r>
    </w:p>
    <w:p w14:paraId="1DE997A7" w14:textId="4AAF1516" w:rsidR="002800E9" w:rsidRPr="00931C08" w:rsidRDefault="008D39C1" w:rsidP="00E63E40">
      <w:pPr>
        <w:spacing w:after="160" w:line="259" w:lineRule="auto"/>
      </w:pPr>
      <w:r w:rsidRPr="00931C08">
        <w:t xml:space="preserve">Chociaż </w:t>
      </w:r>
      <w:proofErr w:type="spellStart"/>
      <w:r w:rsidRPr="00931C08">
        <w:t>Xamarin</w:t>
      </w:r>
      <w:proofErr w:type="spellEnd"/>
      <w:r w:rsidRPr="00931C08">
        <w:t xml:space="preserve"> pozwala na tworzenie aplikacji w C# i współdzielenie tego samego kodu na wielu platformach</w:t>
      </w:r>
      <w:r w:rsidR="00917228">
        <w:t xml:space="preserve"> ale </w:t>
      </w:r>
      <w:r w:rsidRPr="00931C08">
        <w:t xml:space="preserve">konfiguracja różnych ustawień, takich jak </w:t>
      </w:r>
      <w:r w:rsidR="00CC46CD" w:rsidRPr="00931C08">
        <w:t xml:space="preserve">tytuł </w:t>
      </w:r>
      <w:r w:rsidRPr="00931C08">
        <w:t>wyświetlan</w:t>
      </w:r>
      <w:r w:rsidR="00CC46CD" w:rsidRPr="00931C08">
        <w:t>ej nazwa aplikacji</w:t>
      </w:r>
      <w:r w:rsidRPr="00931C08">
        <w:t>, ikona, numery wersji i wszelkie kody, które są potrzebne dla</w:t>
      </w:r>
      <w:r w:rsidR="001C6B6E" w:rsidRPr="00931C08">
        <w:t xml:space="preserve"> iOS </w:t>
      </w:r>
      <w:r w:rsidRPr="00931C08">
        <w:t>lub Android</w:t>
      </w:r>
      <w:r w:rsidR="008E6F29" w:rsidRPr="00931C08">
        <w:t xml:space="preserve"> i </w:t>
      </w:r>
      <w:r w:rsidR="00CC46CD" w:rsidRPr="00931C08">
        <w:t xml:space="preserve">inne </w:t>
      </w:r>
      <w:r w:rsidRPr="00931C08">
        <w:t>specyficzne rzeczy, które nie są dostępne z cross-platform</w:t>
      </w:r>
      <w:r w:rsidR="003735D1" w:rsidRPr="00931C08">
        <w:t>owego</w:t>
      </w:r>
      <w:r w:rsidRPr="00931C08">
        <w:t xml:space="preserve"> wdrożenia</w:t>
      </w:r>
      <w:r w:rsidR="00396777" w:rsidRPr="00931C08">
        <w:t>,</w:t>
      </w:r>
      <w:r w:rsidRPr="00931C08">
        <w:t xml:space="preserve"> są różne na każdym systemie</w:t>
      </w:r>
      <w:r w:rsidR="002800E9" w:rsidRPr="00931C08">
        <w:t>.</w:t>
      </w:r>
    </w:p>
    <w:p w14:paraId="6D7862F7" w14:textId="79DA00A4" w:rsidR="003A303B" w:rsidRPr="00931C08" w:rsidRDefault="00FE4419" w:rsidP="009F4AB4">
      <w:pPr>
        <w:pStyle w:val="Nagwek4"/>
        <w:ind w:left="540" w:hanging="540"/>
      </w:pPr>
      <w:r>
        <w:t xml:space="preserve"> </w:t>
      </w:r>
      <w:r w:rsidR="001717BE" w:rsidRPr="00931C08">
        <w:t>Wady</w:t>
      </w:r>
      <w:r w:rsidR="008E6F29" w:rsidRPr="00931C08">
        <w:t xml:space="preserve"> i </w:t>
      </w:r>
      <w:r w:rsidR="001717BE" w:rsidRPr="00931C08">
        <w:t>zalety</w:t>
      </w:r>
    </w:p>
    <w:p w14:paraId="510709ED" w14:textId="5706425E" w:rsidR="001717BE" w:rsidRPr="00931C08" w:rsidRDefault="001717BE" w:rsidP="003C474E">
      <w:r w:rsidRPr="00931C08">
        <w:t xml:space="preserve">Istnieje kilka powodów, </w:t>
      </w:r>
      <w:r w:rsidR="00FB5B57">
        <w:t xml:space="preserve">korzystania z </w:t>
      </w:r>
      <w:proofErr w:type="spellStart"/>
      <w:r w:rsidRPr="00931C08">
        <w:t>Xamarin</w:t>
      </w:r>
      <w:proofErr w:type="spellEnd"/>
      <w:r w:rsidR="007D7FC4">
        <w:t>:</w:t>
      </w:r>
    </w:p>
    <w:p w14:paraId="14356CC7" w14:textId="223035CA" w:rsidR="001717BE" w:rsidRPr="00931C08" w:rsidRDefault="001717BE" w:rsidP="005357A4">
      <w:pPr>
        <w:pStyle w:val="Akapitzlist"/>
        <w:numPr>
          <w:ilvl w:val="0"/>
          <w:numId w:val="14"/>
        </w:numPr>
        <w:ind w:hanging="360"/>
      </w:pPr>
      <w:r w:rsidRPr="00931C08">
        <w:t>Jeden stos technologiczny dla rozwoju na wszystkich platformach</w:t>
      </w:r>
      <w:r w:rsidR="0043642C">
        <w:t xml:space="preserve">. </w:t>
      </w:r>
      <w:proofErr w:type="spellStart"/>
      <w:r w:rsidRPr="00931C08">
        <w:t>Xamarin</w:t>
      </w:r>
      <w:proofErr w:type="spellEnd"/>
      <w:r w:rsidRPr="00931C08">
        <w:t xml:space="preserve"> wykorzystuje język C# oraz .NET Framework do tworzenia aplikacji na dowolną platformę mobilną. Moż</w:t>
      </w:r>
      <w:r w:rsidR="005E1EB4" w:rsidRPr="00931C08">
        <w:t>na</w:t>
      </w:r>
      <w:r w:rsidRPr="00931C08">
        <w:t xml:space="preserve"> ponownie wykorzystać </w:t>
      </w:r>
      <w:r w:rsidR="00753C0A" w:rsidRPr="00931C08">
        <w:t>około</w:t>
      </w:r>
      <w:r w:rsidRPr="00931C08">
        <w:t xml:space="preserve"> 30% swojego kodu źródłowego, przyspieszając tym samym proces tworzenia oprogramowania. </w:t>
      </w:r>
      <w:proofErr w:type="spellStart"/>
      <w:r w:rsidRPr="00931C08">
        <w:t>Xamarin</w:t>
      </w:r>
      <w:proofErr w:type="spellEnd"/>
      <w:r w:rsidRPr="00931C08">
        <w:t xml:space="preserve"> nie wymaga również przełączania się pomiędzy środowiskami </w:t>
      </w:r>
      <w:r w:rsidRPr="00931C08">
        <w:lastRenderedPageBreak/>
        <w:t xml:space="preserve">programistycznymi: wszystkie aplikacje </w:t>
      </w:r>
      <w:proofErr w:type="spellStart"/>
      <w:r w:rsidRPr="00931C08">
        <w:t>Xamarin</w:t>
      </w:r>
      <w:proofErr w:type="spellEnd"/>
      <w:r w:rsidRPr="00931C08">
        <w:t xml:space="preserve"> mogą być tworzone przy użyciu narzędzi Visual Studio. Narzędzia do programowania wieloplatformowego są dostarczane jako wbudowana część IDE bez dodatkowych kosztów.</w:t>
      </w:r>
    </w:p>
    <w:p w14:paraId="451278A0" w14:textId="77777777" w:rsidR="00072D35" w:rsidRDefault="00F81E7D">
      <w:pPr>
        <w:keepNext/>
        <w:spacing w:before="240"/>
        <w:jc w:val="center"/>
      </w:pPr>
      <w:r w:rsidRPr="00931C08">
        <w:rPr>
          <w:noProof/>
        </w:rPr>
        <w:drawing>
          <wp:inline distT="0" distB="0" distL="0" distR="0" wp14:anchorId="0809908B" wp14:editId="384BB949">
            <wp:extent cx="5943600" cy="2867660"/>
            <wp:effectExtent l="0" t="0" r="0" b="8890"/>
            <wp:docPr id="4" name="Picture 4" descr="Xamarin forms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Xamarin forms architectur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244" cy="2870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D2246" w14:textId="3EE8A58F" w:rsidR="00F81E7D" w:rsidRPr="004F5EF0" w:rsidRDefault="00072D35" w:rsidP="00231452">
      <w:pPr>
        <w:pStyle w:val="Legenda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FA4752">
        <w:rPr>
          <w:i w:val="0"/>
          <w:iCs w:val="0"/>
          <w:noProof/>
          <w:sz w:val="20"/>
          <w:szCs w:val="20"/>
        </w:rPr>
        <w:t>3</w:t>
      </w:r>
      <w:r w:rsidRPr="004F5EF0">
        <w:rPr>
          <w:i w:val="0"/>
          <w:iCs w:val="0"/>
          <w:sz w:val="20"/>
          <w:szCs w:val="20"/>
        </w:rPr>
        <w:fldChar w:fldCharType="end"/>
      </w:r>
      <w:r w:rsidR="002770F1" w:rsidRPr="004F5EF0">
        <w:rPr>
          <w:i w:val="0"/>
          <w:iCs w:val="0"/>
          <w:sz w:val="20"/>
          <w:szCs w:val="20"/>
        </w:rPr>
        <w:t xml:space="preserve"> Działanie aplikacji </w:t>
      </w:r>
      <w:proofErr w:type="spellStart"/>
      <w:r w:rsidR="002770F1" w:rsidRPr="004F5EF0">
        <w:rPr>
          <w:i w:val="0"/>
          <w:iCs w:val="0"/>
          <w:sz w:val="20"/>
          <w:szCs w:val="20"/>
        </w:rPr>
        <w:t>krosplatformowe</w:t>
      </w:r>
      <w:r w:rsidR="00BE52EB" w:rsidRPr="004F5EF0">
        <w:rPr>
          <w:i w:val="0"/>
          <w:iCs w:val="0"/>
          <w:sz w:val="20"/>
          <w:szCs w:val="20"/>
        </w:rPr>
        <w:t>j</w:t>
      </w:r>
      <w:proofErr w:type="spellEnd"/>
      <w:r w:rsidR="002770F1" w:rsidRPr="004F5EF0">
        <w:rPr>
          <w:i w:val="0"/>
          <w:iCs w:val="0"/>
          <w:sz w:val="20"/>
          <w:szCs w:val="20"/>
        </w:rPr>
        <w:t xml:space="preserve"> na bazie .NET</w:t>
      </w:r>
      <w:r w:rsidR="002770F1" w:rsidRPr="004F5EF0">
        <w:rPr>
          <w:i w:val="0"/>
          <w:iCs w:val="0"/>
          <w:sz w:val="20"/>
          <w:szCs w:val="20"/>
        </w:rPr>
        <w:br/>
        <w:t>Źródło</w:t>
      </w:r>
      <w:r w:rsidR="006353F2" w:rsidRPr="004F5EF0">
        <w:rPr>
          <w:i w:val="0"/>
          <w:iCs w:val="0"/>
          <w:sz w:val="20"/>
          <w:szCs w:val="20"/>
        </w:rPr>
        <w:t xml:space="preserve">: </w:t>
      </w:r>
      <w:hyperlink r:id="rId14" w:history="1">
        <w:r w:rsidR="002770F1" w:rsidRPr="004F5EF0">
          <w:rPr>
            <w:rStyle w:val="Hipercze"/>
            <w:i w:val="0"/>
            <w:iCs w:val="0"/>
            <w:sz w:val="20"/>
            <w:szCs w:val="20"/>
          </w:rPr>
          <w:t>https://www.nexgendesign.com/xamarin-troubles</w:t>
        </w:r>
      </w:hyperlink>
      <w:r w:rsidR="006353F2" w:rsidRPr="004F5EF0">
        <w:rPr>
          <w:sz w:val="20"/>
          <w:szCs w:val="20"/>
        </w:rPr>
        <w:t xml:space="preserve">, </w:t>
      </w:r>
      <w:r w:rsidR="006353F2" w:rsidRPr="003D3518">
        <w:rPr>
          <w:sz w:val="20"/>
          <w:szCs w:val="20"/>
        </w:rPr>
        <w:t>z</w:t>
      </w:r>
      <w:r w:rsidR="006353F2" w:rsidRPr="00523423">
        <w:rPr>
          <w:i w:val="0"/>
          <w:iCs w:val="0"/>
          <w:sz w:val="20"/>
          <w:szCs w:val="20"/>
        </w:rPr>
        <w:t xml:space="preserve"> dnia 15.12.2021</w:t>
      </w:r>
    </w:p>
    <w:p w14:paraId="2D78A735" w14:textId="616AFB72" w:rsidR="00FB5B57" w:rsidRPr="00931C08" w:rsidRDefault="001717BE" w:rsidP="008B64A2">
      <w:pPr>
        <w:pStyle w:val="Akapitzlist"/>
        <w:numPr>
          <w:ilvl w:val="0"/>
          <w:numId w:val="14"/>
        </w:numPr>
        <w:ind w:hanging="360"/>
      </w:pPr>
      <w:r w:rsidRPr="00931C08">
        <w:t>Wydajność jest zbliżona do natywnej</w:t>
      </w:r>
      <w:r w:rsidR="00917228">
        <w:t xml:space="preserve">. </w:t>
      </w:r>
      <w:r w:rsidRPr="00931C08">
        <w:t xml:space="preserve">Aplikacje wieloplatformowe tworzone za pomocą </w:t>
      </w:r>
      <w:proofErr w:type="spellStart"/>
      <w:r w:rsidRPr="00931C08">
        <w:t>Xamarin</w:t>
      </w:r>
      <w:proofErr w:type="spellEnd"/>
      <w:r w:rsidRPr="00931C08">
        <w:t xml:space="preserve"> można zakwalifikować jako natywne, w przeciwieństwie do tradycyjnych hybrydowych rozwiązań webowych. Metryki wydajności są porównywalne z Javą dla Androida i </w:t>
      </w:r>
      <w:proofErr w:type="spellStart"/>
      <w:r w:rsidRPr="00931C08">
        <w:t>Objective</w:t>
      </w:r>
      <w:proofErr w:type="spellEnd"/>
      <w:r w:rsidRPr="00931C08">
        <w:t xml:space="preserve">-C </w:t>
      </w:r>
      <w:r w:rsidR="00EB408B" w:rsidRPr="00931C08">
        <w:t>oraz</w:t>
      </w:r>
      <w:r w:rsidRPr="00931C08">
        <w:t xml:space="preserve"> Swift dla rozwoju aplikacji iOS. Co więcej metryki wydajności </w:t>
      </w:r>
      <w:proofErr w:type="spellStart"/>
      <w:r w:rsidRPr="00931C08">
        <w:t>Xamarin</w:t>
      </w:r>
      <w:proofErr w:type="spellEnd"/>
      <w:r w:rsidRPr="00931C08">
        <w:t xml:space="preserve"> </w:t>
      </w:r>
      <w:r w:rsidR="0098659F" w:rsidRPr="00931C08">
        <w:t xml:space="preserve">były </w:t>
      </w:r>
      <w:r w:rsidRPr="00931C08">
        <w:t xml:space="preserve">stale poprawiane i </w:t>
      </w:r>
      <w:r w:rsidR="001D738B" w:rsidRPr="00931C08">
        <w:t>udoskonalane,</w:t>
      </w:r>
      <w:r w:rsidRPr="00931C08">
        <w:t xml:space="preserve"> aby w pełni </w:t>
      </w:r>
      <w:r w:rsidR="00917228">
        <w:t>zgodnym</w:t>
      </w:r>
      <w:r w:rsidRPr="00931C08">
        <w:t xml:space="preserve"> standardom natywnego rozwoju. Platforma </w:t>
      </w:r>
      <w:proofErr w:type="spellStart"/>
      <w:r w:rsidRPr="00931C08">
        <w:t>Xamarin</w:t>
      </w:r>
      <w:proofErr w:type="spellEnd"/>
      <w:r w:rsidRPr="00931C08">
        <w:t xml:space="preserve"> oferuje kompleksowe rozwiązanie do testowania i śledzenia wydajności aplikacji: </w:t>
      </w:r>
      <w:r w:rsidR="003A019C">
        <w:t>„</w:t>
      </w:r>
      <w:proofErr w:type="spellStart"/>
      <w:r w:rsidRPr="00931C08">
        <w:t>Xamarin</w:t>
      </w:r>
      <w:proofErr w:type="spellEnd"/>
      <w:r w:rsidRPr="00931C08">
        <w:t xml:space="preserve"> Test </w:t>
      </w:r>
      <w:proofErr w:type="spellStart"/>
      <w:r w:rsidRPr="00931C08">
        <w:t>Cloud</w:t>
      </w:r>
      <w:proofErr w:type="spellEnd"/>
      <w:r w:rsidR="003A019C">
        <w:t>”</w:t>
      </w:r>
      <w:r w:rsidRPr="00931C08">
        <w:t xml:space="preserve"> w połączeniu z narzędziem </w:t>
      </w:r>
      <w:proofErr w:type="spellStart"/>
      <w:r w:rsidRPr="00931C08">
        <w:t>Xamarin</w:t>
      </w:r>
      <w:proofErr w:type="spellEnd"/>
      <w:r w:rsidRPr="00931C08">
        <w:t xml:space="preserve"> Test Recorder pozwala na przeprowadzanie zautomatyzowanych testów UI i wyszukiwanie problemów z wydajnością jeszcze przed wydaniem aplikacji. Usługa ta jest dostępna za dodatkową opłatą.</w:t>
      </w:r>
    </w:p>
    <w:p w14:paraId="72DEDA67" w14:textId="0F5C1A06" w:rsidR="00C04939" w:rsidRPr="00931C08" w:rsidRDefault="001717BE" w:rsidP="008B64A2">
      <w:pPr>
        <w:pStyle w:val="Akapitzlist"/>
        <w:numPr>
          <w:ilvl w:val="0"/>
          <w:numId w:val="14"/>
        </w:numPr>
        <w:ind w:hanging="360"/>
      </w:pPr>
      <w:r w:rsidRPr="00931C08">
        <w:t>Native UI</w:t>
      </w:r>
      <w:r w:rsidR="00FB5B57">
        <w:t xml:space="preserve">. </w:t>
      </w:r>
      <w:r w:rsidRPr="00931C08">
        <w:t xml:space="preserve">Używając elementów UI zależnych od platformy </w:t>
      </w:r>
      <w:proofErr w:type="spellStart"/>
      <w:r w:rsidRPr="00931C08">
        <w:t>Xamarin</w:t>
      </w:r>
      <w:proofErr w:type="spellEnd"/>
      <w:r w:rsidRPr="00931C08">
        <w:t xml:space="preserve"> pozwala na stworzenie interfejsu. Zalecane jest używanie </w:t>
      </w:r>
      <w:proofErr w:type="spellStart"/>
      <w:r w:rsidRPr="00931C08">
        <w:t>Xamarin.iOS</w:t>
      </w:r>
      <w:proofErr w:type="spellEnd"/>
      <w:r w:rsidRPr="00931C08">
        <w:t xml:space="preserve"> i </w:t>
      </w:r>
      <w:proofErr w:type="spellStart"/>
      <w:r w:rsidRPr="00931C08">
        <w:t>Xamarin.Android</w:t>
      </w:r>
      <w:proofErr w:type="spellEnd"/>
      <w:r w:rsidRPr="00931C08">
        <w:t xml:space="preserve"> osobno dla lepszego rozwoju UI aplikacji. Zapewnia to lepsze wyniki.</w:t>
      </w:r>
    </w:p>
    <w:p w14:paraId="0AB8C445" w14:textId="75B4F719" w:rsidR="00C04939" w:rsidRPr="00931C08" w:rsidRDefault="00F873C9" w:rsidP="008B64A2">
      <w:pPr>
        <w:pStyle w:val="Akapitzlist"/>
        <w:numPr>
          <w:ilvl w:val="0"/>
          <w:numId w:val="14"/>
        </w:numPr>
        <w:ind w:hanging="360"/>
      </w:pPr>
      <w:r w:rsidRPr="00931C08">
        <w:t>Kompatybilność sprzętu</w:t>
      </w:r>
      <w:r w:rsidR="00FB5B57">
        <w:t xml:space="preserve">. </w:t>
      </w:r>
      <w:proofErr w:type="spellStart"/>
      <w:r w:rsidR="001717BE" w:rsidRPr="00931C08">
        <w:t>Xamarin</w:t>
      </w:r>
      <w:proofErr w:type="spellEnd"/>
      <w:r w:rsidR="001717BE" w:rsidRPr="00931C08">
        <w:t xml:space="preserve"> eliminuje problemy związane z kompatybilnością sprzętową poprzez wykorzystanie </w:t>
      </w:r>
      <w:proofErr w:type="spellStart"/>
      <w:r w:rsidR="00FB5B57">
        <w:t>plaginów</w:t>
      </w:r>
      <w:proofErr w:type="spellEnd"/>
      <w:r w:rsidR="001717BE" w:rsidRPr="00931C08">
        <w:t xml:space="preserve"> i różnych API do obsługi wspólnych funkcji urządzeń na wszystkich platformach. Wraz z dostępem do API specyficznych dla danej platformy </w:t>
      </w:r>
      <w:proofErr w:type="spellStart"/>
      <w:r w:rsidR="001717BE" w:rsidRPr="00931C08">
        <w:t>Xamarin</w:t>
      </w:r>
      <w:proofErr w:type="spellEnd"/>
      <w:r w:rsidR="001717BE" w:rsidRPr="00931C08">
        <w:t xml:space="preserve"> może być połączony z bibliotekami specyficznymi dla tej platformy. Pozwala to na lepsz</w:t>
      </w:r>
      <w:r w:rsidR="00282832" w:rsidRPr="00931C08">
        <w:t>ą</w:t>
      </w:r>
      <w:r w:rsidR="001717BE" w:rsidRPr="00931C08">
        <w:t xml:space="preserve"> </w:t>
      </w:r>
      <w:r w:rsidR="00282832" w:rsidRPr="00931C08">
        <w:t>konfigurację</w:t>
      </w:r>
      <w:r w:rsidR="001717BE" w:rsidRPr="00931C08">
        <w:t xml:space="preserve"> i wsparcie dla specyficznych dla danej platformy funkcji warstwy natywnej</w:t>
      </w:r>
      <w:r w:rsidR="00282832" w:rsidRPr="00931C08">
        <w:t>.</w:t>
      </w:r>
    </w:p>
    <w:p w14:paraId="6C4F5CD9" w14:textId="3B4DC447" w:rsidR="00C04939" w:rsidRPr="00931C08" w:rsidRDefault="001717BE" w:rsidP="008B64A2">
      <w:pPr>
        <w:pStyle w:val="Akapitzlist"/>
        <w:numPr>
          <w:ilvl w:val="0"/>
          <w:numId w:val="14"/>
        </w:numPr>
        <w:ind w:hanging="360"/>
      </w:pPr>
      <w:r w:rsidRPr="00931C08">
        <w:t>Łatwe wsparcie</w:t>
      </w:r>
      <w:r w:rsidR="00FB5B57">
        <w:t xml:space="preserve">. </w:t>
      </w:r>
      <w:r w:rsidRPr="00931C08">
        <w:t xml:space="preserve">Dzięki swojej międzyplatformowej naturze, </w:t>
      </w:r>
      <w:proofErr w:type="spellStart"/>
      <w:r w:rsidRPr="00931C08">
        <w:t>Xamarin</w:t>
      </w:r>
      <w:proofErr w:type="spellEnd"/>
      <w:r w:rsidRPr="00931C08">
        <w:t xml:space="preserve"> ułatwia </w:t>
      </w:r>
      <w:r w:rsidR="00E46362" w:rsidRPr="00931C08">
        <w:t xml:space="preserve">właśnie </w:t>
      </w:r>
      <w:r w:rsidRPr="00931C08">
        <w:t>wsparcie i</w:t>
      </w:r>
      <w:r w:rsidR="00FB1CD0">
        <w:t> </w:t>
      </w:r>
      <w:r w:rsidR="00E46362" w:rsidRPr="00931C08">
        <w:t>rozwój</w:t>
      </w:r>
      <w:r w:rsidRPr="00931C08">
        <w:t xml:space="preserve"> oprogramowania. Moż</w:t>
      </w:r>
      <w:r w:rsidR="007D4459" w:rsidRPr="00931C08">
        <w:t>na</w:t>
      </w:r>
      <w:r w:rsidRPr="00931C08">
        <w:t xml:space="preserve"> wprowadzić zmiany w jednym pliku źródłowym i będą one stosowane zarówno w aplikacjach na iOS, jak i na Androida. Dotyczy to jednak tylko aplikacji korzystających ze wspólnej logiki </w:t>
      </w:r>
      <w:r w:rsidR="00FB0E56" w:rsidRPr="00931C08">
        <w:t>biznesowej</w:t>
      </w:r>
      <w:r w:rsidR="008E6F29" w:rsidRPr="00931C08">
        <w:t xml:space="preserve"> i </w:t>
      </w:r>
      <w:r w:rsidRPr="00931C08">
        <w:t xml:space="preserve">także wspólnego kodu dla aplikacji </w:t>
      </w:r>
      <w:proofErr w:type="spellStart"/>
      <w:r w:rsidRPr="00931C08">
        <w:t>Xamarin.iOS</w:t>
      </w:r>
      <w:proofErr w:type="spellEnd"/>
      <w:r w:rsidRPr="00931C08">
        <w:t xml:space="preserve"> i </w:t>
      </w:r>
      <w:proofErr w:type="spellStart"/>
      <w:r w:rsidRPr="00931C08">
        <w:t>Xamarin.Android</w:t>
      </w:r>
      <w:proofErr w:type="spellEnd"/>
      <w:r w:rsidRPr="00931C08">
        <w:t>. Pomoże to zaoszczędzić czas i pieniądze podczas utrzymywania aplikacji w ruchu.</w:t>
      </w:r>
    </w:p>
    <w:p w14:paraId="507C7505" w14:textId="642E0B12" w:rsidR="001717BE" w:rsidRDefault="001717BE" w:rsidP="008B64A2">
      <w:pPr>
        <w:pStyle w:val="Akapitzlist"/>
        <w:numPr>
          <w:ilvl w:val="0"/>
          <w:numId w:val="14"/>
        </w:numPr>
        <w:ind w:hanging="360"/>
      </w:pPr>
      <w:r w:rsidRPr="00931C08">
        <w:t>Pełny zestaw narzędzi programistycznych</w:t>
      </w:r>
      <w:r w:rsidR="00FB5B57">
        <w:t xml:space="preserve">. </w:t>
      </w:r>
      <w:proofErr w:type="spellStart"/>
      <w:r w:rsidRPr="00931C08">
        <w:t>Xamarin</w:t>
      </w:r>
      <w:proofErr w:type="spellEnd"/>
      <w:r w:rsidRPr="00931C08">
        <w:t xml:space="preserve"> w jednym pakiecie zawiera pełen zestaw narzędzi deweloperskich: natywne IDE (Visual Studio), </w:t>
      </w:r>
      <w:proofErr w:type="spellStart"/>
      <w:r w:rsidRPr="00931C08">
        <w:t>Xamarin</w:t>
      </w:r>
      <w:proofErr w:type="spellEnd"/>
      <w:r w:rsidRPr="00931C08">
        <w:t xml:space="preserve"> SDK, testowanie (</w:t>
      </w:r>
      <w:proofErr w:type="spellStart"/>
      <w:r w:rsidRPr="00931C08">
        <w:t>Xamarin</w:t>
      </w:r>
      <w:proofErr w:type="spellEnd"/>
      <w:r w:rsidRPr="00931C08">
        <w:t xml:space="preserve"> Test </w:t>
      </w:r>
      <w:proofErr w:type="spellStart"/>
      <w:r w:rsidRPr="00931C08">
        <w:t>Cloud</w:t>
      </w:r>
      <w:proofErr w:type="spellEnd"/>
      <w:r w:rsidRPr="00931C08">
        <w:t>), dystrybucję i analitykę (</w:t>
      </w:r>
      <w:proofErr w:type="spellStart"/>
      <w:r w:rsidRPr="00931C08">
        <w:t>Hockeyapp</w:t>
      </w:r>
      <w:proofErr w:type="spellEnd"/>
      <w:r w:rsidRPr="00931C08">
        <w:t xml:space="preserve"> i </w:t>
      </w:r>
      <w:proofErr w:type="spellStart"/>
      <w:r w:rsidRPr="00931C08">
        <w:t>Xamarin.Insights</w:t>
      </w:r>
      <w:proofErr w:type="spellEnd"/>
      <w:r w:rsidRPr="00931C08">
        <w:t xml:space="preserve">). Nie ma więc potrzeby inwestowania w dodatkowe narzędzia lub integrowania innych aplikacji do tworzenia, testowania i wdrażania aplikacji </w:t>
      </w:r>
      <w:proofErr w:type="spellStart"/>
      <w:r w:rsidRPr="00931C08">
        <w:t>Xamarin</w:t>
      </w:r>
      <w:proofErr w:type="spellEnd"/>
      <w:r w:rsidRPr="00931C08">
        <w:t>.</w:t>
      </w:r>
    </w:p>
    <w:p w14:paraId="556BAC7F" w14:textId="77777777" w:rsidR="0043642C" w:rsidRPr="00931C08" w:rsidRDefault="0043642C" w:rsidP="0043642C">
      <w:pPr>
        <w:pStyle w:val="Akapitzlist"/>
        <w:ind w:left="360"/>
      </w:pPr>
    </w:p>
    <w:p w14:paraId="250CCF1E" w14:textId="316F9BAE" w:rsidR="00F873C9" w:rsidRPr="00931C08" w:rsidRDefault="00F873C9" w:rsidP="00E63E40">
      <w:r w:rsidRPr="00931C08">
        <w:lastRenderedPageBreak/>
        <w:t>Mimo swoich zalet</w:t>
      </w:r>
      <w:r w:rsidR="00FB5B57">
        <w:t>,</w:t>
      </w:r>
      <w:r w:rsidRPr="00931C08">
        <w:t xml:space="preserve"> </w:t>
      </w:r>
      <w:r w:rsidR="004A3BF7">
        <w:t>utrudniają</w:t>
      </w:r>
      <w:r w:rsidR="001717BE" w:rsidRPr="00931C08">
        <w:t xml:space="preserve"> tworzeni</w:t>
      </w:r>
      <w:r w:rsidR="00FB5B57">
        <w:t>e</w:t>
      </w:r>
      <w:r w:rsidR="001717BE" w:rsidRPr="00931C08">
        <w:t xml:space="preserve"> </w:t>
      </w:r>
      <w:r w:rsidR="00F23CE1">
        <w:t xml:space="preserve">aplikacji </w:t>
      </w:r>
      <w:r w:rsidR="004A3BF7">
        <w:t xml:space="preserve">na </w:t>
      </w:r>
      <w:proofErr w:type="spellStart"/>
      <w:r w:rsidR="001717BE" w:rsidRPr="00931C08">
        <w:t>Xamarin</w:t>
      </w:r>
      <w:r w:rsidR="008B64A2">
        <w:t>ie</w:t>
      </w:r>
      <w:proofErr w:type="spellEnd"/>
      <w:r w:rsidRPr="00931C08">
        <w:t xml:space="preserve"> </w:t>
      </w:r>
      <w:r w:rsidR="004A3BF7">
        <w:t>niektóre wady platformy</w:t>
      </w:r>
      <w:r w:rsidR="003D0C1E">
        <w:t>. O</w:t>
      </w:r>
      <w:r w:rsidR="00D92A2B" w:rsidRPr="00931C08">
        <w:t>to gł</w:t>
      </w:r>
      <w:r w:rsidR="00163CED" w:rsidRPr="00931C08">
        <w:t>ó</w:t>
      </w:r>
      <w:r w:rsidR="00D92A2B" w:rsidRPr="00931C08">
        <w:t>wne</w:t>
      </w:r>
      <w:r w:rsidR="004A3BF7">
        <w:t xml:space="preserve"> z</w:t>
      </w:r>
      <w:r w:rsidR="00FB1CD0">
        <w:t> </w:t>
      </w:r>
      <w:r w:rsidR="004A3BF7">
        <w:t>nich</w:t>
      </w:r>
      <w:r w:rsidRPr="00931C08">
        <w:t>:</w:t>
      </w:r>
    </w:p>
    <w:p w14:paraId="1778C42E" w14:textId="21F55739" w:rsidR="00DA67B1" w:rsidRPr="00931C08" w:rsidRDefault="001717BE" w:rsidP="00696DE3">
      <w:pPr>
        <w:pStyle w:val="Akapitzlist"/>
        <w:numPr>
          <w:ilvl w:val="0"/>
          <w:numId w:val="15"/>
        </w:numPr>
        <w:ind w:hanging="360"/>
      </w:pPr>
      <w:r w:rsidRPr="00931C08">
        <w:t>Ograniczony dostęp do bibliotek typu open-</w:t>
      </w:r>
      <w:proofErr w:type="spellStart"/>
      <w:r w:rsidRPr="00931C08">
        <w:t>source</w:t>
      </w:r>
      <w:proofErr w:type="spellEnd"/>
      <w:r w:rsidR="002166FE">
        <w:t xml:space="preserve">. </w:t>
      </w:r>
      <w:r w:rsidR="00182FB7" w:rsidRPr="00931C08">
        <w:t xml:space="preserve">Natywny rozwój szeroko wykorzystuje technologie open </w:t>
      </w:r>
      <w:proofErr w:type="spellStart"/>
      <w:r w:rsidR="00182FB7" w:rsidRPr="00931C08">
        <w:t>source</w:t>
      </w:r>
      <w:proofErr w:type="spellEnd"/>
      <w:r w:rsidR="00182FB7" w:rsidRPr="00931C08">
        <w:t xml:space="preserve">. </w:t>
      </w:r>
      <w:r w:rsidR="0062469B" w:rsidRPr="00931C08">
        <w:t>Z</w:t>
      </w:r>
      <w:r w:rsidR="00182FB7" w:rsidRPr="00931C08">
        <w:t xml:space="preserve"> </w:t>
      </w:r>
      <w:proofErr w:type="spellStart"/>
      <w:r w:rsidR="00182FB7" w:rsidRPr="00931C08">
        <w:t>Xamarin</w:t>
      </w:r>
      <w:r w:rsidR="0062469B" w:rsidRPr="00931C08">
        <w:t>em</w:t>
      </w:r>
      <w:proofErr w:type="spellEnd"/>
      <w:r w:rsidR="00182FB7" w:rsidRPr="00931C08">
        <w:t xml:space="preserve"> </w:t>
      </w:r>
      <w:r w:rsidR="0062469B" w:rsidRPr="00931C08">
        <w:t xml:space="preserve">jest konieczne </w:t>
      </w:r>
      <w:r w:rsidR="00182FB7" w:rsidRPr="00931C08">
        <w:t>korzysta</w:t>
      </w:r>
      <w:r w:rsidR="0062469B" w:rsidRPr="00931C08">
        <w:t>nie</w:t>
      </w:r>
      <w:r w:rsidR="00182FB7" w:rsidRPr="00931C08">
        <w:t xml:space="preserve"> z komponentów dostarczanych przez platformę i niektór</w:t>
      </w:r>
      <w:r w:rsidR="00DA67B1">
        <w:t>e</w:t>
      </w:r>
      <w:r w:rsidR="00182FB7" w:rsidRPr="00931C08">
        <w:t xml:space="preserve"> zasob</w:t>
      </w:r>
      <w:r w:rsidR="00DA67B1">
        <w:t>y</w:t>
      </w:r>
      <w:r w:rsidR="00970932" w:rsidRPr="00931C08">
        <w:t xml:space="preserve"> </w:t>
      </w:r>
      <w:r w:rsidR="00182FB7" w:rsidRPr="00931C08">
        <w:t xml:space="preserve">.NET, z których korzystają </w:t>
      </w:r>
      <w:r w:rsidR="00970932" w:rsidRPr="00931C08">
        <w:t>p</w:t>
      </w:r>
      <w:r w:rsidR="00182FB7" w:rsidRPr="00931C08">
        <w:t xml:space="preserve">rogramiści i konsumenci. Wybór z pewnością nie jest tak duży, jak w przypadku tworzenia </w:t>
      </w:r>
      <w:r w:rsidR="00DA67B1">
        <w:t xml:space="preserve">natywnych </w:t>
      </w:r>
      <w:r w:rsidR="00182FB7" w:rsidRPr="00931C08">
        <w:t xml:space="preserve">aplikacji mobilnych na iOS i </w:t>
      </w:r>
      <w:r w:rsidR="0048605C" w:rsidRPr="00931C08">
        <w:t xml:space="preserve">Android, ale komponenty </w:t>
      </w:r>
      <w:proofErr w:type="spellStart"/>
      <w:r w:rsidR="0048605C" w:rsidRPr="00931C08">
        <w:t>Xamarin</w:t>
      </w:r>
      <w:proofErr w:type="spellEnd"/>
      <w:r w:rsidR="0048605C" w:rsidRPr="00931C08">
        <w:t xml:space="preserve"> zapewniają tysiące różnych elementów interfejsu: diagramy i grafiki, motywy i inne przydatne funkcje, które można dodać do każdej aplikacji za pomocą kilku kliknięć</w:t>
      </w:r>
      <w:r w:rsidR="00182FB7" w:rsidRPr="00931C08">
        <w:t xml:space="preserve">. Platforma ta obejmuje wbudowane funkcje przetwarzania płatności </w:t>
      </w:r>
      <w:r w:rsidR="00DA67B1">
        <w:t xml:space="preserve">pod nazwą </w:t>
      </w:r>
      <w:proofErr w:type="spellStart"/>
      <w:r w:rsidR="00182FB7" w:rsidRPr="00931C08">
        <w:t>Stripe</w:t>
      </w:r>
      <w:proofErr w:type="spellEnd"/>
      <w:r w:rsidR="00182FB7" w:rsidRPr="00931C08">
        <w:t>, obsługę sygnałów nawigacyjnych</w:t>
      </w:r>
      <w:r w:rsidR="00DA67B1">
        <w:t>,</w:t>
      </w:r>
      <w:r w:rsidR="00182FB7" w:rsidRPr="00931C08">
        <w:t xml:space="preserve"> usługi powiadomień </w:t>
      </w:r>
      <w:proofErr w:type="spellStart"/>
      <w:r w:rsidR="00182FB7" w:rsidRPr="00931C08">
        <w:t>Push</w:t>
      </w:r>
      <w:proofErr w:type="spellEnd"/>
      <w:r w:rsidR="00182FB7" w:rsidRPr="00931C08">
        <w:t>, rozwiązania do przechowywania w chmurze, możliwości multimedialne, streaming i wiele innych.</w:t>
      </w:r>
    </w:p>
    <w:p w14:paraId="266A0664" w14:textId="35A55783" w:rsidR="004A4C5C" w:rsidRPr="0053771D" w:rsidRDefault="00F873C9" w:rsidP="00696DE3">
      <w:pPr>
        <w:pStyle w:val="Akapitzlist"/>
        <w:numPr>
          <w:ilvl w:val="0"/>
          <w:numId w:val="15"/>
        </w:numPr>
        <w:ind w:hanging="360"/>
      </w:pPr>
      <w:r w:rsidRPr="00931C08">
        <w:t>Opóźnienia w aktualizacjach platformy</w:t>
      </w:r>
      <w:r w:rsidR="00DA67B1">
        <w:t xml:space="preserve">. </w:t>
      </w:r>
      <w:r w:rsidRPr="00931C08">
        <w:t xml:space="preserve">To zależy wyłącznie od zespołu </w:t>
      </w:r>
      <w:r w:rsidR="00CF6122" w:rsidRPr="00931C08">
        <w:t xml:space="preserve">developerów </w:t>
      </w:r>
      <w:proofErr w:type="spellStart"/>
      <w:r w:rsidRPr="00931C08">
        <w:t>Xamarin</w:t>
      </w:r>
      <w:r w:rsidR="00CF6122" w:rsidRPr="00931C08">
        <w:t>a</w:t>
      </w:r>
      <w:proofErr w:type="spellEnd"/>
      <w:r w:rsidRPr="00931C08">
        <w:t>. Mimo</w:t>
      </w:r>
      <w:r w:rsidR="00F55E15" w:rsidRPr="00931C08">
        <w:t xml:space="preserve"> to</w:t>
      </w:r>
      <w:r w:rsidRPr="00931C08">
        <w:t xml:space="preserve">, że </w:t>
      </w:r>
      <w:proofErr w:type="spellStart"/>
      <w:r w:rsidRPr="00931C08">
        <w:t>Xamarin</w:t>
      </w:r>
      <w:proofErr w:type="spellEnd"/>
      <w:r w:rsidRPr="00931C08">
        <w:t xml:space="preserve"> twierdzi, że zapewnia wsparcie tego samego dnia, nadal może wystąpić opóźnienie.</w:t>
      </w:r>
      <w:r w:rsidR="006C0F69">
        <w:t xml:space="preserve"> </w:t>
      </w:r>
      <w:r w:rsidR="00E133E7">
        <w:t>Też n</w:t>
      </w:r>
      <w:r w:rsidR="006C0F69" w:rsidRPr="00931C08">
        <w:t>ie</w:t>
      </w:r>
      <w:r w:rsidR="00E133E7">
        <w:t xml:space="preserve"> jest </w:t>
      </w:r>
      <w:r w:rsidR="006C0F69" w:rsidRPr="00931C08">
        <w:t>możliwe, aby narzędzia "firm trzecich" zapewniały natychmiastowe wsparcie dla wydania najnowszych aktualizacji iOS i Android: wprowadzenie nowych zmian, nowych wtyczek itp. zajmuje trochę czasu</w:t>
      </w:r>
      <w:r w:rsidR="002834B3">
        <w:t>.</w:t>
      </w:r>
    </w:p>
    <w:p w14:paraId="484F422C" w14:textId="2B362EB6" w:rsidR="00F523B0" w:rsidRPr="00931C08" w:rsidRDefault="00F873C9" w:rsidP="00696DE3">
      <w:pPr>
        <w:pStyle w:val="Akapitzlist"/>
        <w:numPr>
          <w:ilvl w:val="0"/>
          <w:numId w:val="15"/>
        </w:numPr>
        <w:ind w:hanging="360"/>
      </w:pPr>
      <w:r w:rsidRPr="00931C08">
        <w:t>Ograniczenia ekosystemu</w:t>
      </w:r>
      <w:r w:rsidR="006C0F69">
        <w:t xml:space="preserve">. </w:t>
      </w:r>
      <w:r w:rsidR="00632DF7" w:rsidRPr="00931C08">
        <w:t>Choć</w:t>
      </w:r>
      <w:r w:rsidRPr="00931C08">
        <w:t xml:space="preserve"> platforma </w:t>
      </w:r>
      <w:proofErr w:type="spellStart"/>
      <w:r w:rsidRPr="00931C08">
        <w:t>Xamarin</w:t>
      </w:r>
      <w:proofErr w:type="spellEnd"/>
      <w:r w:rsidRPr="00931C08">
        <w:t xml:space="preserve"> </w:t>
      </w:r>
      <w:r w:rsidR="00D546AC" w:rsidRPr="00931C08">
        <w:t xml:space="preserve">jest </w:t>
      </w:r>
      <w:r w:rsidRPr="00931C08">
        <w:t>wspierana</w:t>
      </w:r>
      <w:r w:rsidR="00DA668F" w:rsidRPr="00931C08">
        <w:t xml:space="preserve"> </w:t>
      </w:r>
      <w:r w:rsidRPr="00931C08">
        <w:t xml:space="preserve">przez Microsoft </w:t>
      </w:r>
      <w:r w:rsidR="00D546AC">
        <w:t>ale</w:t>
      </w:r>
      <w:r w:rsidRPr="00931C08">
        <w:t xml:space="preserve"> społeczność związan</w:t>
      </w:r>
      <w:r w:rsidR="00ED4F69" w:rsidRPr="00931C08">
        <w:t>e</w:t>
      </w:r>
      <w:r w:rsidRPr="00931C08">
        <w:t xml:space="preserve"> z </w:t>
      </w:r>
      <w:proofErr w:type="spellStart"/>
      <w:r w:rsidRPr="00931C08">
        <w:t>Xamarin</w:t>
      </w:r>
      <w:proofErr w:type="spellEnd"/>
      <w:r w:rsidRPr="00931C08">
        <w:t xml:space="preserve"> jest znacznie mniejsza niż </w:t>
      </w:r>
      <w:r w:rsidR="00D546AC">
        <w:t>innych grup programistów</w:t>
      </w:r>
      <w:r w:rsidRPr="00931C08">
        <w:t xml:space="preserve">, więc znalezienie doświadczonego programisty może być trudne. </w:t>
      </w:r>
      <w:r w:rsidR="002A73C0" w:rsidRPr="00931C08">
        <w:t>Na podstawie</w:t>
      </w:r>
      <w:r w:rsidRPr="00931C08">
        <w:t xml:space="preserve"> informacj</w:t>
      </w:r>
      <w:r w:rsidR="002A73C0" w:rsidRPr="00931C08">
        <w:t>i</w:t>
      </w:r>
      <w:r w:rsidRPr="00931C08">
        <w:t xml:space="preserve"> z różnych źródeł społeczność </w:t>
      </w:r>
      <w:proofErr w:type="spellStart"/>
      <w:r w:rsidRPr="00931C08">
        <w:t>Xamarin</w:t>
      </w:r>
      <w:proofErr w:type="spellEnd"/>
      <w:r w:rsidRPr="00931C08">
        <w:t xml:space="preserve"> stanowi 10% całej społeczności programistów mobilnych. Choć liczba inżynierów </w:t>
      </w:r>
      <w:proofErr w:type="spellStart"/>
      <w:r w:rsidRPr="00931C08">
        <w:t>Xamarin</w:t>
      </w:r>
      <w:proofErr w:type="spellEnd"/>
      <w:r w:rsidRPr="00931C08">
        <w:t xml:space="preserve"> nie jest porównywalna z liczbą specjalistów</w:t>
      </w:r>
      <w:r w:rsidR="001C6B6E" w:rsidRPr="00931C08">
        <w:t xml:space="preserve"> iOS </w:t>
      </w:r>
      <w:r w:rsidRPr="00931C08">
        <w:t xml:space="preserve">czy Android, twórcy platformy zapewniają wsparcie dla swoich specjalistów. Na przykład istnieje dedykowana instytucja edukacyjna </w:t>
      </w:r>
      <w:proofErr w:type="spellStart"/>
      <w:r w:rsidRPr="00931C08">
        <w:t>Xamarin</w:t>
      </w:r>
      <w:proofErr w:type="spellEnd"/>
      <w:r w:rsidRPr="00931C08">
        <w:t xml:space="preserve"> University, która zapewnia wiele zasobów i możliwości praktycznych szkoleń dla profesjonalistów z branży. Dzięki takiemu wsparciu, krzywa uczenia się jest minimalna dla doświadczonych programistów C#.</w:t>
      </w:r>
    </w:p>
    <w:p w14:paraId="1AD316EB" w14:textId="15D5BEA7" w:rsidR="00F873C9" w:rsidRPr="00931C08" w:rsidRDefault="00F873C9" w:rsidP="00696DE3">
      <w:pPr>
        <w:pStyle w:val="Akapitzlist"/>
        <w:numPr>
          <w:ilvl w:val="0"/>
          <w:numId w:val="15"/>
        </w:numPr>
        <w:ind w:hanging="360"/>
      </w:pPr>
      <w:proofErr w:type="spellStart"/>
      <w:r w:rsidRPr="00931C08">
        <w:t>Xamarin</w:t>
      </w:r>
      <w:proofErr w:type="spellEnd"/>
      <w:r w:rsidRPr="00931C08">
        <w:t xml:space="preserve"> nie nadaje się do aplikacji z wysokowydajną grafiką</w:t>
      </w:r>
      <w:r w:rsidR="00584439">
        <w:t xml:space="preserve">. </w:t>
      </w:r>
      <w:r w:rsidRPr="00931C08">
        <w:t xml:space="preserve">Główną zaletą </w:t>
      </w:r>
      <w:proofErr w:type="spellStart"/>
      <w:r w:rsidRPr="00931C08">
        <w:t>Xamarin</w:t>
      </w:r>
      <w:proofErr w:type="spellEnd"/>
      <w:r w:rsidRPr="00931C08">
        <w:t xml:space="preserve"> jest możliwość wykorzystania kodu na różnych platformach. Chodzi tu </w:t>
      </w:r>
      <w:r w:rsidR="001D738B" w:rsidRPr="00931C08">
        <w:t>o logikę</w:t>
      </w:r>
      <w:r w:rsidRPr="00931C08">
        <w:t>, kod UI będzie w większości unikalny dla danej platformy. Pozw</w:t>
      </w:r>
      <w:r w:rsidR="00153423" w:rsidRPr="00931C08">
        <w:t>a</w:t>
      </w:r>
      <w:r w:rsidRPr="00931C08">
        <w:t>l</w:t>
      </w:r>
      <w:r w:rsidR="00867354" w:rsidRPr="00931C08">
        <w:t>a</w:t>
      </w:r>
      <w:r w:rsidR="00DA668F" w:rsidRPr="00931C08">
        <w:t xml:space="preserve"> to</w:t>
      </w:r>
      <w:r w:rsidRPr="00931C08">
        <w:t xml:space="preserve"> na tworzenie gier w </w:t>
      </w:r>
      <w:proofErr w:type="spellStart"/>
      <w:r w:rsidRPr="00931C08">
        <w:t>Xamarin</w:t>
      </w:r>
      <w:proofErr w:type="spellEnd"/>
      <w:r w:rsidRPr="00931C08">
        <w:t xml:space="preserve">, ale bogate UI lub złożone animacje z niewielką ilością kodu generycznego sprawiają, że </w:t>
      </w:r>
      <w:proofErr w:type="spellStart"/>
      <w:r w:rsidRPr="00931C08">
        <w:t>Xamarin</w:t>
      </w:r>
      <w:proofErr w:type="spellEnd"/>
      <w:r w:rsidRPr="00931C08">
        <w:t xml:space="preserve"> nie nadaje się do tego.</w:t>
      </w:r>
    </w:p>
    <w:p w14:paraId="3BC564BC" w14:textId="43CCA1BA" w:rsidR="005C3DAB" w:rsidRPr="00931C08" w:rsidRDefault="00F873C9" w:rsidP="00696DE3">
      <w:pPr>
        <w:pStyle w:val="Akapitzlist"/>
        <w:numPr>
          <w:ilvl w:val="0"/>
          <w:numId w:val="15"/>
        </w:numPr>
        <w:ind w:hanging="360"/>
      </w:pPr>
      <w:r w:rsidRPr="00931C08">
        <w:t xml:space="preserve">Większe </w:t>
      </w:r>
      <w:r w:rsidR="004254C3">
        <w:t>zasoby</w:t>
      </w:r>
      <w:r w:rsidR="0099613A">
        <w:t xml:space="preserve">. </w:t>
      </w:r>
      <w:r w:rsidRPr="00931C08">
        <w:t xml:space="preserve">W zależności od rodzaju i złożoności, aplikacje </w:t>
      </w:r>
      <w:proofErr w:type="spellStart"/>
      <w:r w:rsidRPr="00931C08">
        <w:t>Xamarin</w:t>
      </w:r>
      <w:proofErr w:type="spellEnd"/>
      <w:r w:rsidRPr="00931C08">
        <w:t xml:space="preserve"> są zazwyczaj większe od aplikacji natywnych, czasami nawet dwukrotnie większe. Na Androidzie, proste </w:t>
      </w:r>
      <w:r w:rsidR="00696DE3">
        <w:t>„</w:t>
      </w:r>
      <w:r w:rsidRPr="00931C08">
        <w:t>Hello, World</w:t>
      </w:r>
      <w:r w:rsidR="00696DE3">
        <w:t>”</w:t>
      </w:r>
      <w:r w:rsidRPr="00931C08">
        <w:t xml:space="preserve"> może zająć do 16 MB, z czego większość jest wykorzystywana przez powiązane biblioteki, środowisko Mono i bibliotekę klas bazowych (</w:t>
      </w:r>
      <w:r w:rsidR="00460AEE" w:rsidRPr="0043642C">
        <w:rPr>
          <w:i/>
          <w:iCs/>
        </w:rPr>
        <w:t>ang. Base Class Library</w:t>
      </w:r>
      <w:r w:rsidRPr="00931C08">
        <w:t>). W związku z tym aplikacja zazwyczaj wymaga dodatkowej optymalizacji, aby utrzymać jej rozmiar pliku na niskim poziomie.</w:t>
      </w:r>
    </w:p>
    <w:p w14:paraId="2284BB15" w14:textId="3B577D01" w:rsidR="00216CA7" w:rsidRPr="00931C08" w:rsidRDefault="00FE4419" w:rsidP="009F4AB4">
      <w:pPr>
        <w:pStyle w:val="Nagwek4"/>
        <w:ind w:left="540" w:hanging="540"/>
      </w:pPr>
      <w:r>
        <w:t xml:space="preserve"> </w:t>
      </w:r>
      <w:r w:rsidR="002800E9" w:rsidRPr="00931C08">
        <w:t>Kompilacja</w:t>
      </w:r>
      <w:r w:rsidR="00AC485F" w:rsidRPr="00931C08">
        <w:t xml:space="preserve"> </w:t>
      </w:r>
    </w:p>
    <w:p w14:paraId="2FCEC9DE" w14:textId="505694FE" w:rsidR="002800E9" w:rsidRPr="00931C08" w:rsidRDefault="00720316" w:rsidP="00E63E40">
      <w:pPr>
        <w:spacing w:after="160" w:line="259" w:lineRule="auto"/>
      </w:pPr>
      <w:r w:rsidRPr="00931C08">
        <w:t>Kod ź</w:t>
      </w:r>
      <w:r w:rsidR="002800E9" w:rsidRPr="00931C08">
        <w:t>ródło</w:t>
      </w:r>
      <w:r w:rsidRPr="00931C08">
        <w:t>wy</w:t>
      </w:r>
      <w:r w:rsidR="002800E9" w:rsidRPr="00931C08">
        <w:t xml:space="preserve"> C# trafia do natywnej aplikacji w różny sposób na każdej platformie:</w:t>
      </w:r>
    </w:p>
    <w:p w14:paraId="1BBA9CF0" w14:textId="127EF3C8" w:rsidR="00847AB0" w:rsidRPr="00931C08" w:rsidRDefault="00847AB0" w:rsidP="009F4AB4">
      <w:pPr>
        <w:pStyle w:val="Akapitzlist"/>
        <w:numPr>
          <w:ilvl w:val="0"/>
          <w:numId w:val="8"/>
        </w:numPr>
        <w:spacing w:line="259" w:lineRule="auto"/>
      </w:pPr>
      <w:r w:rsidRPr="00931C08">
        <w:t>Android - aplikacja działa równolegle z Java/ART (</w:t>
      </w:r>
      <w:r w:rsidR="00E81C9F" w:rsidRPr="00E81C9F">
        <w:rPr>
          <w:i/>
          <w:iCs/>
        </w:rPr>
        <w:t xml:space="preserve">ang. </w:t>
      </w:r>
      <w:r w:rsidRPr="00E81C9F">
        <w:rPr>
          <w:i/>
          <w:iCs/>
        </w:rPr>
        <w:t xml:space="preserve">Android </w:t>
      </w:r>
      <w:r w:rsidR="00E81C9F" w:rsidRPr="00E81C9F">
        <w:rPr>
          <w:i/>
          <w:iCs/>
        </w:rPr>
        <w:t>R</w:t>
      </w:r>
      <w:r w:rsidRPr="00E81C9F">
        <w:rPr>
          <w:i/>
          <w:iCs/>
        </w:rPr>
        <w:t>untime</w:t>
      </w:r>
      <w:r w:rsidRPr="00931C08">
        <w:t>) i współdziała z natywnymi typami poprzez JNI</w:t>
      </w:r>
      <w:r w:rsidR="00E81C9F">
        <w:t xml:space="preserve"> (</w:t>
      </w:r>
      <w:r w:rsidR="00E81C9F" w:rsidRPr="00E81C9F">
        <w:rPr>
          <w:i/>
          <w:iCs/>
        </w:rPr>
        <w:t xml:space="preserve">ang. </w:t>
      </w:r>
      <w:r w:rsidR="00E81C9F" w:rsidRPr="0053771D">
        <w:rPr>
          <w:i/>
          <w:iCs/>
        </w:rPr>
        <w:t>Java Native Interface</w:t>
      </w:r>
      <w:r w:rsidR="00E81C9F" w:rsidRPr="0053771D">
        <w:t>)</w:t>
      </w:r>
      <w:r w:rsidRPr="0053771D">
        <w:t xml:space="preserve">. </w:t>
      </w:r>
      <w:r w:rsidRPr="00037476">
        <w:t xml:space="preserve">C# jest kompilowany do </w:t>
      </w:r>
      <w:proofErr w:type="spellStart"/>
      <w:r w:rsidRPr="00037476">
        <w:t>Intermediate</w:t>
      </w:r>
      <w:proofErr w:type="spellEnd"/>
      <w:r w:rsidRPr="00037476">
        <w:t xml:space="preserve"> Language i budowany z </w:t>
      </w:r>
      <w:proofErr w:type="spellStart"/>
      <w:r w:rsidRPr="00037476">
        <w:t>MonoVM</w:t>
      </w:r>
      <w:proofErr w:type="spellEnd"/>
      <w:r w:rsidRPr="00037476">
        <w:t xml:space="preserve"> </w:t>
      </w:r>
      <w:r w:rsidR="00E81C9F" w:rsidRPr="00037476">
        <w:t>plus</w:t>
      </w:r>
      <w:r w:rsidRPr="00037476">
        <w:t xml:space="preserve"> </w:t>
      </w:r>
      <w:r w:rsidR="00037476" w:rsidRPr="00037476">
        <w:t>JI</w:t>
      </w:r>
      <w:r w:rsidR="00037476">
        <w:t>T</w:t>
      </w:r>
      <w:r w:rsidRPr="00037476">
        <w:t xml:space="preserve">. </w:t>
      </w:r>
      <w:r w:rsidR="00A26FD0">
        <w:t>Popiera się przez</w:t>
      </w:r>
      <w:r w:rsidRPr="00931C08">
        <w:t xml:space="preserve"> interfejsy </w:t>
      </w:r>
      <w:r w:rsidR="00035500">
        <w:t>oraz</w:t>
      </w:r>
      <w:r w:rsidRPr="00931C08">
        <w:t xml:space="preserve"> biblioteki Android SDK </w:t>
      </w:r>
      <w:r w:rsidR="00450D59" w:rsidRPr="00931C08">
        <w:t>od G</w:t>
      </w:r>
      <w:r w:rsidRPr="00931C08">
        <w:t>oogle. Nieużywane klasy w platformie są usuwane podczas przetwarzania</w:t>
      </w:r>
      <w:r w:rsidR="00EA0817">
        <w:t>;</w:t>
      </w:r>
    </w:p>
    <w:p w14:paraId="2B2313C1" w14:textId="5D561831" w:rsidR="002800E9" w:rsidRPr="00931C08" w:rsidRDefault="002800E9" w:rsidP="003D6E33">
      <w:pPr>
        <w:pStyle w:val="Akapitzlist"/>
        <w:numPr>
          <w:ilvl w:val="0"/>
          <w:numId w:val="8"/>
        </w:numPr>
        <w:spacing w:after="160" w:line="259" w:lineRule="auto"/>
      </w:pPr>
      <w:r w:rsidRPr="00931C08">
        <w:t xml:space="preserve">iOS - C# używa </w:t>
      </w:r>
      <w:r w:rsidR="009F5857" w:rsidRPr="00931C08">
        <w:t>wstępn</w:t>
      </w:r>
      <w:r w:rsidR="00044BC8" w:rsidRPr="00931C08">
        <w:t>ej</w:t>
      </w:r>
      <w:r w:rsidR="005E3F88" w:rsidRPr="00931C08">
        <w:t xml:space="preserve"> kompilacj</w:t>
      </w:r>
      <w:r w:rsidR="00D400B9" w:rsidRPr="00931C08">
        <w:t>ę</w:t>
      </w:r>
      <w:r w:rsidRPr="00931C08">
        <w:t xml:space="preserve"> (</w:t>
      </w:r>
      <w:r w:rsidR="00BC53A7" w:rsidRPr="00931C08">
        <w:rPr>
          <w:i/>
          <w:iCs/>
        </w:rPr>
        <w:t xml:space="preserve">ang. </w:t>
      </w:r>
      <w:r w:rsidR="005E3F88" w:rsidRPr="003A53F8">
        <w:rPr>
          <w:i/>
          <w:iCs/>
          <w:lang w:val="en-US"/>
        </w:rPr>
        <w:t>Ahead of Time</w:t>
      </w:r>
      <w:r w:rsidR="00BC53A7" w:rsidRPr="003A53F8">
        <w:rPr>
          <w:i/>
          <w:iCs/>
          <w:lang w:val="en-US"/>
        </w:rPr>
        <w:t xml:space="preserve"> Compilation</w:t>
      </w:r>
      <w:r w:rsidRPr="003A53F8">
        <w:rPr>
          <w:lang w:val="en-US"/>
        </w:rPr>
        <w:t xml:space="preserve">) do </w:t>
      </w:r>
      <w:proofErr w:type="spellStart"/>
      <w:r w:rsidRPr="00502B30">
        <w:rPr>
          <w:lang w:val="en-US"/>
        </w:rPr>
        <w:t>języka</w:t>
      </w:r>
      <w:proofErr w:type="spellEnd"/>
      <w:r w:rsidRPr="003A53F8">
        <w:rPr>
          <w:lang w:val="en-US"/>
        </w:rPr>
        <w:t xml:space="preserve"> </w:t>
      </w:r>
      <w:r w:rsidR="00931C08" w:rsidRPr="003A53F8">
        <w:rPr>
          <w:lang w:val="en-US"/>
        </w:rPr>
        <w:t>assembler</w:t>
      </w:r>
      <w:r w:rsidRPr="003A53F8">
        <w:rPr>
          <w:lang w:val="en-US"/>
        </w:rPr>
        <w:t xml:space="preserve">. </w:t>
      </w:r>
      <w:r w:rsidRPr="00931C08">
        <w:t>Framework włącz</w:t>
      </w:r>
      <w:r w:rsidR="0081022E" w:rsidRPr="00931C08">
        <w:t xml:space="preserve">a się </w:t>
      </w:r>
      <w:r w:rsidR="008E6F29" w:rsidRPr="00931C08">
        <w:t xml:space="preserve">i </w:t>
      </w:r>
      <w:r w:rsidRPr="00931C08">
        <w:t xml:space="preserve">nieużywane klasy są usuwane podczas </w:t>
      </w:r>
      <w:r w:rsidR="0081022E" w:rsidRPr="00931C08">
        <w:t xml:space="preserve">przetwarzania </w:t>
      </w:r>
      <w:r w:rsidRPr="00931C08">
        <w:t>w celu zmniejszenia rozmiaru aplikacji</w:t>
      </w:r>
      <w:r w:rsidR="00D306E4" w:rsidRPr="00931C08">
        <w:t xml:space="preserve">, </w:t>
      </w:r>
      <w:r w:rsidR="00657715" w:rsidRPr="00931C08">
        <w:t xml:space="preserve">czyli </w:t>
      </w:r>
      <w:r w:rsidR="00D306E4" w:rsidRPr="00931C08">
        <w:t>tak samo, jak na Androidzie</w:t>
      </w:r>
      <w:r w:rsidRPr="00931C08">
        <w:t>.</w:t>
      </w:r>
      <w:r w:rsidR="00434CBA" w:rsidRPr="00931C08">
        <w:t xml:space="preserve"> Mono</w:t>
      </w:r>
      <w:r w:rsidR="00B43A57" w:rsidRPr="00931C08">
        <w:t xml:space="preserve"> u</w:t>
      </w:r>
      <w:r w:rsidR="00CE1141" w:rsidRPr="00931C08">
        <w:t xml:space="preserve">widacznia struktury zestawu SDK </w:t>
      </w:r>
      <w:proofErr w:type="spellStart"/>
      <w:r w:rsidR="00CE1141" w:rsidRPr="00931C08">
        <w:t>CocoaTouch</w:t>
      </w:r>
      <w:proofErr w:type="spellEnd"/>
      <w:r w:rsidR="00CE1141" w:rsidRPr="00931C08">
        <w:t xml:space="preserve"> </w:t>
      </w:r>
      <w:r w:rsidR="00434CBA" w:rsidRPr="00931C08">
        <w:t xml:space="preserve">od </w:t>
      </w:r>
      <w:r w:rsidR="00CE1141" w:rsidRPr="00931C08">
        <w:t>Apple</w:t>
      </w:r>
      <w:r w:rsidR="00B43A57" w:rsidRPr="00931C08">
        <w:t xml:space="preserve">, do których można się odwoływać w </w:t>
      </w:r>
      <w:proofErr w:type="spellStart"/>
      <w:r w:rsidR="00434CBA" w:rsidRPr="00931C08">
        <w:t>Xamarin</w:t>
      </w:r>
      <w:proofErr w:type="spellEnd"/>
      <w:r w:rsidR="008A421F" w:rsidRPr="00931C08">
        <w:t>,</w:t>
      </w:r>
      <w:r w:rsidR="006517FD" w:rsidRPr="00931C08">
        <w:t xml:space="preserve"> ale </w:t>
      </w:r>
      <w:r w:rsidR="00DC6FCD" w:rsidRPr="00931C08">
        <w:t xml:space="preserve">niektóre funkcje </w:t>
      </w:r>
      <w:r w:rsidRPr="00931C08">
        <w:t xml:space="preserve">Apple nie pozwala </w:t>
      </w:r>
      <w:r w:rsidR="00515F2C" w:rsidRPr="00931C08">
        <w:t>do</w:t>
      </w:r>
      <w:r w:rsidRPr="00931C08">
        <w:t xml:space="preserve"> </w:t>
      </w:r>
      <w:r w:rsidR="006517FD" w:rsidRPr="00931C08">
        <w:t>wykorzystani</w:t>
      </w:r>
      <w:r w:rsidR="00515F2C" w:rsidRPr="00931C08">
        <w:t>a</w:t>
      </w:r>
      <w:r w:rsidR="006517FD" w:rsidRPr="00931C08">
        <w:t xml:space="preserve"> </w:t>
      </w:r>
      <w:r w:rsidR="00DC6FCD" w:rsidRPr="00931C08">
        <w:t xml:space="preserve">w tym </w:t>
      </w:r>
      <w:r w:rsidR="00A26FD0" w:rsidRPr="00931C08">
        <w:t>refleksji</w:t>
      </w:r>
      <w:r w:rsidR="00DC6FCD" w:rsidRPr="00931C08">
        <w:t xml:space="preserve"> lub</w:t>
      </w:r>
      <w:r w:rsidR="006517FD" w:rsidRPr="00931C08">
        <w:t xml:space="preserve"> dynamiczne g</w:t>
      </w:r>
      <w:r w:rsidR="0002055A" w:rsidRPr="00931C08">
        <w:t>enerowanie</w:t>
      </w:r>
      <w:r w:rsidRPr="00931C08">
        <w:t xml:space="preserve"> kodu w czasie rzeczywistym w iOS</w:t>
      </w:r>
      <w:r w:rsidR="00AE7B02">
        <w:t xml:space="preserve"> </w:t>
      </w:r>
      <w:r w:rsidR="00AE7B02" w:rsidRPr="00AE7B02">
        <w:t>[WWW-5, 2021]</w:t>
      </w:r>
      <w:r w:rsidR="00DC6FCD" w:rsidRPr="00931C08">
        <w:t>.</w:t>
      </w:r>
    </w:p>
    <w:p w14:paraId="385D1FEA" w14:textId="266358B8" w:rsidR="00C5332D" w:rsidRPr="00931C08" w:rsidRDefault="00FE4419" w:rsidP="009F4AB4">
      <w:pPr>
        <w:pStyle w:val="Nagwek3"/>
        <w:ind w:left="360" w:hanging="360"/>
      </w:pPr>
      <w:r>
        <w:lastRenderedPageBreak/>
        <w:t xml:space="preserve"> </w:t>
      </w:r>
      <w:bookmarkStart w:id="226" w:name="_Toc103343198"/>
      <w:r w:rsidR="0004362D" w:rsidRPr="00931C08">
        <w:t>API</w:t>
      </w:r>
      <w:r w:rsidR="008E6F29" w:rsidRPr="00931C08">
        <w:t xml:space="preserve"> i </w:t>
      </w:r>
      <w:r w:rsidR="00116690" w:rsidRPr="00931C08">
        <w:t>jego rodzaje</w:t>
      </w:r>
      <w:bookmarkEnd w:id="226"/>
    </w:p>
    <w:p w14:paraId="15ED1A0E" w14:textId="5B7DE4EC" w:rsidR="002B7FF4" w:rsidRPr="00931C08" w:rsidRDefault="0004362D" w:rsidP="00E63E40">
      <w:r w:rsidRPr="00931C08">
        <w:t>API (</w:t>
      </w:r>
      <w:r w:rsidRPr="00931C08">
        <w:rPr>
          <w:i/>
          <w:iCs/>
        </w:rPr>
        <w:t xml:space="preserve">ang. Application </w:t>
      </w:r>
      <w:proofErr w:type="spellStart"/>
      <w:r w:rsidRPr="00931C08">
        <w:rPr>
          <w:i/>
          <w:iCs/>
        </w:rPr>
        <w:t>programming</w:t>
      </w:r>
      <w:proofErr w:type="spellEnd"/>
      <w:r w:rsidRPr="00931C08">
        <w:rPr>
          <w:i/>
          <w:iCs/>
        </w:rPr>
        <w:t xml:space="preserve"> </w:t>
      </w:r>
      <w:proofErr w:type="spellStart"/>
      <w:r w:rsidRPr="00931C08">
        <w:rPr>
          <w:i/>
          <w:iCs/>
        </w:rPr>
        <w:t>interface</w:t>
      </w:r>
      <w:proofErr w:type="spellEnd"/>
      <w:r w:rsidRPr="00931C08">
        <w:t>)</w:t>
      </w:r>
      <w:r w:rsidR="00CA77C2" w:rsidRPr="00931C08">
        <w:t xml:space="preserve"> – opis zachowania się aplikacji i w jaki sposób ona może komunikować się z innym programem</w:t>
      </w:r>
      <w:r w:rsidR="008D577D" w:rsidRPr="00931C08">
        <w:t xml:space="preserve"> i operować danymi lub innymi serwisami.</w:t>
      </w:r>
      <w:r w:rsidR="000844FB" w:rsidRPr="00931C08">
        <w:t xml:space="preserve"> </w:t>
      </w:r>
      <w:r w:rsidR="002B7FF4" w:rsidRPr="00931C08">
        <w:t xml:space="preserve">W miarę standaryzacji komunikacji sieciowej informacje były wymieniane cyfrowo przez linie telefoniczne i przewody sieciowe przy użyciu protokołów ogólnego przeznaczenia, takich jak Telnet, SMTP, FTP i HTTP. Na początku </w:t>
      </w:r>
      <w:r w:rsidR="007F10DD" w:rsidRPr="00931C08">
        <w:t>był stworzony i używany</w:t>
      </w:r>
      <w:r w:rsidR="002B7FF4" w:rsidRPr="00931C08">
        <w:t xml:space="preserve"> XML, który </w:t>
      </w:r>
      <w:r w:rsidR="007F10DD" w:rsidRPr="00931C08">
        <w:t>jest nadal szeroko stosowany</w:t>
      </w:r>
      <w:r w:rsidR="002B7FF4" w:rsidRPr="00931C08">
        <w:t xml:space="preserve">. Jednak </w:t>
      </w:r>
      <w:r w:rsidR="005E45E9" w:rsidRPr="00931C08">
        <w:t xml:space="preserve">teraz </w:t>
      </w:r>
      <w:r w:rsidR="002B7FF4" w:rsidRPr="00931C08">
        <w:t>w większości przypadków</w:t>
      </w:r>
      <w:r w:rsidR="00B63A58" w:rsidRPr="00931C08">
        <w:t xml:space="preserve"> jest wykorzystywany</w:t>
      </w:r>
      <w:r w:rsidR="002B7FF4" w:rsidRPr="00931C08">
        <w:t xml:space="preserve"> JSON</w:t>
      </w:r>
      <w:r w:rsidR="00B63A58" w:rsidRPr="00931C08">
        <w:t>,</w:t>
      </w:r>
      <w:r w:rsidR="002B7FF4" w:rsidRPr="00931C08">
        <w:t xml:space="preserve"> oparty na tekście</w:t>
      </w:r>
      <w:r w:rsidR="00072484" w:rsidRPr="00931C08">
        <w:t>.</w:t>
      </w:r>
      <w:r w:rsidR="002B7FF4" w:rsidRPr="00931C08">
        <w:t xml:space="preserve"> </w:t>
      </w:r>
      <w:r w:rsidR="00072484" w:rsidRPr="00931C08">
        <w:t>Mniej popularne</w:t>
      </w:r>
      <w:r w:rsidR="002B7FF4" w:rsidRPr="00931C08">
        <w:t xml:space="preserve"> format</w:t>
      </w:r>
      <w:r w:rsidR="00072484" w:rsidRPr="00931C08">
        <w:t>y</w:t>
      </w:r>
      <w:r w:rsidR="002B7FF4" w:rsidRPr="00931C08">
        <w:t xml:space="preserve"> binarn</w:t>
      </w:r>
      <w:r w:rsidR="00072484" w:rsidRPr="00931C08">
        <w:t>e</w:t>
      </w:r>
      <w:r w:rsidR="002B7FF4" w:rsidRPr="00931C08">
        <w:t xml:space="preserve">, </w:t>
      </w:r>
      <w:r w:rsidR="002B692E" w:rsidRPr="00931C08">
        <w:t>n</w:t>
      </w:r>
      <w:r w:rsidR="00072484" w:rsidRPr="00931C08">
        <w:t xml:space="preserve">a przykład </w:t>
      </w:r>
      <w:proofErr w:type="spellStart"/>
      <w:r w:rsidR="002B7FF4" w:rsidRPr="00931C08">
        <w:t>Protocol</w:t>
      </w:r>
      <w:proofErr w:type="spellEnd"/>
      <w:r w:rsidR="002B7FF4" w:rsidRPr="00931C08">
        <w:t xml:space="preserve"> </w:t>
      </w:r>
      <w:proofErr w:type="spellStart"/>
      <w:r w:rsidR="002B7FF4" w:rsidRPr="00931C08">
        <w:t>Buffers</w:t>
      </w:r>
      <w:proofErr w:type="spellEnd"/>
      <w:r w:rsidR="002B7FF4" w:rsidRPr="00931C08">
        <w:t xml:space="preserve"> i </w:t>
      </w:r>
      <w:proofErr w:type="spellStart"/>
      <w:r w:rsidR="002B7FF4" w:rsidRPr="00931C08">
        <w:t>Thrift</w:t>
      </w:r>
      <w:proofErr w:type="spellEnd"/>
      <w:r w:rsidR="009052FD">
        <w:t>.</w:t>
      </w:r>
    </w:p>
    <w:p w14:paraId="26C09C8A" w14:textId="4C4F5E04" w:rsidR="0004362D" w:rsidRPr="00931C08" w:rsidRDefault="00FE4419" w:rsidP="009F4AB4">
      <w:pPr>
        <w:pStyle w:val="Nagwek4"/>
        <w:ind w:left="540" w:hanging="540"/>
      </w:pPr>
      <w:r>
        <w:t xml:space="preserve"> </w:t>
      </w:r>
      <w:r w:rsidR="0004362D" w:rsidRPr="00931C08">
        <w:t>SOAP</w:t>
      </w:r>
    </w:p>
    <w:p w14:paraId="3592CB2F" w14:textId="1E1CCA90" w:rsidR="00687853" w:rsidRPr="00931C08" w:rsidRDefault="007F10DD" w:rsidP="00E63E40">
      <w:r w:rsidRPr="00931C08">
        <w:t xml:space="preserve">Simple Object Access </w:t>
      </w:r>
      <w:proofErr w:type="spellStart"/>
      <w:r w:rsidRPr="00931C08">
        <w:t>Protocol</w:t>
      </w:r>
      <w:proofErr w:type="spellEnd"/>
      <w:r w:rsidRPr="00931C08">
        <w:t xml:space="preserve"> (SOAP) - jest protokołem wymiany informacji zakodowan</w:t>
      </w:r>
      <w:r w:rsidR="003944A0" w:rsidRPr="00931C08">
        <w:t>ej</w:t>
      </w:r>
      <w:r w:rsidRPr="00931C08">
        <w:t xml:space="preserve"> w XML</w:t>
      </w:r>
      <w:r w:rsidR="007327C3" w:rsidRPr="00931C08">
        <w:t xml:space="preserve"> (</w:t>
      </w:r>
      <w:r w:rsidR="007327C3" w:rsidRPr="00931C08">
        <w:rPr>
          <w:i/>
          <w:iCs/>
        </w:rPr>
        <w:t xml:space="preserve">ang. </w:t>
      </w:r>
      <w:proofErr w:type="spellStart"/>
      <w:r w:rsidR="007327C3" w:rsidRPr="00931C08">
        <w:rPr>
          <w:i/>
          <w:iCs/>
        </w:rPr>
        <w:t>Extensible</w:t>
      </w:r>
      <w:proofErr w:type="spellEnd"/>
      <w:r w:rsidR="007327C3" w:rsidRPr="00931C08">
        <w:rPr>
          <w:i/>
          <w:iCs/>
        </w:rPr>
        <w:t xml:space="preserve"> </w:t>
      </w:r>
      <w:proofErr w:type="spellStart"/>
      <w:r w:rsidR="007327C3" w:rsidRPr="00931C08">
        <w:rPr>
          <w:i/>
          <w:iCs/>
        </w:rPr>
        <w:t>Markup</w:t>
      </w:r>
      <w:proofErr w:type="spellEnd"/>
      <w:r w:rsidR="007327C3" w:rsidRPr="00931C08">
        <w:rPr>
          <w:i/>
          <w:iCs/>
        </w:rPr>
        <w:t xml:space="preserve"> Language</w:t>
      </w:r>
      <w:r w:rsidRPr="00931C08">
        <w:t>) pomiędzy klientem</w:t>
      </w:r>
      <w:r w:rsidR="008E6F29" w:rsidRPr="00931C08">
        <w:t xml:space="preserve"> i </w:t>
      </w:r>
      <w:r w:rsidRPr="00931C08">
        <w:t xml:space="preserve">procedurą lub usługą, która znajduje się w Internecie. </w:t>
      </w:r>
      <w:r w:rsidR="007327C3" w:rsidRPr="00931C08">
        <w:t>Z</w:t>
      </w:r>
      <w:r w:rsidRPr="00931C08">
        <w:t xml:space="preserve">ostał </w:t>
      </w:r>
      <w:r w:rsidR="00C22CC7" w:rsidRPr="00931C08">
        <w:t>wydan</w:t>
      </w:r>
      <w:r w:rsidR="007327C3" w:rsidRPr="00931C08">
        <w:t>y</w:t>
      </w:r>
      <w:r w:rsidR="00C22CC7" w:rsidRPr="00931C08">
        <w:t xml:space="preserve"> w świat</w:t>
      </w:r>
      <w:r w:rsidRPr="00931C08">
        <w:t xml:space="preserve"> w 1999 roku i jest publikowan</w:t>
      </w:r>
      <w:r w:rsidR="0053771D">
        <w:t>y</w:t>
      </w:r>
      <w:r w:rsidRPr="00931C08">
        <w:t xml:space="preserve"> przez W3C jako otwarty standard.</w:t>
      </w:r>
    </w:p>
    <w:p w14:paraId="2AEA7284" w14:textId="466DECB3" w:rsidR="00687853" w:rsidRPr="00931C08" w:rsidRDefault="007F10DD" w:rsidP="006559FB">
      <w:pPr>
        <w:ind w:firstLine="360"/>
      </w:pPr>
      <w:r w:rsidRPr="00931C08">
        <w:t>SOAP może być używany przez różne protokoły transportowe oprócz HTTP, na przykład FTP i SMTP. (</w:t>
      </w:r>
      <w:r w:rsidR="00152C41">
        <w:t>Klasycznym</w:t>
      </w:r>
      <w:r w:rsidRPr="00931C08">
        <w:t xml:space="preserve"> wzorcem jest użycie HTTP do synchronicznej wymiany danych i SMTP lub FTP do interakcji asynchronicznych).</w:t>
      </w:r>
    </w:p>
    <w:p w14:paraId="161955FA" w14:textId="56CCA123" w:rsidR="00687853" w:rsidRPr="00931C08" w:rsidRDefault="007F10DD" w:rsidP="00CC7E24">
      <w:pPr>
        <w:ind w:firstLine="360"/>
      </w:pPr>
      <w:r w:rsidRPr="00931C08">
        <w:t>W celu zapewnienia spójności podczas strukturyzacji danych SOAP wykorzystuje standardowy schemat XML (XSL) do kodowania XML. Dodatkowo programiści mogą tworzyć własne schematy XML, aby dodać niestandardowe elementy XML do wiadomości SOAP.</w:t>
      </w:r>
    </w:p>
    <w:p w14:paraId="6D81CBED" w14:textId="77777777" w:rsidR="00BE2552" w:rsidRDefault="007F10DD" w:rsidP="006559FB">
      <w:pPr>
        <w:ind w:firstLine="360"/>
      </w:pPr>
      <w:r w:rsidRPr="00931C08">
        <w:t>SOAP jest zwykle używany z językiem opisu usług sieciowych WSDL</w:t>
      </w:r>
      <w:r w:rsidR="00584697" w:rsidRPr="00931C08">
        <w:t xml:space="preserve"> (</w:t>
      </w:r>
      <w:proofErr w:type="spellStart"/>
      <w:r w:rsidR="00584697" w:rsidRPr="00931C08">
        <w:rPr>
          <w:i/>
          <w:iCs/>
        </w:rPr>
        <w:t>angl</w:t>
      </w:r>
      <w:proofErr w:type="spellEnd"/>
      <w:r w:rsidR="00584697" w:rsidRPr="00931C08">
        <w:rPr>
          <w:i/>
          <w:iCs/>
        </w:rPr>
        <w:t xml:space="preserve">. Web Services </w:t>
      </w:r>
      <w:proofErr w:type="spellStart"/>
      <w:r w:rsidR="00584697" w:rsidRPr="00931C08">
        <w:rPr>
          <w:i/>
          <w:iCs/>
        </w:rPr>
        <w:t>Description</w:t>
      </w:r>
      <w:proofErr w:type="spellEnd"/>
      <w:r w:rsidR="00584697" w:rsidRPr="00931C08">
        <w:rPr>
          <w:i/>
          <w:iCs/>
        </w:rPr>
        <w:t xml:space="preserve"> Language</w:t>
      </w:r>
      <w:r w:rsidRPr="00931C08">
        <w:t xml:space="preserve">). </w:t>
      </w:r>
      <w:r w:rsidR="00D10056">
        <w:t>Ważność</w:t>
      </w:r>
      <w:r w:rsidRPr="00931C08">
        <w:t xml:space="preserve"> użycia WSDL polega na tym, że programiści i maszyny mogą sprawdzić usługę sieciową, która obsługuje SOAP, aby odkryć specyfikę wymiany informacji przez sieć. Ponadto WSDL opisuje, w jaki sposób strukturyzować komunikaty żądania i odpowiedzi SOAP, które dana usługa obsługuje. Odkrywanie poprzez WSDL upraszcza programowanie usług sieciowych wykorzystujących SOAP.</w:t>
      </w:r>
      <w:r w:rsidR="003D6E33">
        <w:t xml:space="preserve"> </w:t>
      </w:r>
    </w:p>
    <w:p w14:paraId="3F8793D0" w14:textId="1F7F7A59" w:rsidR="00E84051" w:rsidRPr="00B9582D" w:rsidRDefault="00BE2552" w:rsidP="002D3033">
      <w:pPr>
        <w:spacing w:before="240"/>
      </w:pPr>
      <w:r>
        <w:t>Z</w:t>
      </w:r>
      <w:r w:rsidR="00E84051" w:rsidRPr="00931C08">
        <w:t>alety</w:t>
      </w:r>
      <w:r w:rsidR="003D6E33">
        <w:t>:</w:t>
      </w:r>
    </w:p>
    <w:p w14:paraId="168BCCC2" w14:textId="0B41C4D9" w:rsidR="00E84051" w:rsidRPr="00931C08" w:rsidRDefault="00E84051" w:rsidP="003D6E33">
      <w:pPr>
        <w:pStyle w:val="Akapitzlist"/>
        <w:numPr>
          <w:ilvl w:val="0"/>
          <w:numId w:val="16"/>
        </w:numPr>
        <w:ind w:hanging="360"/>
      </w:pPr>
      <w:r w:rsidRPr="00931C08">
        <w:t xml:space="preserve">SOAP </w:t>
      </w:r>
      <w:r w:rsidR="00AB6362" w:rsidRPr="00931C08">
        <w:t xml:space="preserve">pozwala na generowanie </w:t>
      </w:r>
      <w:r w:rsidRPr="00931C08">
        <w:t xml:space="preserve">kodu </w:t>
      </w:r>
      <w:r w:rsidR="00AB6362" w:rsidRPr="00931C08">
        <w:t xml:space="preserve">opierając się </w:t>
      </w:r>
      <w:r w:rsidRPr="00931C08">
        <w:t>na XML</w:t>
      </w:r>
      <w:r w:rsidR="00AB6362" w:rsidRPr="00931C08">
        <w:t>.</w:t>
      </w:r>
      <w:r w:rsidRPr="00931C08">
        <w:t xml:space="preserve"> XML jest dobrze znany i wszechobecny z dużą elastycznością (na przykład, przestrzenie nazw).</w:t>
      </w:r>
    </w:p>
    <w:p w14:paraId="0C3AFA3C" w14:textId="56E71F7E" w:rsidR="00E84051" w:rsidRPr="00931C08" w:rsidRDefault="00E84051" w:rsidP="003D6E33">
      <w:pPr>
        <w:pStyle w:val="Akapitzlist"/>
        <w:numPr>
          <w:ilvl w:val="0"/>
          <w:numId w:val="16"/>
        </w:numPr>
        <w:ind w:hanging="360"/>
      </w:pPr>
      <w:r w:rsidRPr="00931C08">
        <w:t xml:space="preserve">Ponieważ jest oparty na tekście, debugowanie jest wygodne i nie ma ograniczeń dotyczących transportu. </w:t>
      </w:r>
      <w:r w:rsidR="00160B8A">
        <w:t>P</w:t>
      </w:r>
      <w:r w:rsidRPr="00931C08">
        <w:t>odejścia</w:t>
      </w:r>
      <w:r w:rsidR="00160B8A">
        <w:t xml:space="preserve"> do napisania własnych plików</w:t>
      </w:r>
      <w:r w:rsidRPr="00931C08">
        <w:t xml:space="preserve"> są opisane w WSDL, plik działa jako wiążący kontrakt dla </w:t>
      </w:r>
      <w:r w:rsidR="00160B8A">
        <w:t>przesyłania</w:t>
      </w:r>
      <w:r w:rsidRPr="00931C08">
        <w:t xml:space="preserve"> wiadomości i typów.</w:t>
      </w:r>
    </w:p>
    <w:p w14:paraId="2091E6F7" w14:textId="2BF30AAD" w:rsidR="00BE2552" w:rsidRPr="00931C08" w:rsidRDefault="00EC1E28" w:rsidP="002D3033">
      <w:pPr>
        <w:pStyle w:val="Akapitzlist"/>
        <w:numPr>
          <w:ilvl w:val="0"/>
          <w:numId w:val="16"/>
        </w:numPr>
        <w:ind w:hanging="360"/>
      </w:pPr>
      <w:r w:rsidRPr="00931C08">
        <w:t>Dodatkowa warstwa WS-Security zapewniana przez SOAP działa na poziomie wiadomości, aby upewnić się, że nie tylko treść wiadomości może być odczytana przez właściwy serwer, ale także właściwy proces na serwerze.</w:t>
      </w:r>
    </w:p>
    <w:p w14:paraId="4D9E7569" w14:textId="5CDFFF52" w:rsidR="00E84051" w:rsidRPr="00931C08" w:rsidRDefault="00E84051" w:rsidP="00BE2552">
      <w:r w:rsidRPr="00931C08">
        <w:t>Wady</w:t>
      </w:r>
      <w:r w:rsidR="00273B1B" w:rsidRPr="00931C08">
        <w:t>:</w:t>
      </w:r>
    </w:p>
    <w:p w14:paraId="72211F49" w14:textId="0602D5D1" w:rsidR="0042496F" w:rsidRPr="00931C08" w:rsidRDefault="00974DA7" w:rsidP="003D6E33">
      <w:pPr>
        <w:pStyle w:val="Akapitzlist"/>
        <w:numPr>
          <w:ilvl w:val="0"/>
          <w:numId w:val="16"/>
        </w:numPr>
        <w:ind w:hanging="360"/>
      </w:pPr>
      <w:r w:rsidRPr="00931C08">
        <w:t xml:space="preserve">Działa tylko z XML, a </w:t>
      </w:r>
      <w:r w:rsidR="00E84051" w:rsidRPr="00931C08">
        <w:t xml:space="preserve">XML jest bardzo </w:t>
      </w:r>
      <w:r w:rsidR="001752AA" w:rsidRPr="00931C08">
        <w:t>dosłowny</w:t>
      </w:r>
      <w:r w:rsidR="008E6F29" w:rsidRPr="00931C08">
        <w:t xml:space="preserve"> i </w:t>
      </w:r>
      <w:r w:rsidR="00E84051" w:rsidRPr="00931C08">
        <w:t xml:space="preserve">pomiar wiadomości ma tendencję do wzrostu </w:t>
      </w:r>
      <w:proofErr w:type="spellStart"/>
      <w:r w:rsidR="0042496F" w:rsidRPr="00931C08">
        <w:t>eksponencjalnego</w:t>
      </w:r>
      <w:proofErr w:type="spellEnd"/>
      <w:r w:rsidR="00E84051" w:rsidRPr="00931C08">
        <w:t>.</w:t>
      </w:r>
    </w:p>
    <w:p w14:paraId="530B1E07" w14:textId="010495A9" w:rsidR="00E84051" w:rsidRPr="00931C08" w:rsidRDefault="009B5ECF" w:rsidP="003D6E33">
      <w:pPr>
        <w:pStyle w:val="Akapitzlist"/>
        <w:numPr>
          <w:ilvl w:val="0"/>
          <w:numId w:val="16"/>
        </w:numPr>
        <w:ind w:hanging="360"/>
      </w:pPr>
      <w:r w:rsidRPr="00931C08">
        <w:t xml:space="preserve">Pliki są </w:t>
      </w:r>
      <w:r w:rsidR="00DE6D96" w:rsidRPr="00931C08">
        <w:t>ciężki</w:t>
      </w:r>
      <w:r w:rsidRPr="00931C08">
        <w:t>e ze względu na duży rozmiar XML</w:t>
      </w:r>
      <w:r w:rsidR="00974DA7" w:rsidRPr="00931C08">
        <w:t xml:space="preserve"> tekstu</w:t>
      </w:r>
      <w:r w:rsidR="00E84051" w:rsidRPr="00931C08">
        <w:t>.</w:t>
      </w:r>
    </w:p>
    <w:p w14:paraId="6C8BC70F" w14:textId="75316797" w:rsidR="00E84051" w:rsidRPr="00931C08" w:rsidRDefault="00E84051" w:rsidP="003D6E33">
      <w:pPr>
        <w:pStyle w:val="Akapitzlist"/>
        <w:numPr>
          <w:ilvl w:val="0"/>
          <w:numId w:val="16"/>
        </w:numPr>
        <w:ind w:hanging="360"/>
      </w:pPr>
      <w:r w:rsidRPr="00931C08">
        <w:t xml:space="preserve">Wsparcie dla technologii kodu w obecnych językach jest </w:t>
      </w:r>
      <w:r w:rsidR="00DE6D96" w:rsidRPr="00931C08">
        <w:t>ograniczone do niedużej ilości języków, na przykład to</w:t>
      </w:r>
      <w:r w:rsidRPr="00931C08">
        <w:t xml:space="preserve"> Java, </w:t>
      </w:r>
      <w:proofErr w:type="spellStart"/>
      <w:r w:rsidRPr="00931C08">
        <w:t>Python</w:t>
      </w:r>
      <w:proofErr w:type="spellEnd"/>
      <w:r w:rsidRPr="00931C08">
        <w:t xml:space="preserve"> i C#, podczas gdy SOAP </w:t>
      </w:r>
      <w:r w:rsidR="000127C1">
        <w:t>przez</w:t>
      </w:r>
      <w:r w:rsidRPr="00931C08">
        <w:t xml:space="preserve"> Go/</w:t>
      </w:r>
      <w:proofErr w:type="spellStart"/>
      <w:r w:rsidRPr="00931C08">
        <w:t>Rust</w:t>
      </w:r>
      <w:proofErr w:type="spellEnd"/>
      <w:r w:rsidRPr="00931C08">
        <w:t>/PHP/</w:t>
      </w:r>
      <w:proofErr w:type="spellStart"/>
      <w:r w:rsidRPr="00931C08">
        <w:t>Elixir</w:t>
      </w:r>
      <w:proofErr w:type="spellEnd"/>
      <w:r w:rsidRPr="00931C08">
        <w:t xml:space="preserve"> </w:t>
      </w:r>
      <w:r w:rsidR="000127C1">
        <w:t>nie jest obsługiwany,</w:t>
      </w:r>
    </w:p>
    <w:p w14:paraId="1AD25DB0" w14:textId="1BD68AC2" w:rsidR="0004362D" w:rsidRPr="00931C08" w:rsidRDefault="00FE4419" w:rsidP="009F4AB4">
      <w:pPr>
        <w:pStyle w:val="Nagwek4"/>
        <w:ind w:left="540" w:hanging="540"/>
      </w:pPr>
      <w:r>
        <w:t xml:space="preserve"> </w:t>
      </w:r>
      <w:proofErr w:type="spellStart"/>
      <w:r w:rsidR="0004362D" w:rsidRPr="00931C08">
        <w:t>gRPC</w:t>
      </w:r>
      <w:proofErr w:type="spellEnd"/>
    </w:p>
    <w:p w14:paraId="1F63F35D" w14:textId="03D45EC9" w:rsidR="00CE7F4A" w:rsidRPr="00931C08" w:rsidRDefault="001562FD" w:rsidP="0043642C">
      <w:proofErr w:type="spellStart"/>
      <w:r w:rsidRPr="00931C08">
        <w:t>gRPC</w:t>
      </w:r>
      <w:proofErr w:type="spellEnd"/>
      <w:r w:rsidR="00DB62B3">
        <w:t>, czyli</w:t>
      </w:r>
      <w:r w:rsidRPr="00931C08">
        <w:t xml:space="preserve"> Remote </w:t>
      </w:r>
      <w:proofErr w:type="spellStart"/>
      <w:r w:rsidRPr="00931C08">
        <w:t>Procedure</w:t>
      </w:r>
      <w:proofErr w:type="spellEnd"/>
      <w:r w:rsidRPr="00931C08">
        <w:t xml:space="preserve"> Call</w:t>
      </w:r>
      <w:r w:rsidR="00850AFF" w:rsidRPr="00931C08">
        <w:t xml:space="preserve"> od Google</w:t>
      </w:r>
      <w:r w:rsidRPr="00931C08">
        <w:t xml:space="preserve"> jest akronimem </w:t>
      </w:r>
      <w:r w:rsidR="00DB62B3" w:rsidRPr="00931C08">
        <w:t xml:space="preserve">rekurencyjnym </w:t>
      </w:r>
      <w:r w:rsidRPr="00931C08">
        <w:t>dla metody zdefiniowanej wokół wszystkich zalet HTTP/2,</w:t>
      </w:r>
      <w:r w:rsidR="00DB62B3">
        <w:t xml:space="preserve"> ponieważ</w:t>
      </w:r>
      <w:r w:rsidRPr="00931C08">
        <w:t xml:space="preserve"> używa binarnego formatu do transferu, który jest niezwykle wydajny.</w:t>
      </w:r>
      <w:r w:rsidR="0043642C">
        <w:t xml:space="preserve"> </w:t>
      </w:r>
      <w:r w:rsidR="00974DA7" w:rsidRPr="00931C08">
        <w:t>C</w:t>
      </w:r>
      <w:r w:rsidRPr="00931C08">
        <w:t xml:space="preserve">elem </w:t>
      </w:r>
      <w:proofErr w:type="spellStart"/>
      <w:r w:rsidRPr="00931C08">
        <w:t>gRPC</w:t>
      </w:r>
      <w:proofErr w:type="spellEnd"/>
      <w:r w:rsidRPr="00931C08">
        <w:t xml:space="preserve"> jest umożliwienie wywoływania procedur</w:t>
      </w:r>
      <w:r w:rsidR="00035500">
        <w:t>,</w:t>
      </w:r>
      <w:r w:rsidR="008E6F29" w:rsidRPr="00931C08">
        <w:t xml:space="preserve"> </w:t>
      </w:r>
      <w:r w:rsidR="00974DA7" w:rsidRPr="00931C08">
        <w:t>a</w:t>
      </w:r>
      <w:r w:rsidR="008E6F29" w:rsidRPr="00931C08">
        <w:t xml:space="preserve"> </w:t>
      </w:r>
      <w:r w:rsidRPr="00931C08">
        <w:t>nie interakcji danych, co czyni go nieco podobnym do SOAP w koncepcji</w:t>
      </w:r>
      <w:r w:rsidR="00CE7F4A" w:rsidRPr="00931C08">
        <w:t>.</w:t>
      </w:r>
    </w:p>
    <w:p w14:paraId="0E1EE779" w14:textId="0EC475CE" w:rsidR="005C0002" w:rsidRPr="00931C08" w:rsidRDefault="005C0002" w:rsidP="002D3033">
      <w:pPr>
        <w:spacing w:before="240"/>
      </w:pPr>
      <w:r w:rsidRPr="00931C08">
        <w:t>Zalety:</w:t>
      </w:r>
    </w:p>
    <w:p w14:paraId="20569743" w14:textId="7450CCCE" w:rsidR="005C0002" w:rsidRPr="00931C08" w:rsidRDefault="005C0002" w:rsidP="00CC7E24">
      <w:pPr>
        <w:pStyle w:val="Akapitzlist"/>
        <w:numPr>
          <w:ilvl w:val="0"/>
          <w:numId w:val="18"/>
        </w:numPr>
        <w:ind w:hanging="360"/>
      </w:pPr>
      <w:r w:rsidRPr="00931C08">
        <w:t xml:space="preserve">Bardzo wydajny. Wykorzystuje wszystko co HTTP/2 ma do zaoferowania w tym, że można wysyłać rzeczy synchronicznie (czekając na odpowiedź), strumieniować, multipleksować, wszystko przez to samo połączenie. </w:t>
      </w:r>
      <w:r w:rsidR="002E3595" w:rsidRPr="00931C08">
        <w:t>Dodatkowo wiadomości binarne są bardzo małe, które nie obciążają wydajności.</w:t>
      </w:r>
    </w:p>
    <w:p w14:paraId="4DF9EFD4" w14:textId="25ED6577" w:rsidR="005C0002" w:rsidRPr="00931C08" w:rsidRDefault="005C0002" w:rsidP="002D3033">
      <w:pPr>
        <w:pStyle w:val="Akapitzlist"/>
        <w:numPr>
          <w:ilvl w:val="0"/>
          <w:numId w:val="18"/>
        </w:numPr>
        <w:ind w:hanging="360"/>
      </w:pPr>
      <w:r w:rsidRPr="00931C08">
        <w:lastRenderedPageBreak/>
        <w:t>Generowanie kodu ułatwia konfigurację</w:t>
      </w:r>
      <w:r w:rsidR="008E6F29" w:rsidRPr="00931C08">
        <w:t xml:space="preserve"> i </w:t>
      </w:r>
      <w:r w:rsidRPr="00931C08">
        <w:t>HTTP/2 wymaga TLS</w:t>
      </w:r>
      <w:r w:rsidR="00DB62B3">
        <w:t xml:space="preserve"> i </w:t>
      </w:r>
      <w:r w:rsidR="00DB62B3" w:rsidRPr="00DB62B3">
        <w:t xml:space="preserve">pozwala </w:t>
      </w:r>
      <w:r w:rsidR="00DB62B3">
        <w:t xml:space="preserve">na </w:t>
      </w:r>
      <w:r w:rsidR="00DB62B3" w:rsidRPr="00DB62B3">
        <w:t>żądanie wielu plików w tym samym czasie</w:t>
      </w:r>
      <w:r w:rsidR="00DB62B3">
        <w:t>.</w:t>
      </w:r>
    </w:p>
    <w:p w14:paraId="08727A07" w14:textId="459407CB" w:rsidR="005C0002" w:rsidRPr="00931C08" w:rsidRDefault="005C0002" w:rsidP="00E63E40">
      <w:r w:rsidRPr="00931C08">
        <w:t>Wady</w:t>
      </w:r>
      <w:r w:rsidR="001D093B" w:rsidRPr="00931C08">
        <w:t>:</w:t>
      </w:r>
    </w:p>
    <w:p w14:paraId="2AC00223" w14:textId="6627AA4D" w:rsidR="005C0002" w:rsidRPr="00931C08" w:rsidRDefault="005C0002" w:rsidP="00CC7E24">
      <w:pPr>
        <w:pStyle w:val="Akapitzlist"/>
        <w:numPr>
          <w:ilvl w:val="0"/>
          <w:numId w:val="18"/>
        </w:numPr>
        <w:ind w:hanging="360"/>
      </w:pPr>
      <w:r w:rsidRPr="00931C08">
        <w:t xml:space="preserve">Trudny do debugowania, ponieważ komunikaty są binarne i nie są czytelne dla człowieka. Chociaż jest obsługiwany we wszystkich językach, niektóre mają ograniczenia (np. nie można mieć serwerów PHP </w:t>
      </w:r>
      <w:proofErr w:type="spellStart"/>
      <w:r w:rsidRPr="00931C08">
        <w:t>gRPC</w:t>
      </w:r>
      <w:proofErr w:type="spellEnd"/>
      <w:r w:rsidRPr="00931C08">
        <w:t>, tylko klientów),</w:t>
      </w:r>
      <w:r w:rsidR="008E6F29" w:rsidRPr="00931C08">
        <w:t xml:space="preserve"> i </w:t>
      </w:r>
      <w:r w:rsidRPr="00931C08">
        <w:t xml:space="preserve">ze względu na naturę HTTP/2 nie ma wsparcia (obecnie) bezpośrednio w aplikacjach </w:t>
      </w:r>
      <w:proofErr w:type="spellStart"/>
      <w:r w:rsidRPr="00931C08">
        <w:t>frontendowych</w:t>
      </w:r>
      <w:proofErr w:type="spellEnd"/>
      <w:r w:rsidRPr="00931C08">
        <w:t>.</w:t>
      </w:r>
    </w:p>
    <w:p w14:paraId="3D094F50" w14:textId="17960100" w:rsidR="006C4196" w:rsidRPr="00931C08" w:rsidRDefault="005C0002" w:rsidP="00CC7E24">
      <w:pPr>
        <w:pStyle w:val="Akapitzlist"/>
        <w:numPr>
          <w:ilvl w:val="0"/>
          <w:numId w:val="18"/>
        </w:numPr>
        <w:ind w:hanging="360"/>
      </w:pPr>
      <w:r w:rsidRPr="00931C08">
        <w:t>Ponieważ musi</w:t>
      </w:r>
      <w:r w:rsidR="00AA7C30" w:rsidRPr="00931C08">
        <w:t xml:space="preserve"> być</w:t>
      </w:r>
      <w:r w:rsidRPr="00931C08">
        <w:t xml:space="preserve"> TLS wszędzie, </w:t>
      </w:r>
      <w:r w:rsidR="00AA7C30" w:rsidRPr="00931C08">
        <w:t xml:space="preserve">konieczne jest to, że trzeba </w:t>
      </w:r>
      <w:r w:rsidRPr="00931C08">
        <w:t xml:space="preserve">uwzględnić </w:t>
      </w:r>
      <w:r w:rsidR="00AA7C30" w:rsidRPr="00931C08">
        <w:t>też</w:t>
      </w:r>
      <w:r w:rsidRPr="00931C08">
        <w:t xml:space="preserve"> w wymaganiach konfiguracyjnych </w:t>
      </w:r>
      <w:r w:rsidR="00AA7C30" w:rsidRPr="00931C08">
        <w:t xml:space="preserve">obecność TLS protokołu lub </w:t>
      </w:r>
      <w:r w:rsidRPr="00931C08">
        <w:t>nabywając certyfikaty do użytku wewnętrznego od znanego CA</w:t>
      </w:r>
      <w:r w:rsidR="00AA7C30" w:rsidRPr="00931C08">
        <w:t xml:space="preserve"> (</w:t>
      </w:r>
      <w:r w:rsidR="00AA7C30" w:rsidRPr="00931C08">
        <w:rPr>
          <w:i/>
          <w:iCs/>
        </w:rPr>
        <w:t xml:space="preserve">ang. </w:t>
      </w:r>
      <w:proofErr w:type="spellStart"/>
      <w:r w:rsidR="00AA7C30" w:rsidRPr="00931C08">
        <w:rPr>
          <w:i/>
          <w:iCs/>
        </w:rPr>
        <w:t>Certificate</w:t>
      </w:r>
      <w:proofErr w:type="spellEnd"/>
      <w:r w:rsidR="00AA7C30" w:rsidRPr="00931C08">
        <w:rPr>
          <w:i/>
          <w:iCs/>
        </w:rPr>
        <w:t xml:space="preserve"> Authority</w:t>
      </w:r>
      <w:r w:rsidR="00AA7C30" w:rsidRPr="00931C08">
        <w:t>)</w:t>
      </w:r>
      <w:r w:rsidRPr="00931C08">
        <w:t xml:space="preserve">, </w:t>
      </w:r>
      <w:r w:rsidR="00460984" w:rsidRPr="00931C08">
        <w:t>lub</w:t>
      </w:r>
      <w:r w:rsidRPr="00931C08">
        <w:t xml:space="preserve"> tworz</w:t>
      </w:r>
      <w:r w:rsidR="00460984" w:rsidRPr="00931C08">
        <w:t xml:space="preserve">yć </w:t>
      </w:r>
      <w:r w:rsidRPr="00931C08">
        <w:t>własny wewnętrzny CA do wydawania certyfikatów, ale musi</w:t>
      </w:r>
      <w:r w:rsidR="00460984" w:rsidRPr="00931C08">
        <w:t>my</w:t>
      </w:r>
      <w:r w:rsidRPr="00931C08">
        <w:t xml:space="preserve"> dodać go jako zaufany w całej infrastrukturze/kontenerach/</w:t>
      </w:r>
      <w:r w:rsidR="00B2181F" w:rsidRPr="00931C08">
        <w:t>itd.</w:t>
      </w:r>
    </w:p>
    <w:p w14:paraId="5868E323" w14:textId="77777777" w:rsidR="006C4196" w:rsidRPr="00931C08" w:rsidRDefault="006C4196" w:rsidP="00CC7E24">
      <w:pPr>
        <w:ind w:left="720"/>
      </w:pPr>
    </w:p>
    <w:p w14:paraId="08689644" w14:textId="1095FD03" w:rsidR="0004362D" w:rsidRPr="00931C08" w:rsidRDefault="00FE4419" w:rsidP="009F4AB4">
      <w:pPr>
        <w:pStyle w:val="Nagwek4"/>
        <w:ind w:left="540" w:hanging="540"/>
      </w:pPr>
      <w:r>
        <w:t xml:space="preserve"> </w:t>
      </w:r>
      <w:proofErr w:type="spellStart"/>
      <w:r w:rsidR="0004362D" w:rsidRPr="00931C08">
        <w:t>GraphQL</w:t>
      </w:r>
      <w:proofErr w:type="spellEnd"/>
    </w:p>
    <w:p w14:paraId="06BEB1F9" w14:textId="0A2709C1" w:rsidR="00FE4212" w:rsidRDefault="000466DC" w:rsidP="002D3033">
      <w:pPr>
        <w:spacing w:after="240"/>
      </w:pPr>
      <w:proofErr w:type="spellStart"/>
      <w:r w:rsidRPr="00931C08">
        <w:t>GraphQL</w:t>
      </w:r>
      <w:proofErr w:type="spellEnd"/>
      <w:r w:rsidR="0043642C">
        <w:t xml:space="preserve"> -</w:t>
      </w:r>
      <w:r w:rsidR="00CE3940" w:rsidRPr="00931C08">
        <w:t xml:space="preserve"> produkt Facebooka,</w:t>
      </w:r>
      <w:r w:rsidRPr="00931C08">
        <w:t xml:space="preserve"> plasuje się gdzieś pomiędzy REST</w:t>
      </w:r>
      <w:r w:rsidR="008E6F29" w:rsidRPr="00931C08">
        <w:t xml:space="preserve"> i </w:t>
      </w:r>
      <w:proofErr w:type="spellStart"/>
      <w:r w:rsidRPr="00931C08">
        <w:t>gRPC</w:t>
      </w:r>
      <w:proofErr w:type="spellEnd"/>
      <w:r w:rsidRPr="00931C08">
        <w:t>. Jego celem jest ułatwienie żądania danych poprzez własny język zapytań, który daje kontrolę klientowi</w:t>
      </w:r>
      <w:r w:rsidR="00EC1E28" w:rsidRPr="00931C08">
        <w:t>. Komunikuje się za pomocą protokołu HTTP i wykorzystuje format danych JSON</w:t>
      </w:r>
      <w:r w:rsidR="00CE3940" w:rsidRPr="00931C08">
        <w:t>.</w:t>
      </w:r>
    </w:p>
    <w:p w14:paraId="1C6397B0" w14:textId="0A87C372" w:rsidR="000466DC" w:rsidRPr="00931C08" w:rsidRDefault="007E5177" w:rsidP="00AB15E7">
      <w:r w:rsidRPr="00931C08">
        <w:t>Zalety</w:t>
      </w:r>
      <w:r w:rsidR="00CC7E24">
        <w:t>:</w:t>
      </w:r>
    </w:p>
    <w:p w14:paraId="33BF01E5" w14:textId="5C023112" w:rsidR="000466DC" w:rsidRPr="00931C08" w:rsidRDefault="000466DC" w:rsidP="00B75D46">
      <w:pPr>
        <w:pStyle w:val="Akapitzlist"/>
        <w:numPr>
          <w:ilvl w:val="0"/>
          <w:numId w:val="19"/>
        </w:numPr>
        <w:ind w:left="810" w:hanging="360"/>
      </w:pPr>
      <w:r w:rsidRPr="00931C08">
        <w:t>Jego oparcie na JSON czyni go nieco podobnym do REST, ale z dodatkową korzyścią, że adaptacyjne zapytania oznaczają, że moż</w:t>
      </w:r>
      <w:r w:rsidR="0026421F" w:rsidRPr="00931C08">
        <w:t>na</w:t>
      </w:r>
      <w:r w:rsidRPr="00931C08">
        <w:t xml:space="preserve"> poprosić o dane, które chcesz, jak chcesz nie ma </w:t>
      </w:r>
      <w:r w:rsidR="0026421F" w:rsidRPr="00931C08">
        <w:t>dużo</w:t>
      </w:r>
      <w:r w:rsidRPr="00931C08">
        <w:t xml:space="preserve"> wielokrotnych zapytań, aby uzyskać wszystko, czego potrzebujesz.</w:t>
      </w:r>
    </w:p>
    <w:p w14:paraId="5B215BED" w14:textId="29FAD55F" w:rsidR="00CE3940" w:rsidRPr="00931C08" w:rsidRDefault="00CE3940" w:rsidP="00B75D46">
      <w:pPr>
        <w:pStyle w:val="Akapitzlist"/>
        <w:numPr>
          <w:ilvl w:val="0"/>
          <w:numId w:val="19"/>
        </w:numPr>
        <w:ind w:left="810" w:hanging="360"/>
      </w:pPr>
      <w:r w:rsidRPr="00931C08">
        <w:t>Przy debugowaniu dostajemy detaliczny opis problemu, czyli w tym dodatkowo referencję do połączenia i całą informację z handlera.</w:t>
      </w:r>
    </w:p>
    <w:p w14:paraId="5F5B8BAC" w14:textId="1F5A5F2C" w:rsidR="000466DC" w:rsidRPr="00931C08" w:rsidRDefault="000466DC" w:rsidP="002D3033">
      <w:pPr>
        <w:pStyle w:val="Akapitzlist"/>
        <w:numPr>
          <w:ilvl w:val="0"/>
          <w:numId w:val="19"/>
        </w:numPr>
        <w:ind w:left="810" w:hanging="360"/>
      </w:pPr>
      <w:r w:rsidRPr="00931C08">
        <w:t xml:space="preserve">Posiada walidację schematu i typowanie, więc w tym sensie jest nieco zbliżony do tego, jak </w:t>
      </w:r>
      <w:proofErr w:type="spellStart"/>
      <w:r w:rsidRPr="00931C08">
        <w:t>gRPC</w:t>
      </w:r>
      <w:proofErr w:type="spellEnd"/>
      <w:r w:rsidRPr="00931C08">
        <w:t xml:space="preserve"> definiuje rzeczy.</w:t>
      </w:r>
    </w:p>
    <w:p w14:paraId="560A2864" w14:textId="15619135" w:rsidR="000466DC" w:rsidRPr="00931C08" w:rsidRDefault="000466DC" w:rsidP="00E63E40">
      <w:r w:rsidRPr="00931C08">
        <w:t>Wady</w:t>
      </w:r>
      <w:r w:rsidR="00CC7E24">
        <w:t>:</w:t>
      </w:r>
    </w:p>
    <w:p w14:paraId="5EBC552D" w14:textId="3CD343FA" w:rsidR="000466DC" w:rsidRPr="00931C08" w:rsidRDefault="000466DC" w:rsidP="00B75D46">
      <w:pPr>
        <w:pStyle w:val="Akapitzlist"/>
        <w:numPr>
          <w:ilvl w:val="0"/>
          <w:numId w:val="19"/>
        </w:numPr>
        <w:ind w:hanging="360"/>
      </w:pPr>
      <w:r w:rsidRPr="00931C08">
        <w:t>Cała ta elastyczność odbija się na zdolności do buforowania</w:t>
      </w:r>
      <w:r w:rsidR="00CE3940" w:rsidRPr="00931C08">
        <w:t xml:space="preserve"> i jest słaby wydajnościowo</w:t>
      </w:r>
      <w:r w:rsidRPr="00931C08">
        <w:t xml:space="preserve">. </w:t>
      </w:r>
      <w:r w:rsidR="00FB5747" w:rsidRPr="00931C08">
        <w:t>Wynika to z te</w:t>
      </w:r>
      <w:r w:rsidR="00582B77" w:rsidRPr="00931C08">
        <w:t>go jak detaliczną</w:t>
      </w:r>
      <w:r w:rsidR="00A15467">
        <w:t xml:space="preserve"> i ogromną</w:t>
      </w:r>
      <w:r w:rsidR="00582B77" w:rsidRPr="00931C08">
        <w:t xml:space="preserve"> </w:t>
      </w:r>
      <w:r w:rsidR="00FB5747" w:rsidRPr="00931C08">
        <w:t>informacj</w:t>
      </w:r>
      <w:r w:rsidR="00582B77" w:rsidRPr="00931C08">
        <w:t>ę</w:t>
      </w:r>
      <w:r w:rsidR="00FB5747" w:rsidRPr="00931C08">
        <w:t xml:space="preserve"> </w:t>
      </w:r>
      <w:r w:rsidR="002E3595" w:rsidRPr="00931C08">
        <w:t>dostaje się przy</w:t>
      </w:r>
      <w:r w:rsidR="00FB5747" w:rsidRPr="00931C08">
        <w:t xml:space="preserve"> zapytaniach</w:t>
      </w:r>
      <w:r w:rsidRPr="00931C08">
        <w:t>.</w:t>
      </w:r>
    </w:p>
    <w:p w14:paraId="5A08D204" w14:textId="0B0B460A" w:rsidR="00C459C4" w:rsidRPr="00931C08" w:rsidRDefault="00C459C4" w:rsidP="00B75D46">
      <w:pPr>
        <w:pStyle w:val="Akapitzlist"/>
        <w:numPr>
          <w:ilvl w:val="0"/>
          <w:numId w:val="19"/>
        </w:numPr>
        <w:ind w:hanging="360"/>
      </w:pPr>
      <w:r w:rsidRPr="00931C08">
        <w:t>Pomimo nazwy, nie jest to do końca interfejs grafowy. Nie można na przykład pobrać wszystkich przodków jednostki nadrzędnej.</w:t>
      </w:r>
    </w:p>
    <w:p w14:paraId="76518BFC" w14:textId="22EB0E4D" w:rsidR="00107440" w:rsidRPr="00931C08" w:rsidRDefault="00107440" w:rsidP="002D3033">
      <w:pPr>
        <w:pStyle w:val="Akapitzlist"/>
        <w:numPr>
          <w:ilvl w:val="0"/>
          <w:numId w:val="19"/>
        </w:numPr>
        <w:spacing w:after="240"/>
        <w:ind w:hanging="360"/>
      </w:pPr>
      <w:r w:rsidRPr="00931C08">
        <w:t>Nie ma dużo informacji o tworzeniu serwisów na podstawie tego API.</w:t>
      </w:r>
    </w:p>
    <w:p w14:paraId="7639A625" w14:textId="651808F8" w:rsidR="0004362D" w:rsidRPr="00931C08" w:rsidRDefault="00FE4419" w:rsidP="009F4AB4">
      <w:pPr>
        <w:pStyle w:val="Nagwek4"/>
        <w:ind w:left="540" w:hanging="540"/>
      </w:pPr>
      <w:r>
        <w:t xml:space="preserve"> </w:t>
      </w:r>
      <w:r w:rsidR="0004362D" w:rsidRPr="00931C08">
        <w:t>REST</w:t>
      </w:r>
    </w:p>
    <w:p w14:paraId="13556B8F" w14:textId="37D09F8E" w:rsidR="00ED652F" w:rsidRPr="00931C08" w:rsidRDefault="00C22CC7" w:rsidP="00E63E40">
      <w:r w:rsidRPr="00107C9A">
        <w:t xml:space="preserve">REST jest akronimem od </w:t>
      </w:r>
      <w:proofErr w:type="spellStart"/>
      <w:r w:rsidRPr="00107C9A">
        <w:t>Representational</w:t>
      </w:r>
      <w:proofErr w:type="spellEnd"/>
      <w:r w:rsidRPr="00107C9A">
        <w:t xml:space="preserve"> </w:t>
      </w:r>
      <w:proofErr w:type="spellStart"/>
      <w:r w:rsidRPr="00107C9A">
        <w:t>State</w:t>
      </w:r>
      <w:proofErr w:type="spellEnd"/>
      <w:r w:rsidRPr="00107C9A">
        <w:t xml:space="preserve"> Transfer</w:t>
      </w:r>
      <w:r w:rsidR="00107C9A">
        <w:t xml:space="preserve">, </w:t>
      </w:r>
      <w:r w:rsidRPr="00931C08">
        <w:t xml:space="preserve">jest stylem architektonicznym opracowanym przez Roya Fieldinga w jego pracy doktorskiej z 2000 roku. </w:t>
      </w:r>
      <w:r w:rsidR="000F04B2" w:rsidRPr="00931C08">
        <w:t>W REST wszystko odbywa się przy użyciu metod HTTP, takich jak:</w:t>
      </w:r>
    </w:p>
    <w:p w14:paraId="7C487FAA" w14:textId="41189E66" w:rsidR="00ED652F" w:rsidRPr="00931C08" w:rsidRDefault="00C22CC7" w:rsidP="002D3033">
      <w:pPr>
        <w:pStyle w:val="Akapitzlist"/>
        <w:numPr>
          <w:ilvl w:val="0"/>
          <w:numId w:val="20"/>
        </w:numPr>
        <w:spacing w:before="240"/>
      </w:pPr>
      <w:r w:rsidRPr="00931C08">
        <w:t>GET</w:t>
      </w:r>
      <w:r w:rsidR="00CB5A82" w:rsidRPr="00931C08">
        <w:t xml:space="preserve"> - odczyt</w:t>
      </w:r>
      <w:r w:rsidR="00ED652F" w:rsidRPr="00931C08">
        <w:t>;</w:t>
      </w:r>
    </w:p>
    <w:p w14:paraId="4F61B078" w14:textId="52D17BFB" w:rsidR="00ED652F" w:rsidRPr="00931C08" w:rsidRDefault="00C22CC7" w:rsidP="00B75D46">
      <w:pPr>
        <w:pStyle w:val="Akapitzlist"/>
        <w:numPr>
          <w:ilvl w:val="0"/>
          <w:numId w:val="20"/>
        </w:numPr>
      </w:pPr>
      <w:r w:rsidRPr="00931C08">
        <w:t>POST</w:t>
      </w:r>
      <w:r w:rsidR="00CB5A82" w:rsidRPr="00931C08">
        <w:t xml:space="preserve"> – tworzenie</w:t>
      </w:r>
      <w:r w:rsidR="008E6F29" w:rsidRPr="00931C08">
        <w:t xml:space="preserve"> i </w:t>
      </w:r>
      <w:r w:rsidR="00CB5A82" w:rsidRPr="00931C08">
        <w:t>odczyt</w:t>
      </w:r>
      <w:r w:rsidR="00ED652F" w:rsidRPr="00931C08">
        <w:t>;</w:t>
      </w:r>
    </w:p>
    <w:p w14:paraId="52E9DABD" w14:textId="5C68EC0B" w:rsidR="00ED652F" w:rsidRPr="00931C08" w:rsidRDefault="00C22CC7" w:rsidP="00B75D46">
      <w:pPr>
        <w:pStyle w:val="Akapitzlist"/>
        <w:numPr>
          <w:ilvl w:val="0"/>
          <w:numId w:val="20"/>
        </w:numPr>
      </w:pPr>
      <w:r w:rsidRPr="00931C08">
        <w:t>PUT</w:t>
      </w:r>
      <w:r w:rsidR="00CB5A82" w:rsidRPr="00931C08">
        <w:t xml:space="preserve"> - modyfikacja</w:t>
      </w:r>
      <w:r w:rsidR="00ED652F" w:rsidRPr="00931C08">
        <w:t>;</w:t>
      </w:r>
      <w:r w:rsidRPr="00931C08">
        <w:t xml:space="preserve"> </w:t>
      </w:r>
    </w:p>
    <w:p w14:paraId="5C812CD8" w14:textId="6B6D7205" w:rsidR="00ED652F" w:rsidRPr="00931C08" w:rsidRDefault="00C22CC7" w:rsidP="00B75D46">
      <w:pPr>
        <w:pStyle w:val="Akapitzlist"/>
        <w:numPr>
          <w:ilvl w:val="0"/>
          <w:numId w:val="20"/>
        </w:numPr>
      </w:pPr>
      <w:r w:rsidRPr="00931C08">
        <w:t>DELETE</w:t>
      </w:r>
      <w:r w:rsidR="00CB5A82" w:rsidRPr="00931C08">
        <w:t xml:space="preserve"> - usuwanie</w:t>
      </w:r>
    </w:p>
    <w:p w14:paraId="6293E1DD" w14:textId="15C124C9" w:rsidR="00CB5A82" w:rsidRPr="00931C08" w:rsidRDefault="00CB5A82" w:rsidP="00B75D46">
      <w:pPr>
        <w:pStyle w:val="Akapitzlist"/>
        <w:numPr>
          <w:ilvl w:val="0"/>
          <w:numId w:val="20"/>
        </w:numPr>
      </w:pPr>
      <w:r w:rsidRPr="00931C08">
        <w:t>PATCH</w:t>
      </w:r>
      <w:r w:rsidR="00FC2AAA" w:rsidRPr="00931C08">
        <w:t xml:space="preserve"> - częściowe modyfikacje zasobu</w:t>
      </w:r>
    </w:p>
    <w:p w14:paraId="4563FC03" w14:textId="2C12A49C" w:rsidR="00ED652F" w:rsidRPr="00931C08" w:rsidRDefault="00ED652F" w:rsidP="00920DFC">
      <w:pPr>
        <w:pStyle w:val="Akapitzlist"/>
        <w:numPr>
          <w:ilvl w:val="0"/>
          <w:numId w:val="20"/>
        </w:numPr>
      </w:pPr>
      <w:r w:rsidRPr="00931C08">
        <w:t>OPTIONS</w:t>
      </w:r>
      <w:r w:rsidR="00FC2AAA" w:rsidRPr="00931C08">
        <w:t xml:space="preserve"> – przekazywanie metadanych</w:t>
      </w:r>
    </w:p>
    <w:p w14:paraId="4C0802EF" w14:textId="6140232D" w:rsidR="00ED652F" w:rsidRPr="00931C08" w:rsidRDefault="00ED652F" w:rsidP="00920DFC">
      <w:pPr>
        <w:pStyle w:val="Akapitzlist"/>
        <w:numPr>
          <w:ilvl w:val="0"/>
          <w:numId w:val="20"/>
        </w:numPr>
      </w:pPr>
      <w:r w:rsidRPr="00931C08">
        <w:t>HEAD</w:t>
      </w:r>
      <w:r w:rsidR="00FC2AAA" w:rsidRPr="00931C08">
        <w:t xml:space="preserve"> – odczyt, ale bez odpowiedzi</w:t>
      </w:r>
    </w:p>
    <w:p w14:paraId="135FE748" w14:textId="77777777" w:rsidR="000F04B2" w:rsidRPr="00931C08" w:rsidRDefault="000F04B2" w:rsidP="00E63E40"/>
    <w:p w14:paraId="4A9AE81E" w14:textId="5C003D30" w:rsidR="000F04B2" w:rsidRPr="00931C08" w:rsidRDefault="00CC0438" w:rsidP="000F04B2">
      <w:r w:rsidRPr="00931C08">
        <w:t>Używanie tekstowych formatów danych stało się konwencją. JSON jest najbardziej popularnym formatem danych, chociaż można używać innych, takich jak XML, CSV,</w:t>
      </w:r>
      <w:r w:rsidR="008E6F29" w:rsidRPr="00931C08">
        <w:t xml:space="preserve"> i </w:t>
      </w:r>
      <w:r w:rsidRPr="00931C08">
        <w:t>nawet RSS.</w:t>
      </w:r>
      <w:r w:rsidR="000F04B2" w:rsidRPr="00931C08">
        <w:t xml:space="preserve"> W taki sposób jak przedstawiono niżej wyglądają zapytania odpowiedź z i do serwera, którą otrzymuje klient aplikacji.</w:t>
      </w:r>
    </w:p>
    <w:p w14:paraId="7815BECB" w14:textId="33C7A89B" w:rsidR="00FB18DD" w:rsidRPr="00931C08" w:rsidRDefault="00FB18DD" w:rsidP="00E63E40"/>
    <w:p w14:paraId="4A87F08B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lastRenderedPageBreak/>
        <w:t>curl -X POST "http://localhost:49887/</w:t>
      </w:r>
      <w:proofErr w:type="spellStart"/>
      <w:r w:rsidRPr="003A53F8">
        <w:rPr>
          <w:lang w:val="en-US"/>
        </w:rPr>
        <w:t>api</w:t>
      </w:r>
      <w:proofErr w:type="spellEnd"/>
      <w:r w:rsidRPr="003A53F8">
        <w:rPr>
          <w:lang w:val="en-US"/>
        </w:rPr>
        <w:t xml:space="preserve">/Accounts/Login" -H  </w:t>
      </w:r>
    </w:p>
    <w:p w14:paraId="1CC0D85C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"accept: application/</w:t>
      </w:r>
      <w:proofErr w:type="spellStart"/>
      <w:r w:rsidRPr="003A53F8">
        <w:rPr>
          <w:lang w:val="en-US"/>
        </w:rPr>
        <w:t>json</w:t>
      </w:r>
      <w:proofErr w:type="spellEnd"/>
      <w:r w:rsidRPr="003A53F8">
        <w:rPr>
          <w:lang w:val="en-US"/>
        </w:rPr>
        <w:t>" -H</w:t>
      </w:r>
    </w:p>
    <w:p w14:paraId="76B83C57" w14:textId="70E85990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"Content-Type: application/</w:t>
      </w:r>
      <w:proofErr w:type="spellStart"/>
      <w:r w:rsidRPr="003A53F8">
        <w:rPr>
          <w:lang w:val="en-US"/>
        </w:rPr>
        <w:t>json-patch+json</w:t>
      </w:r>
      <w:proofErr w:type="spellEnd"/>
      <w:r w:rsidRPr="003A53F8">
        <w:rPr>
          <w:lang w:val="en-US"/>
        </w:rPr>
        <w:t xml:space="preserve">" </w:t>
      </w:r>
    </w:p>
    <w:p w14:paraId="1FB78ECF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-d</w:t>
      </w:r>
    </w:p>
    <w:p w14:paraId="13FB9456" w14:textId="512BFDE1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{</w:t>
      </w:r>
    </w:p>
    <w:p w14:paraId="35765194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ab/>
        <w:t>"Email":"client@email.com",</w:t>
      </w:r>
    </w:p>
    <w:p w14:paraId="1724664C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ab/>
        <w:t>"Password":"Aacc&amp;556"</w:t>
      </w:r>
    </w:p>
    <w:p w14:paraId="7E4195C1" w14:textId="6A7528AE" w:rsidR="00ED652F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} </w:t>
      </w:r>
    </w:p>
    <w:p w14:paraId="0D1EE5CE" w14:textId="7562BD8A" w:rsidR="00ED652F" w:rsidRPr="003A53F8" w:rsidRDefault="00ED652F" w:rsidP="00E63E40">
      <w:pPr>
        <w:rPr>
          <w:lang w:val="en-US"/>
        </w:rPr>
      </w:pPr>
    </w:p>
    <w:p w14:paraId="2FCF9D58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HTTP/1.1 200 OK</w:t>
      </w:r>
    </w:p>
    <w:p w14:paraId="56EA4D7E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ETag: "b8a7ef8b4b282a70d1b64ea5e79072df"</w:t>
      </w:r>
    </w:p>
    <w:p w14:paraId="75ABD0A2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X-Runtime: 13</w:t>
      </w:r>
    </w:p>
    <w:p w14:paraId="5B6FCC56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Cache-Control: private, max-age=0, must-revalidate</w:t>
      </w:r>
    </w:p>
    <w:p w14:paraId="6AFEF840" w14:textId="27882CCF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Content-Length: </w:t>
      </w:r>
      <w:r w:rsidR="00E97DD7" w:rsidRPr="003A53F8">
        <w:rPr>
          <w:lang w:val="en-US"/>
        </w:rPr>
        <w:t>449</w:t>
      </w:r>
    </w:p>
    <w:p w14:paraId="52869680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Status: 200</w:t>
      </w:r>
    </w:p>
    <w:p w14:paraId="10489208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Keep-Alive: timeout=2, max=100</w:t>
      </w:r>
    </w:p>
    <w:p w14:paraId="4AC5C920" w14:textId="21095340" w:rsidR="00ED652F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Content-type: application/</w:t>
      </w:r>
      <w:proofErr w:type="spellStart"/>
      <w:r w:rsidRPr="003A53F8">
        <w:rPr>
          <w:lang w:val="en-US"/>
        </w:rPr>
        <w:t>problem+json</w:t>
      </w:r>
      <w:proofErr w:type="spellEnd"/>
      <w:r w:rsidRPr="003A53F8">
        <w:rPr>
          <w:lang w:val="en-US"/>
        </w:rPr>
        <w:t>; charset=utf-8</w:t>
      </w:r>
    </w:p>
    <w:p w14:paraId="6AC1D64E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{</w:t>
      </w:r>
    </w:p>
    <w:p w14:paraId="29476DB7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access_token</w:t>
      </w:r>
      <w:proofErr w:type="spellEnd"/>
      <w:r w:rsidRPr="003A53F8">
        <w:rPr>
          <w:lang w:val="en-US"/>
        </w:rPr>
        <w:t>": "eyJhbGciOiJIUzI1NiIsInR5cCI6IkpXVCJ9.eyJzdWIiOiJjbGllbnRAZW1haWwuY29tIiwianRpIjoiZTdhZTg3NDQtOGI5OC00OWNiLTllYzgtNDUwMGQyZGEyNTE1IiwiZW1haWwiOiJjbGllbnRAZW1haWwuY29tIiwiaHR0cDovL3NjaGVtYXMueG1sc29hcC5vcmcvd3MvMjAwNS8wNS9pZGVudGl0eS9jbGFpbXMvbmFtZSI6ImNsaWVudEBlbWFpbC5jb20iLCJodHRwOi8vc2NoZW1hcy5taWNyb3NvZnQuY29tL3dzLzIwMDgvMDYvaWRlbnRpdHkvY2xhaW1zL3JvbGUiOiJVc2VyIiwibmJmIjoxNjQzMDY0NTcxLCJleHAiOjE2NDMxNTA5NzEsImlzcyI6ImxvY2FsaG9zdC5jb20iLCJhdWQiOiJsb2NhbGhvc3QuY29tIn0.U1UdWYMMna8yaWvnSYXNv1Qyu7PB_JcHcp7NrBFcy9Y",</w:t>
      </w:r>
    </w:p>
    <w:p w14:paraId="3448D73A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token_type</w:t>
      </w:r>
      <w:proofErr w:type="spellEnd"/>
      <w:r w:rsidRPr="003A53F8">
        <w:rPr>
          <w:lang w:val="en-US"/>
        </w:rPr>
        <w:t>": "bearer",</w:t>
      </w:r>
    </w:p>
    <w:p w14:paraId="6975AC6D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user_Id</w:t>
      </w:r>
      <w:proofErr w:type="spellEnd"/>
      <w:r w:rsidRPr="003A53F8">
        <w:rPr>
          <w:lang w:val="en-US"/>
        </w:rPr>
        <w:t>": 3,</w:t>
      </w:r>
    </w:p>
    <w:p w14:paraId="6264C210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user_name</w:t>
      </w:r>
      <w:proofErr w:type="spellEnd"/>
      <w:r w:rsidRPr="003A53F8">
        <w:rPr>
          <w:lang w:val="en-US"/>
        </w:rPr>
        <w:t>": "client",</w:t>
      </w:r>
    </w:p>
    <w:p w14:paraId="4E75D24D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expires_in</w:t>
      </w:r>
      <w:proofErr w:type="spellEnd"/>
      <w:r w:rsidRPr="003A53F8">
        <w:rPr>
          <w:lang w:val="en-US"/>
        </w:rPr>
        <w:t>": 86400,</w:t>
      </w:r>
    </w:p>
    <w:p w14:paraId="1911C2CB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creation_Time</w:t>
      </w:r>
      <w:proofErr w:type="spellEnd"/>
      <w:r w:rsidRPr="003A53F8">
        <w:rPr>
          <w:lang w:val="en-US"/>
        </w:rPr>
        <w:t>": 1643064571,</w:t>
      </w:r>
    </w:p>
    <w:p w14:paraId="596AB206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expiration_Time</w:t>
      </w:r>
      <w:proofErr w:type="spellEnd"/>
      <w:r w:rsidRPr="003A53F8">
        <w:rPr>
          <w:lang w:val="en-US"/>
        </w:rPr>
        <w:t>": 1643150971</w:t>
      </w:r>
    </w:p>
    <w:p w14:paraId="680E4FB1" w14:textId="6D3C6692" w:rsidR="00ED652F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}</w:t>
      </w:r>
    </w:p>
    <w:p w14:paraId="2B127EA3" w14:textId="77777777" w:rsidR="00ED652F" w:rsidRPr="003A53F8" w:rsidRDefault="00ED652F" w:rsidP="00E63E40">
      <w:pPr>
        <w:rPr>
          <w:lang w:val="en-US"/>
        </w:rPr>
      </w:pPr>
    </w:p>
    <w:p w14:paraId="15A3CBF0" w14:textId="05D72E29" w:rsidR="001562FD" w:rsidRPr="003A53F8" w:rsidRDefault="001562FD" w:rsidP="00E63E40">
      <w:pPr>
        <w:rPr>
          <w:lang w:val="en-US"/>
        </w:rPr>
      </w:pPr>
      <w:proofErr w:type="spellStart"/>
      <w:r w:rsidRPr="00502B30">
        <w:rPr>
          <w:lang w:val="en-US"/>
        </w:rPr>
        <w:t>Zalety</w:t>
      </w:r>
      <w:proofErr w:type="spellEnd"/>
      <w:r w:rsidRPr="003A53F8">
        <w:rPr>
          <w:lang w:val="en-US"/>
        </w:rPr>
        <w:t>:</w:t>
      </w:r>
    </w:p>
    <w:p w14:paraId="028855F5" w14:textId="77777777" w:rsidR="001562FD" w:rsidRPr="003A53F8" w:rsidRDefault="001562FD" w:rsidP="00E63E40">
      <w:pPr>
        <w:rPr>
          <w:lang w:val="en-US"/>
        </w:rPr>
      </w:pPr>
    </w:p>
    <w:p w14:paraId="3229877C" w14:textId="5E28123B" w:rsidR="002E24D8" w:rsidRPr="00931C08" w:rsidRDefault="002E24D8" w:rsidP="00920DFC">
      <w:pPr>
        <w:pStyle w:val="Akapitzlist"/>
        <w:numPr>
          <w:ilvl w:val="0"/>
          <w:numId w:val="17"/>
        </w:numPr>
        <w:ind w:hanging="360"/>
      </w:pPr>
      <w:r w:rsidRPr="00931C08">
        <w:t>Bazowanie na istniejących standardach HTTP wiąże się zarówno z elastycznością jak i ograniczeniami. Większość problemów związanych z transportem jest obsługiwana przez istniejące standardy i ewoluuje wraz z nimi. Czasowniki są powiązane z operacjami (co ułatwia mapowanie operacji CRUD na przykład), encje nadają nazwy i znaczenie URI. Proste konwencje sprawiają, że interakcja z interfejsami API REST jest dość prosta.</w:t>
      </w:r>
    </w:p>
    <w:p w14:paraId="7E3F7AC8" w14:textId="376EC44E" w:rsidR="002E24D8" w:rsidRPr="00931C08" w:rsidRDefault="002E24D8" w:rsidP="00920DFC">
      <w:pPr>
        <w:pStyle w:val="Akapitzlist"/>
        <w:numPr>
          <w:ilvl w:val="0"/>
          <w:numId w:val="17"/>
        </w:numPr>
        <w:ind w:hanging="360"/>
      </w:pPr>
      <w:r w:rsidRPr="00931C08">
        <w:t xml:space="preserve">JSON sprawia, że REST jest szczególnie prosty w użyciu dla usług </w:t>
      </w:r>
      <w:proofErr w:type="spellStart"/>
      <w:r w:rsidRPr="00931C08">
        <w:t>frontendowych</w:t>
      </w:r>
      <w:proofErr w:type="spellEnd"/>
      <w:r w:rsidRPr="00931C08">
        <w:t>, gdzie JS jest wszechobecny, tak że tłumaczenie danych na obiekty jest natychmiastowe.</w:t>
      </w:r>
    </w:p>
    <w:p w14:paraId="42D36C77" w14:textId="6901E5C3" w:rsidR="009772FB" w:rsidRPr="00931C08" w:rsidRDefault="002E24D8" w:rsidP="002D3033">
      <w:pPr>
        <w:pStyle w:val="Akapitzlist"/>
        <w:numPr>
          <w:ilvl w:val="0"/>
          <w:numId w:val="17"/>
        </w:numPr>
        <w:ind w:hanging="360"/>
      </w:pPr>
      <w:r w:rsidRPr="00931C08">
        <w:t>Ponadto</w:t>
      </w:r>
      <w:r w:rsidR="002E3595" w:rsidRPr="00931C08">
        <w:t xml:space="preserve"> </w:t>
      </w:r>
      <w:r w:rsidRPr="00931C08">
        <w:t>JSON jest dość czytelny dla człowieka i łatwy do debugowania.</w:t>
      </w:r>
    </w:p>
    <w:p w14:paraId="22F1257C" w14:textId="2DCAA161" w:rsidR="009772FB" w:rsidRPr="00931C08" w:rsidRDefault="009772FB" w:rsidP="00E63E40">
      <w:pPr>
        <w:pStyle w:val="Akapitzlist"/>
        <w:tabs>
          <w:tab w:val="left" w:pos="0"/>
          <w:tab w:val="left" w:pos="90"/>
        </w:tabs>
        <w:ind w:left="0"/>
      </w:pPr>
      <w:r w:rsidRPr="00931C08">
        <w:t>Wady:</w:t>
      </w:r>
    </w:p>
    <w:p w14:paraId="0FE8B1D1" w14:textId="082AB1AC" w:rsidR="009772FB" w:rsidRPr="00931C08" w:rsidRDefault="009772FB" w:rsidP="00920DFC">
      <w:pPr>
        <w:pStyle w:val="Akapitzlist"/>
        <w:numPr>
          <w:ilvl w:val="0"/>
          <w:numId w:val="17"/>
        </w:numPr>
        <w:ind w:hanging="360"/>
      </w:pPr>
      <w:r w:rsidRPr="00931C08">
        <w:t>W praktyce, usługi REST rzadko są tak przyjazne jak zamierzone</w:t>
      </w:r>
      <w:r w:rsidR="00437423" w:rsidRPr="00931C08">
        <w:t>,</w:t>
      </w:r>
      <w:r w:rsidR="00747E24" w:rsidRPr="00931C08">
        <w:t xml:space="preserve"> ponieważ nie ma wspólnej koncepcji tworzenia</w:t>
      </w:r>
      <w:r w:rsidRPr="00931C08">
        <w:t xml:space="preserve">. Elastyczność często przekłada się na chaos </w:t>
      </w:r>
      <w:r w:rsidR="0004132E" w:rsidRPr="00931C08">
        <w:t>implementacyjny</w:t>
      </w:r>
      <w:r w:rsidR="008E6F29" w:rsidRPr="00931C08">
        <w:t xml:space="preserve"> i </w:t>
      </w:r>
      <w:r w:rsidRPr="00931C08">
        <w:t>na dodatek nie ma wiążącego kontraktu na strukturę używaną w wiadomościach.</w:t>
      </w:r>
    </w:p>
    <w:p w14:paraId="7932E1CA" w14:textId="0554C5E8" w:rsidR="00437423" w:rsidRPr="00931C08" w:rsidRDefault="00437423" w:rsidP="00920DFC">
      <w:pPr>
        <w:pStyle w:val="Akapitzlist"/>
        <w:numPr>
          <w:ilvl w:val="0"/>
          <w:numId w:val="17"/>
        </w:numPr>
        <w:ind w:hanging="360"/>
      </w:pPr>
      <w:r w:rsidRPr="00931C08">
        <w:t xml:space="preserve">HTTP - aplikacje </w:t>
      </w:r>
      <w:proofErr w:type="spellStart"/>
      <w:r w:rsidRPr="003A53F8">
        <w:t>RESTful</w:t>
      </w:r>
      <w:proofErr w:type="spellEnd"/>
      <w:r w:rsidRPr="00931C08">
        <w:t xml:space="preserve"> są ograniczone do protokołu HTTP</w:t>
      </w:r>
    </w:p>
    <w:p w14:paraId="519DD360" w14:textId="13ACE7DD" w:rsidR="009772FB" w:rsidRPr="00931C08" w:rsidRDefault="00C470CD" w:rsidP="00920DFC">
      <w:pPr>
        <w:pStyle w:val="Akapitzlist"/>
        <w:numPr>
          <w:ilvl w:val="0"/>
          <w:numId w:val="17"/>
        </w:numPr>
        <w:ind w:hanging="360"/>
      </w:pPr>
      <w:r w:rsidRPr="00931C08">
        <w:lastRenderedPageBreak/>
        <w:t>G</w:t>
      </w:r>
      <w:r w:rsidR="009772FB" w:rsidRPr="00931C08">
        <w:t>dy ludzie zwracają odpowiedź HTTP 200 w każdym przypadku i zamiast tego kodują status błędu w ciele odpowiedzi</w:t>
      </w:r>
      <w:r w:rsidRPr="00931C08">
        <w:t xml:space="preserve"> to tu leży pis pogrzebany</w:t>
      </w:r>
      <w:r w:rsidR="009772FB" w:rsidRPr="00931C08">
        <w:t>. To jest to, co ludzie SOAP zwykli robić</w:t>
      </w:r>
      <w:r w:rsidR="00601324" w:rsidRPr="00931C08">
        <w:t>.</w:t>
      </w:r>
    </w:p>
    <w:p w14:paraId="6B47BD95" w14:textId="77777777" w:rsidR="00496E98" w:rsidRPr="00931C08" w:rsidRDefault="00496E98" w:rsidP="00920DFC">
      <w:pPr>
        <w:ind w:left="720"/>
      </w:pPr>
    </w:p>
    <w:p w14:paraId="0946EF5C" w14:textId="4BDBBC0E" w:rsidR="00E943CC" w:rsidRPr="00931C08" w:rsidRDefault="00E943CC" w:rsidP="00E63E40">
      <w:pPr>
        <w:pStyle w:val="Akapitzlist"/>
        <w:tabs>
          <w:tab w:val="left" w:pos="0"/>
          <w:tab w:val="left" w:pos="90"/>
        </w:tabs>
        <w:ind w:left="0"/>
      </w:pPr>
      <w:r w:rsidRPr="00931C08">
        <w:t xml:space="preserve">Właśnie w tym projekcie będzie wykorzystywany REST API napisany </w:t>
      </w:r>
      <w:r w:rsidR="00973D0E">
        <w:t>tworzony w</w:t>
      </w:r>
      <w:r w:rsidRPr="00931C08">
        <w:t xml:space="preserve"> .NET </w:t>
      </w:r>
      <w:proofErr w:type="spellStart"/>
      <w:r w:rsidRPr="00931C08">
        <w:t>Core</w:t>
      </w:r>
      <w:proofErr w:type="spellEnd"/>
      <w:r w:rsidR="00902851" w:rsidRPr="00931C08">
        <w:t xml:space="preserve"> do komunikacji z aplikacją na </w:t>
      </w:r>
      <w:proofErr w:type="spellStart"/>
      <w:r w:rsidR="00902851" w:rsidRPr="00931C08">
        <w:t>Xamarinie</w:t>
      </w:r>
      <w:proofErr w:type="spellEnd"/>
      <w:r w:rsidR="00FC11DF" w:rsidRPr="00931C08">
        <w:t xml:space="preserve"> i </w:t>
      </w:r>
      <w:proofErr w:type="spellStart"/>
      <w:r w:rsidR="00FC11DF" w:rsidRPr="00931C08">
        <w:t>Angularze</w:t>
      </w:r>
      <w:proofErr w:type="spellEnd"/>
      <w:r w:rsidR="00902851" w:rsidRPr="00931C08">
        <w:t xml:space="preserve"> za pomocą </w:t>
      </w:r>
      <w:r w:rsidR="00B66708">
        <w:t>HTTP</w:t>
      </w:r>
      <w:r w:rsidR="00902851" w:rsidRPr="00931C08">
        <w:t xml:space="preserve"> zapytań</w:t>
      </w:r>
      <w:r w:rsidR="00D30177" w:rsidRPr="00931C08">
        <w:t xml:space="preserve"> z powodu </w:t>
      </w:r>
      <w:r w:rsidR="006D2A4A">
        <w:t>wyżej opisanych zalet.</w:t>
      </w:r>
    </w:p>
    <w:p w14:paraId="119CC786" w14:textId="661D0ABA" w:rsidR="00B07703" w:rsidRPr="00931C08" w:rsidRDefault="00FE4419" w:rsidP="009F4AB4">
      <w:pPr>
        <w:pStyle w:val="Nagwek3"/>
        <w:ind w:left="360" w:hanging="360"/>
      </w:pPr>
      <w:r>
        <w:t xml:space="preserve"> </w:t>
      </w:r>
      <w:bookmarkStart w:id="227" w:name="_Toc103343199"/>
      <w:r w:rsidR="00B07703" w:rsidRPr="00931C08">
        <w:t>JWT</w:t>
      </w:r>
      <w:bookmarkEnd w:id="227"/>
    </w:p>
    <w:p w14:paraId="28049E41" w14:textId="7F81CB1B" w:rsidR="00000599" w:rsidRPr="00931C08" w:rsidRDefault="00437423" w:rsidP="00E63E40">
      <w:r w:rsidRPr="00931C08">
        <w:t>Tak jak</w:t>
      </w:r>
      <w:r w:rsidR="005406C7" w:rsidRPr="00931C08">
        <w:t xml:space="preserve"> REST </w:t>
      </w:r>
      <w:r w:rsidRPr="00931C08">
        <w:t xml:space="preserve">nie mają dobrze zdefiniowanego protokołu bezpieczeństwa, JSON Web </w:t>
      </w:r>
      <w:proofErr w:type="spellStart"/>
      <w:r w:rsidRPr="00931C08">
        <w:t>Tokens</w:t>
      </w:r>
      <w:proofErr w:type="spellEnd"/>
      <w:r w:rsidRPr="00931C08">
        <w:t xml:space="preserve"> (</w:t>
      </w:r>
      <w:proofErr w:type="spellStart"/>
      <w:r w:rsidRPr="00931C08">
        <w:t>JWTs</w:t>
      </w:r>
      <w:proofErr w:type="spellEnd"/>
      <w:r w:rsidRPr="00931C08">
        <w:t>) są najbardziej powszechną metodą uwierzytelniania i autoryzacji żądań.</w:t>
      </w:r>
    </w:p>
    <w:p w14:paraId="6708EC0D" w14:textId="5478B251" w:rsidR="005406C7" w:rsidRPr="00931C08" w:rsidRDefault="005406C7" w:rsidP="006559FB">
      <w:pPr>
        <w:ind w:firstLine="360"/>
      </w:pPr>
      <w:r w:rsidRPr="00931C08">
        <w:t xml:space="preserve">JWT </w:t>
      </w:r>
      <w:proofErr w:type="spellStart"/>
      <w:r w:rsidRPr="00931C08">
        <w:t>tokeny</w:t>
      </w:r>
      <w:proofErr w:type="spellEnd"/>
      <w:r w:rsidRPr="00931C08">
        <w:t xml:space="preserve"> (</w:t>
      </w:r>
      <w:proofErr w:type="spellStart"/>
      <w:r w:rsidR="00437423" w:rsidRPr="00931C08">
        <w:rPr>
          <w:i/>
          <w:iCs/>
        </w:rPr>
        <w:t>ang</w:t>
      </w:r>
      <w:proofErr w:type="spellEnd"/>
      <w:r w:rsidR="00437423" w:rsidRPr="00931C08">
        <w:rPr>
          <w:i/>
          <w:iCs/>
        </w:rPr>
        <w:t xml:space="preserve"> </w:t>
      </w:r>
      <w:r w:rsidRPr="00931C08">
        <w:rPr>
          <w:i/>
          <w:iCs/>
        </w:rPr>
        <w:t xml:space="preserve">JSON Web </w:t>
      </w:r>
      <w:proofErr w:type="spellStart"/>
      <w:r w:rsidRPr="00931C08">
        <w:rPr>
          <w:i/>
          <w:iCs/>
        </w:rPr>
        <w:t>Token</w:t>
      </w:r>
      <w:proofErr w:type="spellEnd"/>
      <w:r w:rsidRPr="00931C08">
        <w:t>) jest dobrym sposobem na bezpieczne przesyłanie informacji pomiędzy stronami, ponieważ mogą być podpisane</w:t>
      </w:r>
      <w:r w:rsidR="00F9389E" w:rsidRPr="00931C08">
        <w:t xml:space="preserve"> </w:t>
      </w:r>
      <w:r w:rsidRPr="00931C08">
        <w:t>co oznacza, że moż</w:t>
      </w:r>
      <w:r w:rsidR="002E3595" w:rsidRPr="00931C08">
        <w:t>na</w:t>
      </w:r>
      <w:r w:rsidRPr="00931C08">
        <w:t xml:space="preserve"> mieć pewność, że nadawcy są tymi, za których się podają. Dodatkowo, struktura JWT pozwala zweryfikować, czy treść nie została zmodyfikowana.</w:t>
      </w:r>
    </w:p>
    <w:p w14:paraId="45D115CA" w14:textId="03316C59" w:rsidR="00ED652F" w:rsidRPr="00931C08" w:rsidRDefault="00FE4419" w:rsidP="009F4AB4">
      <w:pPr>
        <w:pStyle w:val="Nagwek3"/>
        <w:ind w:left="360" w:hanging="360"/>
      </w:pPr>
      <w:r>
        <w:t xml:space="preserve"> </w:t>
      </w:r>
      <w:bookmarkStart w:id="228" w:name="_Toc103343200"/>
      <w:proofErr w:type="spellStart"/>
      <w:r w:rsidR="00ED652F" w:rsidRPr="00931C08">
        <w:t>Postman</w:t>
      </w:r>
      <w:bookmarkEnd w:id="228"/>
      <w:proofErr w:type="spellEnd"/>
    </w:p>
    <w:p w14:paraId="3CC37C3B" w14:textId="65F72594" w:rsidR="000B7888" w:rsidRPr="00931C08" w:rsidRDefault="000B7888" w:rsidP="00E63E40">
      <w:r w:rsidRPr="00931C08">
        <w:t xml:space="preserve">Jest klient HTTP używany do tworzenia, testowania, udostępniania i dokumentowania interfejsów API wykorzystując graficzny interfejs użytkownika. Służy do testowania </w:t>
      </w:r>
      <w:proofErr w:type="spellStart"/>
      <w:r w:rsidRPr="00931C08">
        <w:t>backendu</w:t>
      </w:r>
      <w:proofErr w:type="spellEnd"/>
      <w:r w:rsidRPr="00931C08">
        <w:t>, gdzie wpisujemy adres URL punktu końcowego, wysyła żądanie do serwera i odbiera odpowiedź z serwera</w:t>
      </w:r>
      <w:r w:rsidR="00196C8E" w:rsidRPr="00931C08">
        <w:t>.</w:t>
      </w:r>
      <w:r w:rsidR="0043642C">
        <w:t xml:space="preserve"> </w:t>
      </w:r>
      <w:r w:rsidR="0043642C" w:rsidRPr="00931C08">
        <w:t>W tej pracy jest wykorzystywany do testowania punktów końcowych napisanych w .</w:t>
      </w:r>
      <w:r w:rsidR="0043642C">
        <w:t>NET</w:t>
      </w:r>
      <w:r w:rsidR="0043642C" w:rsidRPr="00931C08">
        <w:t xml:space="preserve"> </w:t>
      </w:r>
      <w:proofErr w:type="spellStart"/>
      <w:r w:rsidR="0043642C">
        <w:t>Core</w:t>
      </w:r>
      <w:proofErr w:type="spellEnd"/>
      <w:r w:rsidR="0043642C" w:rsidRPr="00931C08">
        <w:t>, które się łączą z aplikacją.</w:t>
      </w:r>
    </w:p>
    <w:p w14:paraId="73876445" w14:textId="77777777" w:rsidR="00EE4409" w:rsidRDefault="00834692" w:rsidP="00784A36">
      <w:pPr>
        <w:keepNext/>
        <w:spacing w:before="240"/>
        <w:jc w:val="center"/>
      </w:pPr>
      <w:r w:rsidRPr="00931C08">
        <w:rPr>
          <w:noProof/>
        </w:rPr>
        <w:drawing>
          <wp:inline distT="0" distB="0" distL="0" distR="0" wp14:anchorId="112CF3B4" wp14:editId="252752F8">
            <wp:extent cx="5937250" cy="3136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AEB3B" w14:textId="6D1AA104" w:rsidR="00834692" w:rsidRPr="004F5EF0" w:rsidRDefault="00EE4409">
      <w:pPr>
        <w:pStyle w:val="Legenda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FA4752">
        <w:rPr>
          <w:i w:val="0"/>
          <w:iCs w:val="0"/>
          <w:noProof/>
          <w:sz w:val="20"/>
          <w:szCs w:val="20"/>
        </w:rPr>
        <w:t>4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</w:t>
      </w:r>
      <w:r w:rsidR="0043642C" w:rsidRPr="004F5EF0">
        <w:rPr>
          <w:i w:val="0"/>
          <w:iCs w:val="0"/>
          <w:sz w:val="20"/>
          <w:szCs w:val="20"/>
        </w:rPr>
        <w:t>Testowanie poprawności działania API</w:t>
      </w:r>
      <w:r w:rsidR="0043642C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422D80BC" w14:textId="1A163F97" w:rsidR="00B07703" w:rsidRPr="00931C08" w:rsidRDefault="00FE4419" w:rsidP="009F4AB4">
      <w:pPr>
        <w:pStyle w:val="Nagwek3"/>
        <w:ind w:left="360" w:hanging="360"/>
      </w:pPr>
      <w:r>
        <w:t xml:space="preserve"> </w:t>
      </w:r>
      <w:bookmarkStart w:id="229" w:name="_Toc103343201"/>
      <w:r w:rsidR="00B07703" w:rsidRPr="00931C08">
        <w:t>MSSQL Server</w:t>
      </w:r>
      <w:bookmarkEnd w:id="229"/>
    </w:p>
    <w:p w14:paraId="71E6B1FA" w14:textId="6F03DB05" w:rsidR="00450FEB" w:rsidRPr="00931C08" w:rsidRDefault="00450FEB" w:rsidP="00E63E40">
      <w:r w:rsidRPr="00931C08">
        <w:t xml:space="preserve">W danym przypadku, baza danych będzie </w:t>
      </w:r>
      <w:r w:rsidR="00A360F8">
        <w:t xml:space="preserve">się znajdować na </w:t>
      </w:r>
      <w:r w:rsidRPr="00931C08">
        <w:t>lokaln</w:t>
      </w:r>
      <w:r w:rsidR="00A360F8">
        <w:t>ym urządzeniu</w:t>
      </w:r>
      <w:r w:rsidRPr="00931C08">
        <w:t xml:space="preserve">, gdzie będzie przechowywana informacja </w:t>
      </w:r>
      <w:r w:rsidR="00475028" w:rsidRPr="00931C08">
        <w:t>z aplikacji</w:t>
      </w:r>
      <w:r w:rsidRPr="00931C08">
        <w:t xml:space="preserve">, taka jak: </w:t>
      </w:r>
      <w:r w:rsidR="00475028" w:rsidRPr="00931C08">
        <w:t>dane z tabel</w:t>
      </w:r>
      <w:r w:rsidRPr="00931C08">
        <w:t xml:space="preserve">, zdjęcia itp. Wśród najpopularniejszych programów jako serwer może wystąpić Oracle, </w:t>
      </w:r>
      <w:proofErr w:type="spellStart"/>
      <w:r w:rsidRPr="00931C08">
        <w:t>PostgreSQL</w:t>
      </w:r>
      <w:proofErr w:type="spellEnd"/>
      <w:r w:rsidRPr="00931C08">
        <w:t>, MySQL, MSSQL itp.</w:t>
      </w:r>
    </w:p>
    <w:p w14:paraId="3FFE333B" w14:textId="77777777" w:rsidR="00EE4409" w:rsidRDefault="009E246A" w:rsidP="00784A36">
      <w:pPr>
        <w:keepNext/>
        <w:spacing w:before="240"/>
        <w:jc w:val="center"/>
      </w:pPr>
      <w:r w:rsidRPr="00931C08">
        <w:rPr>
          <w:noProof/>
        </w:rPr>
        <w:lastRenderedPageBreak/>
        <w:drawing>
          <wp:inline distT="0" distB="0" distL="0" distR="0" wp14:anchorId="6A1E0790" wp14:editId="635B81B4">
            <wp:extent cx="5943600" cy="2222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AFD3" w14:textId="58133E7A" w:rsidR="00450FEB" w:rsidRPr="004F5EF0" w:rsidRDefault="00EE4409">
      <w:pPr>
        <w:pStyle w:val="Legenda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FA4752">
        <w:rPr>
          <w:i w:val="0"/>
          <w:iCs w:val="0"/>
          <w:noProof/>
          <w:sz w:val="20"/>
          <w:szCs w:val="20"/>
        </w:rPr>
        <w:t>5</w:t>
      </w:r>
      <w:r w:rsidRPr="004F5EF0">
        <w:rPr>
          <w:i w:val="0"/>
          <w:iCs w:val="0"/>
          <w:sz w:val="20"/>
          <w:szCs w:val="20"/>
        </w:rPr>
        <w:fldChar w:fldCharType="end"/>
      </w:r>
      <w:r w:rsidR="005E7A67" w:rsidRPr="004F5EF0">
        <w:rPr>
          <w:i w:val="0"/>
          <w:iCs w:val="0"/>
          <w:sz w:val="20"/>
          <w:szCs w:val="20"/>
        </w:rPr>
        <w:t xml:space="preserve"> </w:t>
      </w:r>
      <w:r w:rsidR="00450FEB" w:rsidRPr="004F5EF0">
        <w:rPr>
          <w:i w:val="0"/>
          <w:iCs w:val="0"/>
          <w:sz w:val="20"/>
          <w:szCs w:val="20"/>
        </w:rPr>
        <w:t>Ranking najpopularniejszych baz danych</w:t>
      </w:r>
      <w:r w:rsidR="00450FEB" w:rsidRPr="004F5EF0">
        <w:rPr>
          <w:i w:val="0"/>
          <w:iCs w:val="0"/>
          <w:sz w:val="20"/>
          <w:szCs w:val="20"/>
        </w:rPr>
        <w:br/>
        <w:t xml:space="preserve">Źródło: W </w:t>
      </w:r>
      <w:hyperlink w:history="1">
        <w:r w:rsidR="00450FEB" w:rsidRPr="004F5EF0">
          <w:rPr>
            <w:rStyle w:val="Hipercze"/>
            <w:i w:val="0"/>
            <w:iCs w:val="0"/>
            <w:sz w:val="20"/>
            <w:szCs w:val="20"/>
          </w:rPr>
          <w:t>https://db-e ngines.com/en/ranking</w:t>
        </w:r>
      </w:hyperlink>
      <w:r w:rsidR="00450FEB" w:rsidRPr="004F5EF0">
        <w:rPr>
          <w:i w:val="0"/>
          <w:iCs w:val="0"/>
          <w:sz w:val="20"/>
          <w:szCs w:val="20"/>
        </w:rPr>
        <w:t xml:space="preserve">, z dnia </w:t>
      </w:r>
      <w:r w:rsidR="009E246A" w:rsidRPr="004F5EF0">
        <w:rPr>
          <w:i w:val="0"/>
          <w:iCs w:val="0"/>
          <w:sz w:val="20"/>
          <w:szCs w:val="20"/>
        </w:rPr>
        <w:t>25</w:t>
      </w:r>
      <w:r w:rsidR="00450FEB" w:rsidRPr="004F5EF0">
        <w:rPr>
          <w:i w:val="0"/>
          <w:iCs w:val="0"/>
          <w:sz w:val="20"/>
          <w:szCs w:val="20"/>
        </w:rPr>
        <w:t>.0</w:t>
      </w:r>
      <w:r w:rsidR="009E246A" w:rsidRPr="004F5EF0">
        <w:rPr>
          <w:i w:val="0"/>
          <w:iCs w:val="0"/>
          <w:sz w:val="20"/>
          <w:szCs w:val="20"/>
        </w:rPr>
        <w:t>1</w:t>
      </w:r>
      <w:r w:rsidR="00450FEB" w:rsidRPr="004F5EF0">
        <w:rPr>
          <w:i w:val="0"/>
          <w:iCs w:val="0"/>
          <w:sz w:val="20"/>
          <w:szCs w:val="20"/>
        </w:rPr>
        <w:t>.202</w:t>
      </w:r>
      <w:r w:rsidR="009E246A" w:rsidRPr="004F5EF0">
        <w:rPr>
          <w:i w:val="0"/>
          <w:iCs w:val="0"/>
          <w:sz w:val="20"/>
          <w:szCs w:val="20"/>
        </w:rPr>
        <w:t>2</w:t>
      </w:r>
    </w:p>
    <w:p w14:paraId="626C0F9C" w14:textId="124508E2" w:rsidR="00450FEB" w:rsidRPr="00931C08" w:rsidRDefault="00450FEB" w:rsidP="00E63E40">
      <w:pPr>
        <w:ind w:firstLine="360"/>
      </w:pPr>
      <w:r w:rsidRPr="00931C08">
        <w:t>Zgodnie ze statystyką sierpnia 202</w:t>
      </w:r>
      <w:r w:rsidR="00F61233" w:rsidRPr="00931C08">
        <w:t>2</w:t>
      </w:r>
      <w:r w:rsidRPr="00931C08">
        <w:t>-ego roku najpopularniejszą bazą jest Oracle 1980 roku powstania od firmy „Oracle Corporation”. Porównując bazy danych, na przykład MySQL</w:t>
      </w:r>
      <w:r w:rsidR="008E6F29" w:rsidRPr="00931C08">
        <w:t xml:space="preserve"> i </w:t>
      </w:r>
      <w:r w:rsidRPr="00931C08">
        <w:t xml:space="preserve">MSSQL (Microsoft SQL Server), </w:t>
      </w:r>
      <w:r w:rsidR="00F9389E" w:rsidRPr="00931C08">
        <w:t xml:space="preserve">otrzymujemy dane o różnicach jak i cechach </w:t>
      </w:r>
      <w:r w:rsidR="009E732B">
        <w:t>wspólnych</w:t>
      </w:r>
      <w:r w:rsidR="00F9389E" w:rsidRPr="00931C08">
        <w:t>.</w:t>
      </w:r>
      <w:r w:rsidR="009E732B">
        <w:t xml:space="preserve"> </w:t>
      </w:r>
      <w:r w:rsidRPr="00931C08">
        <w:t>Właścicielem MySQL, jak i bazy danych Oracle jest firma „Oracle Corporation”. Obydwa programy mogą być zainstalowane na platformie Windows</w:t>
      </w:r>
      <w:r w:rsidR="008E6F29" w:rsidRPr="00931C08">
        <w:t xml:space="preserve"> i </w:t>
      </w:r>
      <w:r w:rsidRPr="00931C08">
        <w:t>Linux, ale tylko MySQL może być zainstalowany też na OS X, Solaris</w:t>
      </w:r>
      <w:r w:rsidR="008E6F29" w:rsidRPr="00931C08">
        <w:t xml:space="preserve"> i </w:t>
      </w:r>
      <w:proofErr w:type="spellStart"/>
      <w:r w:rsidRPr="00931C08">
        <w:t>FreeBSD</w:t>
      </w:r>
      <w:proofErr w:type="spellEnd"/>
      <w:r w:rsidRPr="00931C08">
        <w:t xml:space="preserve">. MySQL wspiera wszystkie języki programowania co i MSSQL i jeszcze </w:t>
      </w:r>
      <w:r w:rsidR="004B53C0" w:rsidRPr="00931C08">
        <w:t>kilku</w:t>
      </w:r>
      <w:r w:rsidRPr="00931C08">
        <w:t xml:space="preserve"> dodatkowo. Ale skrypty na MySQL </w:t>
      </w:r>
      <w:r w:rsidR="00091404" w:rsidRPr="00931C08">
        <w:t>są tworzone</w:t>
      </w:r>
      <w:r w:rsidRPr="00931C08">
        <w:t xml:space="preserve"> </w:t>
      </w:r>
      <w:r w:rsidR="00091404" w:rsidRPr="00931C08">
        <w:t xml:space="preserve">wyłącznie </w:t>
      </w:r>
      <w:r w:rsidRPr="00931C08">
        <w:t xml:space="preserve">na </w:t>
      </w:r>
      <w:r w:rsidR="0004132E" w:rsidRPr="00931C08">
        <w:t>SQL</w:t>
      </w:r>
      <w:r w:rsidR="003D3022" w:rsidRPr="00931C08">
        <w:t>, a</w:t>
      </w:r>
      <w:r w:rsidR="008E6F29" w:rsidRPr="00931C08">
        <w:t xml:space="preserve"> </w:t>
      </w:r>
      <w:r w:rsidRPr="00931C08">
        <w:t xml:space="preserve">MSSQL wspiera </w:t>
      </w:r>
      <w:r w:rsidR="003D3022" w:rsidRPr="00931C08">
        <w:t xml:space="preserve">też </w:t>
      </w:r>
      <w:proofErr w:type="spellStart"/>
      <w:r w:rsidRPr="00931C08">
        <w:t>Transact</w:t>
      </w:r>
      <w:proofErr w:type="spellEnd"/>
      <w:r w:rsidRPr="00931C08">
        <w:t>-SQL, .NET języki, R</w:t>
      </w:r>
      <w:r w:rsidR="003D3022" w:rsidRPr="00931C08">
        <w:t xml:space="preserve"> oraz</w:t>
      </w:r>
      <w:r w:rsidRPr="00931C08">
        <w:t xml:space="preserve"> Java</w:t>
      </w:r>
      <w:r w:rsidR="005347DC" w:rsidRPr="00931C08">
        <w:t>.</w:t>
      </w:r>
    </w:p>
    <w:p w14:paraId="28CB17C8" w14:textId="6292529B" w:rsidR="00A1460A" w:rsidRPr="00931C08" w:rsidRDefault="00FE4419" w:rsidP="009F4AB4">
      <w:pPr>
        <w:pStyle w:val="Nagwek3"/>
        <w:ind w:left="360" w:hanging="360"/>
      </w:pPr>
      <w:r>
        <w:t xml:space="preserve"> </w:t>
      </w:r>
      <w:bookmarkStart w:id="230" w:name="_Toc103343202"/>
      <w:r w:rsidR="00A1460A" w:rsidRPr="00931C08">
        <w:t>C#</w:t>
      </w:r>
      <w:bookmarkEnd w:id="230"/>
    </w:p>
    <w:p w14:paraId="16774523" w14:textId="6D540C72" w:rsidR="0049503C" w:rsidRPr="00931C08" w:rsidRDefault="002D5C76" w:rsidP="00E63E40">
      <w:r w:rsidRPr="00931C08">
        <w:t>C# jest obiektowym językiem programowania</w:t>
      </w:r>
      <w:r w:rsidR="00F9389E" w:rsidRPr="00931C08">
        <w:t xml:space="preserve"> </w:t>
      </w:r>
      <w:r w:rsidRPr="00931C08">
        <w:t xml:space="preserve">opracowanym przez firmę Microsoft w 2000 roku w celu zaadoptowania najlepszych cech języków </w:t>
      </w:r>
      <w:r w:rsidR="00583AE8" w:rsidRPr="00931C08">
        <w:t xml:space="preserve">programowania </w:t>
      </w:r>
      <w:r w:rsidRPr="00931C08">
        <w:t xml:space="preserve">Java i C++. Jest używany z wielu powodów, ale jego popularność polega na wykorzystaniu go do tworzenia serwisów </w:t>
      </w:r>
      <w:proofErr w:type="spellStart"/>
      <w:r w:rsidRPr="00931C08">
        <w:t>backendowych</w:t>
      </w:r>
      <w:proofErr w:type="spellEnd"/>
      <w:r w:rsidRPr="00931C08">
        <w:t>, aplikacji</w:t>
      </w:r>
      <w:r w:rsidR="00177F29" w:rsidRPr="00177F29">
        <w:t xml:space="preserve"> desktopowych</w:t>
      </w:r>
      <w:r w:rsidRPr="00931C08">
        <w:t xml:space="preserve">, tworzenia aplikacji webowych, </w:t>
      </w:r>
      <w:proofErr w:type="spellStart"/>
      <w:r w:rsidRPr="00931C08">
        <w:t>game</w:t>
      </w:r>
      <w:proofErr w:type="spellEnd"/>
      <w:r w:rsidRPr="00931C08">
        <w:t xml:space="preserve"> </w:t>
      </w:r>
      <w:proofErr w:type="spellStart"/>
      <w:r w:rsidRPr="00931C08">
        <w:t>de</w:t>
      </w:r>
      <w:r w:rsidR="00931C08">
        <w:t>w</w:t>
      </w:r>
      <w:r w:rsidRPr="00931C08">
        <w:t>elopmentu</w:t>
      </w:r>
      <w:proofErr w:type="spellEnd"/>
      <w:r w:rsidR="00C50485" w:rsidRPr="00931C08">
        <w:t xml:space="preserve"> i w mniejszym stopniu do</w:t>
      </w:r>
      <w:r w:rsidR="00A633AA" w:rsidRPr="00931C08">
        <w:t xml:space="preserve"> </w:t>
      </w:r>
      <w:proofErr w:type="spellStart"/>
      <w:r w:rsidR="00A633AA" w:rsidRPr="00931C08">
        <w:t>machine</w:t>
      </w:r>
      <w:proofErr w:type="spellEnd"/>
      <w:r w:rsidR="00A633AA" w:rsidRPr="00931C08">
        <w:t xml:space="preserve"> learningu</w:t>
      </w:r>
      <w:r w:rsidRPr="00931C08">
        <w:t xml:space="preserve"> </w:t>
      </w:r>
      <w:r w:rsidR="00C50485" w:rsidRPr="00931C08">
        <w:t>oraz</w:t>
      </w:r>
      <w:r w:rsidRPr="00931C08">
        <w:t xml:space="preserve"> tworzenia aplikacji mobilnych.</w:t>
      </w:r>
      <w:r w:rsidR="0049503C" w:rsidRPr="00931C08">
        <w:t xml:space="preserve"> </w:t>
      </w:r>
    </w:p>
    <w:p w14:paraId="6B211756" w14:textId="5D02E733" w:rsidR="002D5C76" w:rsidRPr="00931C08" w:rsidRDefault="0049503C" w:rsidP="004F5EF0">
      <w:pPr>
        <w:ind w:firstLine="360"/>
      </w:pPr>
      <w:r w:rsidRPr="00931C08">
        <w:t xml:space="preserve">Środowisko uruchomieniowe CLR zawiera kompilator JIT z pośredniego języka IL do kodu platformy, na której zainstalowane jest środowisko CLR; Zawiera </w:t>
      </w:r>
      <w:proofErr w:type="spellStart"/>
      <w:r w:rsidRPr="00931C08">
        <w:t>Grabage</w:t>
      </w:r>
      <w:proofErr w:type="spellEnd"/>
      <w:r w:rsidRPr="00931C08">
        <w:t xml:space="preserve"> </w:t>
      </w:r>
      <w:proofErr w:type="spellStart"/>
      <w:r w:rsidRPr="00931C08">
        <w:t>Collector</w:t>
      </w:r>
      <w:proofErr w:type="spellEnd"/>
      <w:r w:rsidR="008E6F29" w:rsidRPr="00931C08">
        <w:t xml:space="preserve"> i </w:t>
      </w:r>
      <w:r w:rsidR="00AF4C8E">
        <w:t>użyteczne</w:t>
      </w:r>
      <w:r w:rsidR="00AF4C8E" w:rsidRPr="00931C08">
        <w:t xml:space="preserve"> </w:t>
      </w:r>
      <w:r w:rsidR="0001494B">
        <w:t>funkcje</w:t>
      </w:r>
      <w:r w:rsidR="0001494B" w:rsidRPr="00931C08">
        <w:t xml:space="preserve"> </w:t>
      </w:r>
      <w:r w:rsidR="00D624AA" w:rsidRPr="00931C08">
        <w:t>cukru syntaktycznego</w:t>
      </w:r>
      <w:r w:rsidR="00894651" w:rsidRPr="00931C08">
        <w:t xml:space="preserve">, na przykład </w:t>
      </w:r>
      <w:proofErr w:type="spellStart"/>
      <w:r w:rsidR="00894651" w:rsidRPr="00931C08">
        <w:t>getery</w:t>
      </w:r>
      <w:proofErr w:type="spellEnd"/>
      <w:r w:rsidR="00894651" w:rsidRPr="00931C08">
        <w:t xml:space="preserve"> i setery, anonimowa inicjalizacja obiektów, </w:t>
      </w:r>
      <w:proofErr w:type="spellStart"/>
      <w:r w:rsidR="00BE72C1" w:rsidRPr="00931C08">
        <w:t>lockowanie</w:t>
      </w:r>
      <w:proofErr w:type="spellEnd"/>
      <w:r w:rsidR="00BE72C1" w:rsidRPr="00931C08">
        <w:t xml:space="preserve"> wątków asynchronicznych,</w:t>
      </w:r>
      <w:r w:rsidR="008E6F29" w:rsidRPr="00931C08">
        <w:t xml:space="preserve"> i </w:t>
      </w:r>
      <w:r w:rsidR="00BE72C1" w:rsidRPr="00931C08">
        <w:t>w we</w:t>
      </w:r>
      <w:r w:rsidR="00931C08">
        <w:t>r</w:t>
      </w:r>
      <w:r w:rsidR="00BE72C1" w:rsidRPr="00931C08">
        <w:t xml:space="preserve">sji .NET SDK 6, C# 10 to globalne </w:t>
      </w:r>
      <w:proofErr w:type="spellStart"/>
      <w:r w:rsidR="00BE72C1" w:rsidRPr="00931C08">
        <w:t>usingi</w:t>
      </w:r>
      <w:proofErr w:type="spellEnd"/>
      <w:r w:rsidR="00BC2542" w:rsidRPr="00931C08">
        <w:t xml:space="preserve"> </w:t>
      </w:r>
      <w:r w:rsidR="003724F2" w:rsidRPr="00931C08">
        <w:t>oraz</w:t>
      </w:r>
      <w:r w:rsidR="00BC2542" w:rsidRPr="00931C08">
        <w:t xml:space="preserve"> inne</w:t>
      </w:r>
      <w:r w:rsidR="008019AC" w:rsidRPr="00931C08">
        <w:t>.</w:t>
      </w:r>
    </w:p>
    <w:p w14:paraId="4EC4EF4B" w14:textId="21B42B6B" w:rsidR="0049503C" w:rsidRPr="00B9582D" w:rsidRDefault="0049503C" w:rsidP="006559FB">
      <w:pPr>
        <w:ind w:firstLine="360"/>
        <w:rPr>
          <w:vertAlign w:val="subscript"/>
        </w:rPr>
      </w:pPr>
      <w:r w:rsidRPr="00931C08">
        <w:t>Kompilator C# tłumaczy kod źródłowy na kod IL; moduł kompatybilny z CLS może być używany w</w:t>
      </w:r>
      <w:r w:rsidR="00741D8D">
        <w:t> </w:t>
      </w:r>
      <w:r w:rsidRPr="00931C08">
        <w:t>każdym języku programowania na platformie .NET</w:t>
      </w:r>
      <w:r w:rsidR="00A35A51" w:rsidRPr="00931C08">
        <w:t xml:space="preserve">, a </w:t>
      </w:r>
      <w:r w:rsidR="00C92DCA" w:rsidRPr="00931C08">
        <w:t>w drugim kroku</w:t>
      </w:r>
      <w:r w:rsidR="00A35A51" w:rsidRPr="00931C08">
        <w:t xml:space="preserve"> IL jest transformowany do kodu maszynowego.</w:t>
      </w:r>
      <w:r w:rsidR="00C92DCA" w:rsidRPr="00931C08">
        <w:t xml:space="preserve"> Jedno co można dodać, że JIT nie przetwarza od razu cały program, a po kolei wywoływane metody</w:t>
      </w:r>
      <w:r w:rsidR="00EE2ADC">
        <w:t xml:space="preserve"> </w:t>
      </w:r>
      <w:r w:rsidR="00C92DCA" w:rsidRPr="00931C08">
        <w:t>.</w:t>
      </w:r>
    </w:p>
    <w:p w14:paraId="1614C476" w14:textId="5C4D16BB" w:rsidR="00A1460A" w:rsidRPr="00931C08" w:rsidRDefault="00BE4CE8" w:rsidP="009F4AB4">
      <w:pPr>
        <w:pStyle w:val="Nagwek3"/>
        <w:ind w:left="360" w:hanging="360"/>
      </w:pPr>
      <w:r>
        <w:t xml:space="preserve"> </w:t>
      </w:r>
      <w:bookmarkStart w:id="231" w:name="_Toc103343203"/>
      <w:r w:rsidR="00A1460A" w:rsidRPr="00931C08">
        <w:t xml:space="preserve">.NET </w:t>
      </w:r>
      <w:proofErr w:type="spellStart"/>
      <w:r w:rsidR="00A1460A" w:rsidRPr="00931C08">
        <w:t>Core</w:t>
      </w:r>
      <w:bookmarkEnd w:id="231"/>
      <w:proofErr w:type="spellEnd"/>
    </w:p>
    <w:p w14:paraId="5E60D85E" w14:textId="17F26D1C" w:rsidR="000F3488" w:rsidRPr="00931C08" w:rsidRDefault="00DF1365" w:rsidP="00E63E40">
      <w:r w:rsidRPr="00931C08">
        <w:t xml:space="preserve">.NET </w:t>
      </w:r>
      <w:proofErr w:type="spellStart"/>
      <w:r w:rsidRPr="00931C08">
        <w:t>Core</w:t>
      </w:r>
      <w:proofErr w:type="spellEnd"/>
      <w:r w:rsidRPr="00931C08">
        <w:t xml:space="preserve"> </w:t>
      </w:r>
      <w:r w:rsidR="00417B30">
        <w:t>na podstawie CLR</w:t>
      </w:r>
      <w:r w:rsidR="00417B30" w:rsidRPr="00931C08">
        <w:t xml:space="preserve"> </w:t>
      </w:r>
      <w:r w:rsidR="00BE4CE8" w:rsidRPr="00931C08">
        <w:t>platform</w:t>
      </w:r>
      <w:r w:rsidR="003E6DA4">
        <w:t>y jest</w:t>
      </w:r>
      <w:r w:rsidR="006D728E">
        <w:t xml:space="preserve"> produktem</w:t>
      </w:r>
      <w:r w:rsidR="00BE4CE8" w:rsidRPr="00931C08">
        <w:t xml:space="preserve"> </w:t>
      </w:r>
      <w:r w:rsidRPr="00931C08">
        <w:t>open-</w:t>
      </w:r>
      <w:proofErr w:type="spellStart"/>
      <w:r w:rsidRPr="00931C08">
        <w:t>source</w:t>
      </w:r>
      <w:proofErr w:type="spellEnd"/>
      <w:r w:rsidRPr="00931C08">
        <w:t xml:space="preserve"> używan</w:t>
      </w:r>
      <w:r w:rsidR="003E6DA4">
        <w:t>ym</w:t>
      </w:r>
      <w:r w:rsidRPr="00931C08">
        <w:t xml:space="preserve"> do tworzenia oprogramowania na </w:t>
      </w:r>
      <w:proofErr w:type="spellStart"/>
      <w:r w:rsidRPr="00931C08">
        <w:t>macOS</w:t>
      </w:r>
      <w:proofErr w:type="spellEnd"/>
      <w:r w:rsidRPr="00931C08">
        <w:t xml:space="preserve">, Linux oraz </w:t>
      </w:r>
      <w:proofErr w:type="spellStart"/>
      <w:r w:rsidRPr="00931C08">
        <w:t>Widnows</w:t>
      </w:r>
      <w:proofErr w:type="spellEnd"/>
      <w:r w:rsidRPr="00931C08">
        <w:t xml:space="preserve">. </w:t>
      </w:r>
      <w:r w:rsidR="00182F19" w:rsidRPr="00F61600">
        <w:t xml:space="preserve">Zawiera w sobie JIT, Base Class Library, </w:t>
      </w:r>
      <w:proofErr w:type="spellStart"/>
      <w:r w:rsidR="00182F19" w:rsidRPr="00F61600">
        <w:t>Entity</w:t>
      </w:r>
      <w:proofErr w:type="spellEnd"/>
      <w:r w:rsidR="00182F19" w:rsidRPr="00F61600">
        <w:t xml:space="preserve"> Framework, WPF, VB.NET, F# i wiele innych</w:t>
      </w:r>
      <w:r w:rsidR="007A7C9F" w:rsidRPr="00F61600">
        <w:t xml:space="preserve"> narzędzi</w:t>
      </w:r>
      <w:r w:rsidR="00182F19" w:rsidRPr="00F61600">
        <w:t xml:space="preserve">. </w:t>
      </w:r>
      <w:r w:rsidR="00182F19" w:rsidRPr="00931C08">
        <w:t xml:space="preserve">Nowsze wersję są </w:t>
      </w:r>
      <w:r w:rsidR="0004132E" w:rsidRPr="00931C08">
        <w:t>lżejsze</w:t>
      </w:r>
      <w:r w:rsidR="00182F19" w:rsidRPr="00931C08">
        <w:t xml:space="preserve"> </w:t>
      </w:r>
      <w:r w:rsidR="00F9389E" w:rsidRPr="00931C08">
        <w:t xml:space="preserve">i </w:t>
      </w:r>
      <w:r w:rsidR="00182F19" w:rsidRPr="00931C08">
        <w:t xml:space="preserve">szybsze w porównaniu np. do .NET Framework lub .NET </w:t>
      </w:r>
      <w:proofErr w:type="spellStart"/>
      <w:r w:rsidR="00182F19" w:rsidRPr="00931C08">
        <w:t>Core</w:t>
      </w:r>
      <w:proofErr w:type="spellEnd"/>
      <w:r w:rsidR="00182F19" w:rsidRPr="00931C08">
        <w:t xml:space="preserve"> 2.1</w:t>
      </w:r>
      <w:r w:rsidR="00C63539">
        <w:t>,</w:t>
      </w:r>
      <w:r w:rsidR="00182F19" w:rsidRPr="00931C08">
        <w:t xml:space="preserve"> który już nie jest wspierany.</w:t>
      </w:r>
      <w:r w:rsidR="00DA0CDE" w:rsidRPr="00931C08">
        <w:t xml:space="preserve"> Ostatnia wersja to .NET 6 LTS</w:t>
      </w:r>
      <w:r w:rsidR="00C60A6F">
        <w:t>,</w:t>
      </w:r>
      <w:r w:rsidR="00DA0CDE" w:rsidRPr="00931C08">
        <w:t xml:space="preserve"> </w:t>
      </w:r>
      <w:proofErr w:type="spellStart"/>
      <w:r w:rsidR="00DA0CDE" w:rsidRPr="00931C08">
        <w:t>release</w:t>
      </w:r>
      <w:proofErr w:type="spellEnd"/>
      <w:r w:rsidR="00DA0CDE" w:rsidRPr="00931C08">
        <w:t xml:space="preserve"> której </w:t>
      </w:r>
      <w:r w:rsidR="0004132E" w:rsidRPr="00931C08">
        <w:t>odbył</w:t>
      </w:r>
      <w:r w:rsidR="00DA0CDE" w:rsidRPr="00931C08">
        <w:t xml:space="preserve"> się w 2021 i będzie </w:t>
      </w:r>
      <w:r w:rsidR="0004132E" w:rsidRPr="00931C08">
        <w:t>rozwijany</w:t>
      </w:r>
      <w:r w:rsidR="00DA0CDE" w:rsidRPr="00931C08">
        <w:t xml:space="preserve"> do 2024 natomiast w tej aplikacji jest używany .NET </w:t>
      </w:r>
      <w:proofErr w:type="spellStart"/>
      <w:r w:rsidR="00DA0CDE" w:rsidRPr="00931C08">
        <w:t>Core</w:t>
      </w:r>
      <w:proofErr w:type="spellEnd"/>
      <w:r w:rsidR="00DA0CDE" w:rsidRPr="00931C08">
        <w:t xml:space="preserve"> 3.1 LTS z</w:t>
      </w:r>
      <w:r w:rsidR="00741D8D">
        <w:t> </w:t>
      </w:r>
      <w:r w:rsidR="00DA0CDE" w:rsidRPr="00931C08">
        <w:t xml:space="preserve">datą suportu do </w:t>
      </w:r>
      <w:r w:rsidR="000F69AB" w:rsidRPr="00931C08">
        <w:t xml:space="preserve">końca </w:t>
      </w:r>
      <w:r w:rsidR="007A7C9F">
        <w:t>2022</w:t>
      </w:r>
      <w:r w:rsidR="000F69AB" w:rsidRPr="00931C08">
        <w:t xml:space="preserve"> roku</w:t>
      </w:r>
      <w:r w:rsidR="009A298E" w:rsidRPr="00931C08">
        <w:t xml:space="preserve">. </w:t>
      </w:r>
      <w:r w:rsidR="007A7C9F">
        <w:t>N</w:t>
      </w:r>
      <w:r w:rsidR="00824244" w:rsidRPr="00931C08">
        <w:t>owsz</w:t>
      </w:r>
      <w:r w:rsidR="00D837C2">
        <w:t>e</w:t>
      </w:r>
      <w:r w:rsidR="009A298E" w:rsidRPr="00931C08">
        <w:t xml:space="preserve"> wersj</w:t>
      </w:r>
      <w:r w:rsidR="00C27B48">
        <w:t>e</w:t>
      </w:r>
      <w:r w:rsidR="009A298E" w:rsidRPr="00931C08">
        <w:t xml:space="preserve"> </w:t>
      </w:r>
      <w:r w:rsidR="007A7C9F">
        <w:t xml:space="preserve">ciągle się </w:t>
      </w:r>
      <w:r w:rsidR="00824244" w:rsidRPr="00931C08">
        <w:t>rozbudowana</w:t>
      </w:r>
      <w:r w:rsidR="003E6AE5">
        <w:t>, a</w:t>
      </w:r>
      <w:r w:rsidR="00824244" w:rsidRPr="00931C08">
        <w:t xml:space="preserve"> wsparcie </w:t>
      </w:r>
      <w:proofErr w:type="spellStart"/>
      <w:r w:rsidR="00931C08" w:rsidRPr="00931C08">
        <w:t>mikroserwisowej</w:t>
      </w:r>
      <w:proofErr w:type="spellEnd"/>
      <w:r w:rsidR="00824244" w:rsidRPr="00931C08">
        <w:t xml:space="preserve"> architektury i </w:t>
      </w:r>
      <w:r w:rsidR="003C06AC" w:rsidRPr="00931C08">
        <w:t>kontenerów robią ją wydajniejszą i perspektywiczną</w:t>
      </w:r>
      <w:r w:rsidR="0028078E">
        <w:t xml:space="preserve"> [</w:t>
      </w:r>
      <w:r w:rsidR="0028078E" w:rsidRPr="00FB1CD0">
        <w:t>Jeffrey Richter</w:t>
      </w:r>
      <w:r w:rsidR="0028078E">
        <w:t>, 2012]</w:t>
      </w:r>
      <w:r w:rsidR="00EE2ADC">
        <w:t xml:space="preserve"> oraz </w:t>
      </w:r>
      <w:r w:rsidR="00EE2ADC" w:rsidRPr="00EE2ADC">
        <w:t>[</w:t>
      </w:r>
      <w:proofErr w:type="spellStart"/>
      <w:r w:rsidR="00EE2ADC" w:rsidRPr="00EE2ADC">
        <w:t>Gaurav</w:t>
      </w:r>
      <w:proofErr w:type="spellEnd"/>
      <w:r w:rsidR="00EE2ADC" w:rsidRPr="00EE2ADC">
        <w:t>, Jeffrey, 2019]</w:t>
      </w:r>
      <w:r w:rsidR="003C06AC" w:rsidRPr="00931C08">
        <w:t>.</w:t>
      </w:r>
    </w:p>
    <w:p w14:paraId="62221662" w14:textId="77777777" w:rsidR="004848A9" w:rsidRPr="00E22024" w:rsidRDefault="007B3501" w:rsidP="00784A36">
      <w:pPr>
        <w:keepNext/>
        <w:spacing w:before="240"/>
        <w:jc w:val="center"/>
      </w:pPr>
      <w:r w:rsidRPr="009F4AB4">
        <w:rPr>
          <w:noProof/>
        </w:rPr>
        <w:lastRenderedPageBreak/>
        <w:drawing>
          <wp:inline distT="0" distB="0" distL="0" distR="0" wp14:anchorId="2B7C6DE5" wp14:editId="5340CE7D">
            <wp:extent cx="5943600" cy="2876550"/>
            <wp:effectExtent l="0" t="0" r="0" b="0"/>
            <wp:docPr id="8" name="Picture 8" descr="Image represents the current state of the .NET ecosyst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presents the current state of the .NET ecosystem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F1D90" w14:textId="2E7B2C4B" w:rsidR="007B3501" w:rsidRPr="004F5EF0" w:rsidRDefault="004848A9">
      <w:pPr>
        <w:pStyle w:val="Legenda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FA4752">
        <w:rPr>
          <w:i w:val="0"/>
          <w:iCs w:val="0"/>
          <w:noProof/>
          <w:sz w:val="20"/>
          <w:szCs w:val="20"/>
        </w:rPr>
        <w:t>6</w:t>
      </w:r>
      <w:r w:rsidRPr="004F5EF0">
        <w:rPr>
          <w:i w:val="0"/>
          <w:iCs w:val="0"/>
          <w:sz w:val="20"/>
          <w:szCs w:val="20"/>
        </w:rPr>
        <w:fldChar w:fldCharType="end"/>
      </w:r>
      <w:r w:rsidR="007B3501" w:rsidRPr="004F5EF0">
        <w:rPr>
          <w:i w:val="0"/>
          <w:iCs w:val="0"/>
          <w:sz w:val="20"/>
          <w:szCs w:val="20"/>
        </w:rPr>
        <w:t xml:space="preserve"> Ekosystem .NET</w:t>
      </w:r>
      <w:r w:rsidR="007B3501" w:rsidRPr="004F5EF0">
        <w:rPr>
          <w:i w:val="0"/>
          <w:iCs w:val="0"/>
          <w:sz w:val="20"/>
          <w:szCs w:val="20"/>
        </w:rPr>
        <w:br/>
        <w:t>Źródło</w:t>
      </w:r>
      <w:r w:rsidR="007B3501" w:rsidRPr="004F5EF0">
        <w:rPr>
          <w:sz w:val="20"/>
          <w:szCs w:val="20"/>
        </w:rPr>
        <w:t xml:space="preserve"> </w:t>
      </w:r>
      <w:hyperlink r:id="rId18" w:history="1">
        <w:r w:rsidR="007B3501" w:rsidRPr="004F5EF0">
          <w:rPr>
            <w:rStyle w:val="Hipercze"/>
            <w:i w:val="0"/>
            <w:iCs w:val="0"/>
            <w:sz w:val="20"/>
            <w:szCs w:val="20"/>
          </w:rPr>
          <w:t>https://stackify.com/net-ecosystem-demystified/</w:t>
        </w:r>
      </w:hyperlink>
    </w:p>
    <w:p w14:paraId="0E367532" w14:textId="139E883D" w:rsidR="00E74A51" w:rsidRPr="00931C08" w:rsidRDefault="00E74A51" w:rsidP="004F5EF0">
      <w:pPr>
        <w:pStyle w:val="Nagwek3"/>
        <w:ind w:left="450" w:hanging="450"/>
      </w:pPr>
      <w:bookmarkStart w:id="232" w:name="_Toc103343204"/>
      <w:proofErr w:type="spellStart"/>
      <w:r w:rsidRPr="00931C08">
        <w:t>Entity</w:t>
      </w:r>
      <w:proofErr w:type="spellEnd"/>
      <w:r w:rsidRPr="00931C08">
        <w:t xml:space="preserve"> Framework </w:t>
      </w:r>
      <w:proofErr w:type="spellStart"/>
      <w:r w:rsidRPr="00931C08">
        <w:t>Core</w:t>
      </w:r>
      <w:bookmarkEnd w:id="232"/>
      <w:proofErr w:type="spellEnd"/>
    </w:p>
    <w:p w14:paraId="2A63E017" w14:textId="183C8C3A" w:rsidR="00C45760" w:rsidRPr="00931C08" w:rsidRDefault="00CB1F73" w:rsidP="00CE3856">
      <w:r w:rsidRPr="00931C08">
        <w:t xml:space="preserve">Nowsza, wydajniejsza </w:t>
      </w:r>
      <w:proofErr w:type="spellStart"/>
      <w:r w:rsidRPr="00931C08">
        <w:t>krosplatformow</w:t>
      </w:r>
      <w:r w:rsidR="00550643" w:rsidRPr="00931C08">
        <w:t>a</w:t>
      </w:r>
      <w:proofErr w:type="spellEnd"/>
      <w:r w:rsidRPr="00931C08">
        <w:t xml:space="preserve"> wersja ORM</w:t>
      </w:r>
      <w:r w:rsidR="00FA7B42" w:rsidRPr="00931C08">
        <w:t xml:space="preserve"> </w:t>
      </w:r>
      <w:r w:rsidRPr="00931C08">
        <w:t>(</w:t>
      </w:r>
      <w:r w:rsidRPr="00931C08">
        <w:rPr>
          <w:i/>
          <w:iCs/>
        </w:rPr>
        <w:t xml:space="preserve">ang. </w:t>
      </w:r>
      <w:r w:rsidR="006559FB" w:rsidRPr="006559FB">
        <w:rPr>
          <w:i/>
          <w:iCs/>
        </w:rPr>
        <w:t>Object–</w:t>
      </w:r>
      <w:proofErr w:type="spellStart"/>
      <w:r w:rsidR="006559FB" w:rsidRPr="006559FB">
        <w:rPr>
          <w:i/>
          <w:iCs/>
        </w:rPr>
        <w:t>relational</w:t>
      </w:r>
      <w:proofErr w:type="spellEnd"/>
      <w:r w:rsidR="006559FB" w:rsidRPr="006559FB">
        <w:rPr>
          <w:i/>
          <w:iCs/>
        </w:rPr>
        <w:t xml:space="preserve"> </w:t>
      </w:r>
      <w:proofErr w:type="spellStart"/>
      <w:r w:rsidR="006559FB" w:rsidRPr="006559FB">
        <w:rPr>
          <w:i/>
          <w:iCs/>
        </w:rPr>
        <w:t>mapping</w:t>
      </w:r>
      <w:proofErr w:type="spellEnd"/>
      <w:r w:rsidRPr="00931C08">
        <w:t>), która zapewnia dostęp do bazy danych</w:t>
      </w:r>
      <w:r w:rsidR="00163509" w:rsidRPr="00931C08">
        <w:t xml:space="preserve"> prze</w:t>
      </w:r>
      <w:r w:rsidR="00452745">
        <w:t>z</w:t>
      </w:r>
      <w:r w:rsidR="00163509" w:rsidRPr="00931C08">
        <w:t xml:space="preserve"> modele, czyli klasy i </w:t>
      </w:r>
      <w:r w:rsidR="005E7276" w:rsidRPr="00931C08">
        <w:t>obiekt</w:t>
      </w:r>
      <w:r w:rsidR="009E64CB" w:rsidRPr="00931C08">
        <w:t>y</w:t>
      </w:r>
      <w:r w:rsidR="005E7276" w:rsidRPr="00931C08">
        <w:t xml:space="preserve"> </w:t>
      </w:r>
      <w:r w:rsidR="00163509" w:rsidRPr="00931C08">
        <w:t>kontekst</w:t>
      </w:r>
      <w:r w:rsidR="005E7276" w:rsidRPr="00931C08">
        <w:t>u</w:t>
      </w:r>
      <w:r w:rsidR="00163509" w:rsidRPr="00931C08">
        <w:t xml:space="preserve"> reprezentując</w:t>
      </w:r>
      <w:r w:rsidR="006559FB">
        <w:t>e</w:t>
      </w:r>
      <w:r w:rsidR="00163509" w:rsidRPr="00931C08">
        <w:t xml:space="preserve"> bazę danych. Kontekst służy do zapisywania rekordów i pisania zapytań do bazy danych za pomocą LINQ.</w:t>
      </w:r>
    </w:p>
    <w:p w14:paraId="3D549913" w14:textId="5913F502" w:rsidR="00CE3856" w:rsidRPr="00931C08" w:rsidRDefault="00C45760" w:rsidP="007F37F9">
      <w:pPr>
        <w:ind w:firstLine="360"/>
      </w:pPr>
      <w:r w:rsidRPr="00931C08">
        <w:t xml:space="preserve">Alternatywą EF jest ADO.NET lub </w:t>
      </w:r>
      <w:proofErr w:type="spellStart"/>
      <w:r w:rsidRPr="00931C08">
        <w:t>NHibernate</w:t>
      </w:r>
      <w:proofErr w:type="spellEnd"/>
      <w:r w:rsidRPr="00931C08">
        <w:t>.</w:t>
      </w:r>
      <w:r w:rsidR="00972F40" w:rsidRPr="00931C08">
        <w:t xml:space="preserve"> </w:t>
      </w:r>
      <w:r w:rsidR="00FB361B" w:rsidRPr="00931C08">
        <w:t>W pierwszym przypadku są wykorzystywane zwykle zapytania SQL</w:t>
      </w:r>
      <w:r w:rsidR="00A823B2" w:rsidRPr="00931C08">
        <w:t>,</w:t>
      </w:r>
      <w:r w:rsidR="00FB361B" w:rsidRPr="00931C08">
        <w:t xml:space="preserve"> dzięki czemu mamy większą kontrolę</w:t>
      </w:r>
      <w:r w:rsidR="00452745">
        <w:t xml:space="preserve"> nad wymaganymi zadaniami</w:t>
      </w:r>
      <w:r w:rsidR="00FB361B" w:rsidRPr="00931C08">
        <w:t xml:space="preserve">. Ale minusem jest ogromna ilość kodu </w:t>
      </w:r>
      <w:r w:rsidR="000400DA" w:rsidRPr="00931C08">
        <w:t>oraz</w:t>
      </w:r>
      <w:r w:rsidR="00FB361B" w:rsidRPr="00931C08">
        <w:t xml:space="preserve"> potencjalne ataki w postaci SQL </w:t>
      </w:r>
      <w:r w:rsidR="0004132E" w:rsidRPr="00931C08">
        <w:t>iniekcji</w:t>
      </w:r>
      <w:r w:rsidR="00E1335B">
        <w:t xml:space="preserve"> choć można się zabezpieczyć wykorzystując</w:t>
      </w:r>
      <w:r w:rsidR="00495A00">
        <w:t xml:space="preserve"> parametryzowane</w:t>
      </w:r>
      <w:r w:rsidR="00E1335B">
        <w:t xml:space="preserve"> pr</w:t>
      </w:r>
      <w:r w:rsidR="00495A00">
        <w:t>o</w:t>
      </w:r>
      <w:r w:rsidR="00E1335B">
        <w:t>c</w:t>
      </w:r>
      <w:r w:rsidR="00495A00">
        <w:t>e</w:t>
      </w:r>
      <w:r w:rsidR="00E1335B">
        <w:t>dury</w:t>
      </w:r>
      <w:r w:rsidR="00D31A3E" w:rsidRPr="00931C08">
        <w:t xml:space="preserve">. Gdyż </w:t>
      </w:r>
      <w:proofErr w:type="spellStart"/>
      <w:r w:rsidR="00D31A3E" w:rsidRPr="00931C08">
        <w:t>NHibernate</w:t>
      </w:r>
      <w:proofErr w:type="spellEnd"/>
      <w:r w:rsidR="00D31A3E" w:rsidRPr="00931C08">
        <w:t xml:space="preserve"> zapewnia dostęp przez </w:t>
      </w:r>
      <w:r w:rsidR="0004132E" w:rsidRPr="00931C08">
        <w:t>obiekt</w:t>
      </w:r>
      <w:r w:rsidR="00D31A3E" w:rsidRPr="00931C08">
        <w:t xml:space="preserve"> sesji i używa mapowanie do tabel za pomocą XML</w:t>
      </w:r>
      <w:r w:rsidR="00815513" w:rsidRPr="00931C08">
        <w:t>, dzięki czemu do zarządzania jest potrzebne znacznie mniej kodu</w:t>
      </w:r>
      <w:r w:rsidR="00353FB6">
        <w:t xml:space="preserve"> ale jest dość trudny w debugowaniu</w:t>
      </w:r>
      <w:r w:rsidR="00815513" w:rsidRPr="00931C08">
        <w:t>.</w:t>
      </w:r>
    </w:p>
    <w:p w14:paraId="030AEC1E" w14:textId="01CDC1C2" w:rsidR="007B3501" w:rsidRPr="00931C08" w:rsidRDefault="00E635EB" w:rsidP="004F5EF0">
      <w:pPr>
        <w:pStyle w:val="Nagwek3"/>
        <w:ind w:left="540" w:hanging="540"/>
      </w:pPr>
      <w:bookmarkStart w:id="233" w:name="_Toc103343205"/>
      <w:proofErr w:type="spellStart"/>
      <w:r w:rsidRPr="00931C08">
        <w:t>Angular</w:t>
      </w:r>
      <w:bookmarkEnd w:id="233"/>
      <w:proofErr w:type="spellEnd"/>
    </w:p>
    <w:p w14:paraId="479C2213" w14:textId="08D84E53" w:rsidR="001377A6" w:rsidRPr="00931C08" w:rsidRDefault="00E635EB" w:rsidP="000E1F53">
      <w:r w:rsidRPr="00931C08">
        <w:t xml:space="preserve">Jeden z najpopularniejszych </w:t>
      </w:r>
      <w:proofErr w:type="spellStart"/>
      <w:r w:rsidRPr="00931C08">
        <w:t>frameworków</w:t>
      </w:r>
      <w:proofErr w:type="spellEnd"/>
      <w:r w:rsidRPr="00931C08">
        <w:t xml:space="preserve"> do tworzenia aplikacji webowych. Polega na tworzeniu własnych komponentów z wykorzystaniem </w:t>
      </w:r>
      <w:proofErr w:type="spellStart"/>
      <w:r w:rsidRPr="00931C08">
        <w:t>TypeSctript</w:t>
      </w:r>
      <w:proofErr w:type="spellEnd"/>
      <w:r w:rsidRPr="00931C08">
        <w:t xml:space="preserve"> oraz HTML. Do </w:t>
      </w:r>
      <w:proofErr w:type="spellStart"/>
      <w:r w:rsidRPr="00931C08">
        <w:t>stylowania</w:t>
      </w:r>
      <w:proofErr w:type="spellEnd"/>
      <w:r w:rsidRPr="00931C08">
        <w:t xml:space="preserve"> strony wykorzystałem bibliotekę </w:t>
      </w:r>
      <w:proofErr w:type="spellStart"/>
      <w:r w:rsidRPr="00931C08">
        <w:t>bootstrap</w:t>
      </w:r>
      <w:proofErr w:type="spellEnd"/>
      <w:r w:rsidRPr="00931C08">
        <w:t xml:space="preserve"> oraz SCSS.</w:t>
      </w:r>
      <w:r w:rsidR="000E1F53">
        <w:t xml:space="preserve"> </w:t>
      </w:r>
      <w:r w:rsidRPr="00931C08">
        <w:t xml:space="preserve">W porównaniu do nie mniej popularnej biblioteki </w:t>
      </w:r>
      <w:proofErr w:type="spellStart"/>
      <w:r w:rsidRPr="00931C08">
        <w:t>React</w:t>
      </w:r>
      <w:proofErr w:type="spellEnd"/>
      <w:r w:rsidRPr="00931C08">
        <w:t xml:space="preserve">, jest trochę </w:t>
      </w:r>
      <w:r w:rsidR="001D738B" w:rsidRPr="00931C08">
        <w:t>wolniejszy,</w:t>
      </w:r>
      <w:r w:rsidRPr="00931C08">
        <w:t xml:space="preserve"> ale za pomocą komponentów tworzenie, wspieranie oraz rozwijanie jest łatwiejsze</w:t>
      </w:r>
      <w:r w:rsidR="007D7ED4">
        <w:t>.</w:t>
      </w:r>
      <w:r w:rsidR="004C784D">
        <w:t xml:space="preserve"> Została wykorzystana wersja CLI 12 z łączeniem bibliotek </w:t>
      </w:r>
      <w:proofErr w:type="spellStart"/>
      <w:r w:rsidR="004C784D">
        <w:t>RxJS</w:t>
      </w:r>
      <w:proofErr w:type="spellEnd"/>
      <w:r w:rsidR="009D4008">
        <w:t xml:space="preserve">, </w:t>
      </w:r>
      <w:proofErr w:type="spellStart"/>
      <w:r w:rsidR="004C784D">
        <w:t>ngx-bootstrap</w:t>
      </w:r>
      <w:proofErr w:type="spellEnd"/>
      <w:r w:rsidR="009D4008">
        <w:t xml:space="preserve"> oraz </w:t>
      </w:r>
      <w:proofErr w:type="spellStart"/>
      <w:r w:rsidR="009D4008">
        <w:t>boostwatch</w:t>
      </w:r>
      <w:proofErr w:type="spellEnd"/>
      <w:r w:rsidR="004C784D">
        <w:t>.</w:t>
      </w:r>
    </w:p>
    <w:p w14:paraId="4BD41608" w14:textId="77777777" w:rsidR="001377A6" w:rsidRPr="00931C08" w:rsidRDefault="001377A6" w:rsidP="004F5EF0">
      <w:pPr>
        <w:pStyle w:val="Nagwek3"/>
        <w:ind w:left="540" w:hanging="540"/>
      </w:pPr>
      <w:bookmarkStart w:id="234" w:name="_Toc103343206"/>
      <w:r w:rsidRPr="00931C08">
        <w:t>Wzorce architektoniczne</w:t>
      </w:r>
      <w:bookmarkEnd w:id="234"/>
    </w:p>
    <w:p w14:paraId="6C04971D" w14:textId="4C64DACD" w:rsidR="003A0925" w:rsidRDefault="001377A6" w:rsidP="001377A6">
      <w:r w:rsidRPr="00931C08">
        <w:t xml:space="preserve">Realizacja tego projektu jest oparta architektonicznie na wzorzec MVC (ang. Model </w:t>
      </w:r>
      <w:proofErr w:type="spellStart"/>
      <w:r w:rsidRPr="00931C08">
        <w:t>View</w:t>
      </w:r>
      <w:proofErr w:type="spellEnd"/>
      <w:r w:rsidRPr="00931C08">
        <w:t xml:space="preserve"> Controller)</w:t>
      </w:r>
      <w:r w:rsidR="00CD242F" w:rsidRPr="00931C08">
        <w:t>,</w:t>
      </w:r>
      <w:r w:rsidRPr="00931C08">
        <w:t xml:space="preserve"> który polega na oddzieleniu widoku, który jest reprezentowany przez modele tabel bazy danych, w których </w:t>
      </w:r>
      <w:r w:rsidR="00320A61" w:rsidRPr="00931C08">
        <w:t xml:space="preserve">znajdują się dane </w:t>
      </w:r>
      <w:r w:rsidR="0004132E" w:rsidRPr="00931C08">
        <w:t>walidowane</w:t>
      </w:r>
      <w:r w:rsidR="00320A61" w:rsidRPr="00931C08">
        <w:t xml:space="preserve"> i </w:t>
      </w:r>
      <w:r w:rsidR="008267DB" w:rsidRPr="00931C08">
        <w:t xml:space="preserve">opracowane </w:t>
      </w:r>
      <w:r w:rsidR="00320A61" w:rsidRPr="00931C08">
        <w:t>przez</w:t>
      </w:r>
      <w:r w:rsidR="00997554" w:rsidRPr="00931C08">
        <w:t xml:space="preserve"> logikę w</w:t>
      </w:r>
      <w:r w:rsidR="00320A61" w:rsidRPr="00931C08">
        <w:t xml:space="preserve"> </w:t>
      </w:r>
      <w:r w:rsidR="0004132E" w:rsidRPr="00931C08">
        <w:t>kontroler</w:t>
      </w:r>
      <w:r w:rsidR="00997554" w:rsidRPr="00931C08">
        <w:t>ach</w:t>
      </w:r>
      <w:r w:rsidR="00875F0C">
        <w:t xml:space="preserve"> </w:t>
      </w:r>
      <w:r w:rsidR="00875F0C" w:rsidRPr="00875F0C">
        <w:t>[</w:t>
      </w:r>
      <w:proofErr w:type="spellStart"/>
      <w:r w:rsidR="00875F0C" w:rsidRPr="00875F0C">
        <w:t>Eric</w:t>
      </w:r>
      <w:proofErr w:type="spellEnd"/>
      <w:r w:rsidR="00875F0C" w:rsidRPr="00875F0C">
        <w:t xml:space="preserve"> Evans, 2003]</w:t>
      </w:r>
      <w:r w:rsidR="008267DB" w:rsidRPr="00931C08">
        <w:t xml:space="preserve">. </w:t>
      </w:r>
      <w:r w:rsidR="00D12219" w:rsidRPr="00931C08">
        <w:t xml:space="preserve">Działanie wygląda w taki sposób, że </w:t>
      </w:r>
      <w:r w:rsidR="0004132E" w:rsidRPr="00931C08">
        <w:t>kontrolery</w:t>
      </w:r>
      <w:r w:rsidR="00D12219" w:rsidRPr="00931C08">
        <w:t xml:space="preserve"> to </w:t>
      </w:r>
      <w:proofErr w:type="spellStart"/>
      <w:r w:rsidR="00D12219" w:rsidRPr="00931C08">
        <w:t>endpointy</w:t>
      </w:r>
      <w:proofErr w:type="spellEnd"/>
      <w:r w:rsidR="00D12219" w:rsidRPr="00931C08">
        <w:t xml:space="preserve"> z aplikacji</w:t>
      </w:r>
      <w:r w:rsidR="00212677" w:rsidRPr="00931C08">
        <w:t xml:space="preserve"> </w:t>
      </w:r>
      <w:proofErr w:type="spellStart"/>
      <w:r w:rsidR="00212677" w:rsidRPr="00931C08">
        <w:t>backendowej</w:t>
      </w:r>
      <w:proofErr w:type="spellEnd"/>
      <w:r w:rsidR="00D12219" w:rsidRPr="00931C08">
        <w:t xml:space="preserve">, a widok to </w:t>
      </w:r>
      <w:r w:rsidR="0004132E" w:rsidRPr="00931C08">
        <w:t>klient</w:t>
      </w:r>
      <w:r w:rsidR="00D12219" w:rsidRPr="00931C08">
        <w:t xml:space="preserve"> aplikacji </w:t>
      </w:r>
      <w:proofErr w:type="spellStart"/>
      <w:r w:rsidR="00D12219" w:rsidRPr="00931C08">
        <w:t>Xamarin</w:t>
      </w:r>
      <w:proofErr w:type="spellEnd"/>
      <w:r w:rsidR="00997554" w:rsidRPr="00931C08">
        <w:t xml:space="preserve"> oraz </w:t>
      </w:r>
      <w:proofErr w:type="spellStart"/>
      <w:r w:rsidR="00997554" w:rsidRPr="00931C08">
        <w:t>Angular</w:t>
      </w:r>
      <w:proofErr w:type="spellEnd"/>
      <w:r w:rsidR="00D12219" w:rsidRPr="00931C08">
        <w:t xml:space="preserve">. Do komunikacji między warstwami </w:t>
      </w:r>
      <w:r w:rsidR="009822C6">
        <w:t>umieściłem na</w:t>
      </w:r>
      <w:r w:rsidR="00E770A7">
        <w:t xml:space="preserve"> </w:t>
      </w:r>
      <w:proofErr w:type="spellStart"/>
      <w:r w:rsidR="00E770A7">
        <w:t>localhost</w:t>
      </w:r>
      <w:proofErr w:type="spellEnd"/>
      <w:r w:rsidR="009822C6">
        <w:t xml:space="preserve"> IIS host aplikację </w:t>
      </w:r>
      <w:proofErr w:type="spellStart"/>
      <w:r w:rsidR="009822C6">
        <w:t>backendową</w:t>
      </w:r>
      <w:proofErr w:type="spellEnd"/>
      <w:r w:rsidR="00E770A7">
        <w:t xml:space="preserve"> z wykorzystaniem portu pod numerem 57792.</w:t>
      </w:r>
    </w:p>
    <w:p w14:paraId="518AECFD" w14:textId="77777777" w:rsidR="00CD1162" w:rsidRDefault="00E0768F" w:rsidP="00784A36">
      <w:pPr>
        <w:keepNext/>
        <w:spacing w:before="240"/>
        <w:jc w:val="center"/>
      </w:pPr>
      <w:r w:rsidRPr="00E0768F">
        <w:rPr>
          <w:noProof/>
        </w:rPr>
        <w:lastRenderedPageBreak/>
        <w:drawing>
          <wp:inline distT="0" distB="0" distL="0" distR="0" wp14:anchorId="5D6D1410" wp14:editId="3EDECDFA">
            <wp:extent cx="5943600" cy="1334770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F4DCC" w14:textId="752F3F99" w:rsidR="003A53F8" w:rsidRPr="004F5EF0" w:rsidRDefault="00CD1162">
      <w:pPr>
        <w:pStyle w:val="Legenda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FA4752">
        <w:rPr>
          <w:i w:val="0"/>
          <w:iCs w:val="0"/>
          <w:noProof/>
          <w:sz w:val="20"/>
          <w:szCs w:val="20"/>
        </w:rPr>
        <w:t>7</w:t>
      </w:r>
      <w:r w:rsidRPr="004F5EF0">
        <w:rPr>
          <w:i w:val="0"/>
          <w:iCs w:val="0"/>
          <w:sz w:val="20"/>
          <w:szCs w:val="20"/>
        </w:rPr>
        <w:fldChar w:fldCharType="end"/>
      </w:r>
      <w:r w:rsidR="003A53F8" w:rsidRPr="004F5EF0">
        <w:rPr>
          <w:i w:val="0"/>
          <w:iCs w:val="0"/>
          <w:sz w:val="20"/>
          <w:szCs w:val="20"/>
        </w:rPr>
        <w:t xml:space="preserve"> </w:t>
      </w:r>
      <w:r w:rsidR="008935FC" w:rsidRPr="004F5EF0">
        <w:rPr>
          <w:i w:val="0"/>
          <w:iCs w:val="0"/>
          <w:sz w:val="20"/>
          <w:szCs w:val="20"/>
        </w:rPr>
        <w:t>Konfiguracja aplikacji na IIS</w:t>
      </w:r>
      <w:r w:rsidR="003A53F8" w:rsidRPr="004F5EF0">
        <w:rPr>
          <w:i w:val="0"/>
          <w:iCs w:val="0"/>
          <w:sz w:val="20"/>
          <w:szCs w:val="20"/>
        </w:rPr>
        <w:br/>
      </w:r>
      <w:r w:rsidR="000E1F53" w:rsidRPr="004F5EF0">
        <w:rPr>
          <w:i w:val="0"/>
          <w:iCs w:val="0"/>
          <w:sz w:val="20"/>
          <w:szCs w:val="20"/>
        </w:rPr>
        <w:t xml:space="preserve">Źródło: </w:t>
      </w:r>
      <w:r w:rsidR="009822C6" w:rsidRPr="004F5EF0">
        <w:rPr>
          <w:i w:val="0"/>
          <w:iCs w:val="0"/>
          <w:sz w:val="20"/>
          <w:szCs w:val="20"/>
        </w:rPr>
        <w:t>Opracowanie własne</w:t>
      </w:r>
    </w:p>
    <w:p w14:paraId="7CD6C473" w14:textId="181F0B35" w:rsidR="001377A6" w:rsidRPr="00931C08" w:rsidRDefault="003A0925" w:rsidP="007F37F9">
      <w:pPr>
        <w:ind w:firstLine="360"/>
      </w:pPr>
      <w:r w:rsidRPr="00931C08">
        <w:t xml:space="preserve">Realizacja aplikacji </w:t>
      </w:r>
      <w:proofErr w:type="spellStart"/>
      <w:r w:rsidRPr="00931C08">
        <w:t>backendowej</w:t>
      </w:r>
      <w:proofErr w:type="spellEnd"/>
      <w:r w:rsidRPr="00931C08">
        <w:t xml:space="preserve"> opiera się na </w:t>
      </w:r>
      <w:r w:rsidR="00A360F8" w:rsidRPr="00931C08">
        <w:t>architektur</w:t>
      </w:r>
      <w:r w:rsidR="00B84629">
        <w:t>z</w:t>
      </w:r>
      <w:r w:rsidR="003114C7">
        <w:t>e</w:t>
      </w:r>
      <w:r w:rsidR="00A360F8">
        <w:t xml:space="preserve"> </w:t>
      </w:r>
      <w:r w:rsidRPr="00931C08">
        <w:t>DDD</w:t>
      </w:r>
      <w:r w:rsidR="000736D0">
        <w:t xml:space="preserve"> </w:t>
      </w:r>
      <w:r w:rsidR="0017021C" w:rsidRPr="00E31E1B">
        <w:t>[</w:t>
      </w:r>
      <w:proofErr w:type="spellStart"/>
      <w:r w:rsidR="0017021C" w:rsidRPr="00FB1CD0">
        <w:t>Eric</w:t>
      </w:r>
      <w:proofErr w:type="spellEnd"/>
      <w:r w:rsidR="0017021C" w:rsidRPr="00FB1CD0">
        <w:t xml:space="preserve"> Evans, 2003</w:t>
      </w:r>
      <w:r w:rsidR="0017021C" w:rsidRPr="00E31E1B">
        <w:t>]</w:t>
      </w:r>
      <w:r w:rsidRPr="00931C08">
        <w:t xml:space="preserve">. </w:t>
      </w:r>
      <w:proofErr w:type="spellStart"/>
      <w:r w:rsidR="001377A6" w:rsidRPr="00931C08">
        <w:t>Domain-driven</w:t>
      </w:r>
      <w:proofErr w:type="spellEnd"/>
      <w:r w:rsidR="001377A6" w:rsidRPr="00931C08">
        <w:t xml:space="preserve"> design - zbiór zasad i schematów mających na celu tworzenie optymalnych systemów obiektów. Proces rozwoju sprowadza się do tworzenia abstrakcji oprogramowania zwanych modelami domenowymi. Modele te obejmują logikę biznesową, która łączy rzeczywiste warunki aplikacji produktu z kodem.</w:t>
      </w:r>
    </w:p>
    <w:p w14:paraId="42B3B160" w14:textId="77777777" w:rsidR="001377A6" w:rsidRPr="00931C08" w:rsidRDefault="001377A6" w:rsidP="00BD26A2">
      <w:r w:rsidRPr="00931C08">
        <w:t>Co nam to daje w końcu:</w:t>
      </w:r>
    </w:p>
    <w:p w14:paraId="1922075A" w14:textId="77777777" w:rsidR="001377A6" w:rsidRPr="00931C08" w:rsidRDefault="001377A6" w:rsidP="007F37F9">
      <w:pPr>
        <w:pStyle w:val="Akapitzlist"/>
        <w:numPr>
          <w:ilvl w:val="0"/>
          <w:numId w:val="23"/>
        </w:numPr>
        <w:ind w:hanging="360"/>
      </w:pPr>
      <w:r w:rsidRPr="00931C08">
        <w:t>prawie wszyscy członkowie zespołu mogą odczytać kod projektu;</w:t>
      </w:r>
    </w:p>
    <w:p w14:paraId="4980B70D" w14:textId="77777777" w:rsidR="001377A6" w:rsidRPr="00931C08" w:rsidRDefault="001377A6" w:rsidP="007F37F9">
      <w:pPr>
        <w:pStyle w:val="Akapitzlist"/>
        <w:numPr>
          <w:ilvl w:val="0"/>
          <w:numId w:val="23"/>
        </w:numPr>
        <w:ind w:hanging="360"/>
      </w:pPr>
      <w:r w:rsidRPr="00931C08">
        <w:t>zestawienie zadań staje się bardziej jednoznaczne;</w:t>
      </w:r>
    </w:p>
    <w:p w14:paraId="363B04BE" w14:textId="06FD0920" w:rsidR="001377A6" w:rsidRPr="00931C08" w:rsidRDefault="001377A6" w:rsidP="007F37F9">
      <w:pPr>
        <w:pStyle w:val="Akapitzlist"/>
        <w:numPr>
          <w:ilvl w:val="0"/>
          <w:numId w:val="23"/>
        </w:numPr>
        <w:ind w:hanging="360"/>
      </w:pPr>
      <w:r w:rsidRPr="00931C08">
        <w:t>błędy logiki biznesowej stają się łatwiejsze do znalezienia;</w:t>
      </w:r>
    </w:p>
    <w:p w14:paraId="3BCF732B" w14:textId="004B44C6" w:rsidR="001377A6" w:rsidRPr="00931C08" w:rsidRDefault="001377A6" w:rsidP="007F37F9">
      <w:pPr>
        <w:ind w:left="720"/>
      </w:pPr>
      <w:r w:rsidRPr="00931C08">
        <w:t>Minusy:</w:t>
      </w:r>
    </w:p>
    <w:p w14:paraId="20820354" w14:textId="77777777" w:rsidR="001377A6" w:rsidRPr="00931C08" w:rsidRDefault="001377A6" w:rsidP="007F37F9">
      <w:pPr>
        <w:pStyle w:val="Akapitzlist"/>
        <w:numPr>
          <w:ilvl w:val="0"/>
          <w:numId w:val="24"/>
        </w:numPr>
        <w:ind w:hanging="360"/>
      </w:pPr>
      <w:r w:rsidRPr="00931C08">
        <w:t>wymagane są wysokie kwalifikacje programistów, zwłaszcza na początku projektu;</w:t>
      </w:r>
    </w:p>
    <w:p w14:paraId="36C664AA" w14:textId="77777777" w:rsidR="001377A6" w:rsidRPr="00931C08" w:rsidRDefault="001377A6" w:rsidP="007F37F9">
      <w:pPr>
        <w:pStyle w:val="Akapitzlist"/>
        <w:numPr>
          <w:ilvl w:val="0"/>
          <w:numId w:val="24"/>
        </w:numPr>
        <w:spacing w:after="240"/>
        <w:ind w:hanging="360"/>
      </w:pPr>
      <w:r w:rsidRPr="00931C08">
        <w:t>nie wszyscy klienci są gotowi na takie koszty, DDD musi być poznany przez wszystkich uczestników procesu rozwoju.</w:t>
      </w:r>
    </w:p>
    <w:p w14:paraId="02AAA828" w14:textId="77777777" w:rsidR="003F5560" w:rsidRPr="0085201E" w:rsidRDefault="001377A6" w:rsidP="00784A36">
      <w:pPr>
        <w:keepNext/>
        <w:jc w:val="center"/>
      </w:pPr>
      <w:r w:rsidRPr="009F4AB4">
        <w:rPr>
          <w:noProof/>
        </w:rPr>
        <w:drawing>
          <wp:inline distT="0" distB="0" distL="0" distR="0" wp14:anchorId="5EC8EAA5" wp14:editId="5CDEA8E3">
            <wp:extent cx="5943600" cy="3289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436EE" w14:textId="631FAAB4" w:rsidR="001377A6" w:rsidRPr="004F5EF0" w:rsidRDefault="003F5560" w:rsidP="009F4AB4">
      <w:pPr>
        <w:pStyle w:val="Legenda"/>
        <w:jc w:val="center"/>
        <w:rPr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FA4752">
        <w:rPr>
          <w:i w:val="0"/>
          <w:iCs w:val="0"/>
          <w:noProof/>
          <w:sz w:val="20"/>
          <w:szCs w:val="20"/>
        </w:rPr>
        <w:t>8</w:t>
      </w:r>
      <w:r w:rsidRPr="004F5EF0">
        <w:rPr>
          <w:i w:val="0"/>
          <w:iCs w:val="0"/>
          <w:sz w:val="20"/>
          <w:szCs w:val="20"/>
        </w:rPr>
        <w:fldChar w:fldCharType="end"/>
      </w:r>
      <w:r w:rsidR="001377A6" w:rsidRPr="004F5EF0">
        <w:rPr>
          <w:i w:val="0"/>
          <w:iCs w:val="0"/>
          <w:sz w:val="24"/>
          <w:szCs w:val="22"/>
        </w:rPr>
        <w:t xml:space="preserve"> </w:t>
      </w:r>
      <w:r w:rsidR="000E1F53" w:rsidRPr="004F5EF0">
        <w:rPr>
          <w:i w:val="0"/>
          <w:iCs w:val="0"/>
          <w:sz w:val="20"/>
          <w:szCs w:val="20"/>
        </w:rPr>
        <w:t>Schemat komunikacji</w:t>
      </w:r>
      <w:r w:rsidR="00F95C43" w:rsidRPr="004F5EF0">
        <w:rPr>
          <w:i w:val="0"/>
          <w:iCs w:val="0"/>
          <w:sz w:val="20"/>
          <w:szCs w:val="20"/>
        </w:rPr>
        <w:t xml:space="preserve"> między warstwami z</w:t>
      </w:r>
      <w:r w:rsidR="000E1F53" w:rsidRPr="004F5EF0">
        <w:rPr>
          <w:i w:val="0"/>
          <w:iCs w:val="0"/>
          <w:sz w:val="20"/>
          <w:szCs w:val="20"/>
        </w:rPr>
        <w:t xml:space="preserve"> podejści</w:t>
      </w:r>
      <w:r w:rsidR="00F95C43" w:rsidRPr="004F5EF0">
        <w:rPr>
          <w:i w:val="0"/>
          <w:iCs w:val="0"/>
          <w:sz w:val="20"/>
          <w:szCs w:val="20"/>
        </w:rPr>
        <w:t>em</w:t>
      </w:r>
      <w:r w:rsidR="000E1F53" w:rsidRPr="004F5EF0">
        <w:rPr>
          <w:i w:val="0"/>
          <w:iCs w:val="0"/>
          <w:sz w:val="20"/>
          <w:szCs w:val="20"/>
        </w:rPr>
        <w:t xml:space="preserve"> architektonicznym DDD</w:t>
      </w:r>
      <w:r w:rsidR="000E1F53" w:rsidRPr="004F5EF0">
        <w:rPr>
          <w:i w:val="0"/>
          <w:iCs w:val="0"/>
          <w:sz w:val="20"/>
          <w:szCs w:val="20"/>
        </w:rPr>
        <w:br/>
        <w:t xml:space="preserve">Źródło: </w:t>
      </w:r>
      <w:hyperlink r:id="rId21" w:history="1">
        <w:r w:rsidR="000E1F53" w:rsidRPr="004F5EF0">
          <w:rPr>
            <w:rStyle w:val="Hipercze"/>
            <w:i w:val="0"/>
            <w:iCs w:val="0"/>
            <w:sz w:val="20"/>
            <w:szCs w:val="20"/>
          </w:rPr>
          <w:t>https://medium.com/the-software-architecture-chronicles/ddd-hexagonal-onion-clean-cqrs-how-i-put-it-all-together-f2590c0aa7f6</w:t>
        </w:r>
      </w:hyperlink>
      <w:r w:rsidR="00C42C21">
        <w:rPr>
          <w:rStyle w:val="Hipercze"/>
          <w:i w:val="0"/>
          <w:iCs w:val="0"/>
          <w:sz w:val="20"/>
          <w:szCs w:val="20"/>
        </w:rPr>
        <w:t xml:space="preserve"> ,</w:t>
      </w:r>
      <w:r w:rsidR="00C42C21" w:rsidRPr="004F5EF0">
        <w:t>z dnia</w:t>
      </w:r>
      <w:r w:rsidR="00C42C21">
        <w:rPr>
          <w:i w:val="0"/>
          <w:iCs w:val="0"/>
          <w:sz w:val="20"/>
          <w:szCs w:val="20"/>
        </w:rPr>
        <w:t xml:space="preserve"> 10.01.2022</w:t>
      </w:r>
    </w:p>
    <w:p w14:paraId="6F3111E5" w14:textId="61276AF7" w:rsidR="009B29A3" w:rsidRPr="00931C08" w:rsidRDefault="009B29A3" w:rsidP="004F5EF0">
      <w:pPr>
        <w:pStyle w:val="Nagwek3"/>
        <w:ind w:left="540" w:hanging="540"/>
      </w:pPr>
      <w:bookmarkStart w:id="235" w:name="_Toc103343207"/>
      <w:r w:rsidRPr="00931C08">
        <w:t>Wzorce projektowe</w:t>
      </w:r>
      <w:bookmarkEnd w:id="235"/>
    </w:p>
    <w:p w14:paraId="59699DE7" w14:textId="39704751" w:rsidR="00D5018E" w:rsidRDefault="000F2519" w:rsidP="001377A6">
      <w:r>
        <w:t xml:space="preserve">Wzorzec </w:t>
      </w:r>
      <w:r w:rsidR="00653FFA">
        <w:t>r</w:t>
      </w:r>
      <w:r w:rsidR="00013BE8" w:rsidRPr="00931C08">
        <w:t>epozytorium</w:t>
      </w:r>
      <w:r w:rsidR="001377A6" w:rsidRPr="00931C08">
        <w:t xml:space="preserve"> </w:t>
      </w:r>
      <w:r w:rsidR="002F099A" w:rsidRPr="00931C08">
        <w:t>–</w:t>
      </w:r>
      <w:r w:rsidR="001F0435" w:rsidRPr="00931C08">
        <w:t xml:space="preserve"> </w:t>
      </w:r>
      <w:r w:rsidR="002F099A" w:rsidRPr="00931C08">
        <w:t>został zaimplementowany w projekcie do komunikacji między warstwami</w:t>
      </w:r>
      <w:r w:rsidR="00D5018E">
        <w:t>:</w:t>
      </w:r>
    </w:p>
    <w:p w14:paraId="497FBC24" w14:textId="77777777" w:rsidR="00D5018E" w:rsidRDefault="005447F8" w:rsidP="00D5018E">
      <w:pPr>
        <w:pStyle w:val="Akapitzlist"/>
        <w:numPr>
          <w:ilvl w:val="0"/>
          <w:numId w:val="32"/>
        </w:numPr>
      </w:pPr>
      <w:proofErr w:type="spellStart"/>
      <w:r w:rsidRPr="00931C08">
        <w:t>Domain</w:t>
      </w:r>
      <w:proofErr w:type="spellEnd"/>
    </w:p>
    <w:p w14:paraId="5902DE52" w14:textId="77777777" w:rsidR="00D5018E" w:rsidRDefault="005447F8" w:rsidP="00D5018E">
      <w:pPr>
        <w:pStyle w:val="Akapitzlist"/>
        <w:numPr>
          <w:ilvl w:val="0"/>
          <w:numId w:val="32"/>
        </w:numPr>
      </w:pPr>
      <w:proofErr w:type="spellStart"/>
      <w:r w:rsidRPr="00931C08">
        <w:t>Infrastructure</w:t>
      </w:r>
      <w:proofErr w:type="spellEnd"/>
    </w:p>
    <w:p w14:paraId="403F802A" w14:textId="0A5AD0A4" w:rsidR="001377A6" w:rsidRPr="00931C08" w:rsidRDefault="005447F8" w:rsidP="00D5018E">
      <w:pPr>
        <w:pStyle w:val="Akapitzlist"/>
        <w:numPr>
          <w:ilvl w:val="0"/>
          <w:numId w:val="32"/>
        </w:numPr>
      </w:pPr>
      <w:r w:rsidRPr="00931C08">
        <w:t>Application.</w:t>
      </w:r>
    </w:p>
    <w:p w14:paraId="7179C3B3" w14:textId="021A39DE" w:rsidR="005447F8" w:rsidRPr="00931C08" w:rsidRDefault="005447F8" w:rsidP="001377A6">
      <w:r w:rsidRPr="00931C08">
        <w:lastRenderedPageBreak/>
        <w:t xml:space="preserve">W </w:t>
      </w:r>
      <w:proofErr w:type="spellStart"/>
      <w:r w:rsidRPr="00931C08">
        <w:t>Domain</w:t>
      </w:r>
      <w:proofErr w:type="spellEnd"/>
      <w:r w:rsidRPr="00931C08">
        <w:t xml:space="preserve"> znajdują się wszystkie modele klas oraz interfejsy, które za pomocą </w:t>
      </w:r>
      <w:proofErr w:type="spellStart"/>
      <w:r w:rsidRPr="00931C08">
        <w:t>Dependency</w:t>
      </w:r>
      <w:proofErr w:type="spellEnd"/>
      <w:r w:rsidRPr="00931C08">
        <w:t xml:space="preserve"> </w:t>
      </w:r>
      <w:proofErr w:type="spellStart"/>
      <w:r w:rsidRPr="00931C08">
        <w:t>Injection</w:t>
      </w:r>
      <w:proofErr w:type="spellEnd"/>
      <w:r w:rsidRPr="00931C08">
        <w:t xml:space="preserve"> realizują dany wzorze</w:t>
      </w:r>
      <w:r w:rsidR="00FB0E56" w:rsidRPr="00931C08">
        <w:t>c</w:t>
      </w:r>
      <w:r w:rsidR="00B93745">
        <w:t xml:space="preserve"> </w:t>
      </w:r>
      <w:r w:rsidR="00B93745" w:rsidRPr="00B93745">
        <w:t>[WWW-6, 2022]</w:t>
      </w:r>
      <w:r w:rsidRPr="00931C08">
        <w:t>.</w:t>
      </w:r>
    </w:p>
    <w:p w14:paraId="3FB1B554" w14:textId="3BBA3880" w:rsidR="005447F8" w:rsidRPr="00931C08" w:rsidRDefault="00931C08" w:rsidP="00D5018E">
      <w:pPr>
        <w:ind w:firstLine="360"/>
      </w:pPr>
      <w:proofErr w:type="spellStart"/>
      <w:r>
        <w:t>I</w:t>
      </w:r>
      <w:r w:rsidR="005447F8" w:rsidRPr="00931C08">
        <w:t>nfrastructur</w:t>
      </w:r>
      <w:r w:rsidR="00B927EE">
        <w:t>a</w:t>
      </w:r>
      <w:proofErr w:type="spellEnd"/>
      <w:r w:rsidR="005447F8" w:rsidRPr="00931C08">
        <w:t xml:space="preserve"> </w:t>
      </w:r>
      <w:r w:rsidR="00B927EE">
        <w:t xml:space="preserve">przechowuje </w:t>
      </w:r>
      <w:r w:rsidR="005447F8" w:rsidRPr="00931C08">
        <w:t>migracje bazodanowe</w:t>
      </w:r>
      <w:r w:rsidR="00062DA6">
        <w:t xml:space="preserve"> przy wykorzystaniu podejścia „</w:t>
      </w:r>
      <w:proofErr w:type="spellStart"/>
      <w:r w:rsidR="00062DA6">
        <w:t>Code</w:t>
      </w:r>
      <w:proofErr w:type="spellEnd"/>
      <w:r w:rsidR="00062DA6">
        <w:t xml:space="preserve"> First</w:t>
      </w:r>
      <w:r w:rsidR="00D5018E">
        <w:t>”</w:t>
      </w:r>
      <w:r w:rsidR="00062DA6">
        <w:t>,</w:t>
      </w:r>
      <w:r w:rsidR="005447F8" w:rsidRPr="00931C08">
        <w:t xml:space="preserve"> realizacja interfejsów oraz połączenie z bazą danych za pomocą kontekstu.</w:t>
      </w:r>
      <w:r w:rsidR="00CC254E" w:rsidRPr="00931C08">
        <w:t xml:space="preserve"> Połączenie do bazy danych jest definiowane w </w:t>
      </w:r>
      <w:proofErr w:type="spellStart"/>
      <w:r w:rsidR="00CC254E" w:rsidRPr="00931C08">
        <w:t>appsetings.json</w:t>
      </w:r>
      <w:proofErr w:type="spellEnd"/>
      <w:r w:rsidR="00CC254E" w:rsidRPr="00931C08">
        <w:t>, gdzie też znajdu</w:t>
      </w:r>
      <w:r w:rsidR="0004561F">
        <w:t>j</w:t>
      </w:r>
      <w:r w:rsidR="00D5018E">
        <w:t>e</w:t>
      </w:r>
      <w:r w:rsidR="00CC254E" w:rsidRPr="00931C08">
        <w:t xml:space="preserve"> się logowanie danych oraz konfiguracja JWT </w:t>
      </w:r>
      <w:proofErr w:type="spellStart"/>
      <w:r w:rsidR="00CC254E" w:rsidRPr="00931C08">
        <w:t>tokenu</w:t>
      </w:r>
      <w:proofErr w:type="spellEnd"/>
      <w:r>
        <w:t xml:space="preserve"> w celu autoryzacji</w:t>
      </w:r>
      <w:r w:rsidR="00CC254E" w:rsidRPr="00931C08">
        <w:t>.</w:t>
      </w:r>
    </w:p>
    <w:p w14:paraId="12662363" w14:textId="77777777" w:rsidR="003F5560" w:rsidRPr="00D01CFC" w:rsidRDefault="0004561F">
      <w:pPr>
        <w:keepNext/>
        <w:spacing w:before="240"/>
        <w:jc w:val="center"/>
      </w:pPr>
      <w:r w:rsidRPr="009F4AB4">
        <w:rPr>
          <w:noProof/>
        </w:rPr>
        <w:drawing>
          <wp:inline distT="0" distB="0" distL="0" distR="0" wp14:anchorId="123DE26A" wp14:editId="2273227B">
            <wp:extent cx="5943600" cy="2822575"/>
            <wp:effectExtent l="0" t="0" r="0" b="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CA808" w14:textId="5ADB6DCF" w:rsidR="00DA359C" w:rsidRPr="004F5EF0" w:rsidRDefault="003F5560" w:rsidP="006238C0">
      <w:pPr>
        <w:pStyle w:val="Legenda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FA4752">
        <w:rPr>
          <w:i w:val="0"/>
          <w:iCs w:val="0"/>
          <w:noProof/>
          <w:sz w:val="20"/>
          <w:szCs w:val="20"/>
        </w:rPr>
        <w:t>9</w:t>
      </w:r>
      <w:r w:rsidRPr="004F5EF0">
        <w:rPr>
          <w:i w:val="0"/>
          <w:iCs w:val="0"/>
          <w:sz w:val="20"/>
          <w:szCs w:val="20"/>
        </w:rPr>
        <w:fldChar w:fldCharType="end"/>
      </w:r>
      <w:r w:rsidR="006238C0" w:rsidRPr="004F5EF0">
        <w:rPr>
          <w:i w:val="0"/>
          <w:iCs w:val="0"/>
          <w:sz w:val="20"/>
          <w:szCs w:val="20"/>
        </w:rPr>
        <w:t xml:space="preserve"> </w:t>
      </w:r>
      <w:r w:rsidR="00256CD9" w:rsidRPr="004F5EF0">
        <w:rPr>
          <w:i w:val="0"/>
          <w:iCs w:val="0"/>
          <w:sz w:val="20"/>
          <w:szCs w:val="20"/>
        </w:rPr>
        <w:t>K</w:t>
      </w:r>
      <w:r w:rsidR="006238C0" w:rsidRPr="004F5EF0">
        <w:rPr>
          <w:i w:val="0"/>
          <w:iCs w:val="0"/>
          <w:sz w:val="20"/>
          <w:szCs w:val="20"/>
        </w:rPr>
        <w:t xml:space="preserve">onfiguracja </w:t>
      </w:r>
      <w:proofErr w:type="spellStart"/>
      <w:r w:rsidR="00256CD9" w:rsidRPr="004F5EF0">
        <w:rPr>
          <w:i w:val="0"/>
          <w:iCs w:val="0"/>
          <w:sz w:val="20"/>
          <w:szCs w:val="20"/>
        </w:rPr>
        <w:t>tokenu</w:t>
      </w:r>
      <w:proofErr w:type="spellEnd"/>
      <w:r w:rsidR="00256CD9" w:rsidRPr="004F5EF0">
        <w:rPr>
          <w:i w:val="0"/>
          <w:iCs w:val="0"/>
          <w:sz w:val="20"/>
          <w:szCs w:val="20"/>
        </w:rPr>
        <w:t xml:space="preserve"> autoryzacji oraz </w:t>
      </w:r>
      <w:r w:rsidR="00E56589" w:rsidRPr="004F5EF0">
        <w:rPr>
          <w:i w:val="0"/>
          <w:iCs w:val="0"/>
          <w:sz w:val="20"/>
          <w:szCs w:val="20"/>
        </w:rPr>
        <w:t>połączenia do bazy danych</w:t>
      </w:r>
      <w:r w:rsidR="000E1F53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3AE07C04" w14:textId="30C125FD" w:rsidR="00DA359C" w:rsidRPr="00931C08" w:rsidRDefault="006238C0" w:rsidP="00784A36">
      <w:pPr>
        <w:ind w:firstLine="284"/>
        <w:jc w:val="left"/>
      </w:pPr>
      <w:r w:rsidRPr="00931C08">
        <w:t>Właśnie kontrolery, które są punktami końcowymi aplikacji</w:t>
      </w:r>
      <w:r w:rsidR="00914A2D" w:rsidRPr="00931C08">
        <w:t xml:space="preserve">, </w:t>
      </w:r>
      <w:r w:rsidR="006852E6">
        <w:t>znajdują</w:t>
      </w:r>
      <w:r w:rsidRPr="00931C08">
        <w:t xml:space="preserve"> się w module Application.</w:t>
      </w:r>
      <w:r w:rsidR="00311FFB" w:rsidRPr="00931C08">
        <w:t xml:space="preserve"> Działa to w następny sposób:</w:t>
      </w:r>
    </w:p>
    <w:p w14:paraId="0BE5C297" w14:textId="1C8341D2" w:rsidR="00311FFB" w:rsidRDefault="00CA27BD" w:rsidP="00461D8B">
      <w:pPr>
        <w:pStyle w:val="Akapitzlist"/>
        <w:numPr>
          <w:ilvl w:val="0"/>
          <w:numId w:val="26"/>
        </w:numPr>
        <w:spacing w:after="120"/>
        <w:ind w:hanging="360"/>
        <w:jc w:val="left"/>
      </w:pPr>
      <w:r w:rsidRPr="00931C08">
        <w:t xml:space="preserve">Interfejsy definiują zachowywanie aplikacji, które są wstrzykiwane w </w:t>
      </w:r>
      <w:proofErr w:type="spellStart"/>
      <w:r w:rsidRPr="00931C08">
        <w:t>Startup.cs</w:t>
      </w:r>
      <w:proofErr w:type="spellEnd"/>
      <w:r w:rsidR="00BC3478" w:rsidRPr="00931C08">
        <w:t xml:space="preserve"> w kontenerze IOC (</w:t>
      </w:r>
      <w:r w:rsidR="00BC3478" w:rsidRPr="00931C08">
        <w:rPr>
          <w:i/>
          <w:iCs/>
        </w:rPr>
        <w:t xml:space="preserve">ang. </w:t>
      </w:r>
      <w:proofErr w:type="spellStart"/>
      <w:r w:rsidR="00BC3478" w:rsidRPr="00931C08">
        <w:rPr>
          <w:i/>
          <w:iCs/>
        </w:rPr>
        <w:t>Inversion</w:t>
      </w:r>
      <w:proofErr w:type="spellEnd"/>
      <w:r w:rsidR="00BC3478" w:rsidRPr="00931C08">
        <w:rPr>
          <w:i/>
          <w:iCs/>
        </w:rPr>
        <w:t xml:space="preserve"> of </w:t>
      </w:r>
      <w:proofErr w:type="spellStart"/>
      <w:r w:rsidR="00BC3478" w:rsidRPr="00931C08">
        <w:rPr>
          <w:i/>
          <w:iCs/>
        </w:rPr>
        <w:t>Controll</w:t>
      </w:r>
      <w:proofErr w:type="spellEnd"/>
      <w:r w:rsidR="00BC3478" w:rsidRPr="00931C08">
        <w:t>)</w:t>
      </w:r>
      <w:r w:rsidR="00914A2D" w:rsidRPr="00931C08">
        <w:t>,</w:t>
      </w:r>
      <w:r w:rsidR="00BC3478" w:rsidRPr="00931C08">
        <w:t xml:space="preserve"> by można było ich wykorzystać w kontrolerach.</w:t>
      </w:r>
    </w:p>
    <w:p w14:paraId="7280C6E4" w14:textId="77777777" w:rsidR="00AD047A" w:rsidRPr="00931C08" w:rsidRDefault="00AD047A" w:rsidP="00AD047A">
      <w:pPr>
        <w:pStyle w:val="Akapitzlist"/>
        <w:spacing w:after="120"/>
        <w:ind w:left="360"/>
        <w:jc w:val="left"/>
      </w:pPr>
    </w:p>
    <w:p w14:paraId="1CB6C39F" w14:textId="77777777" w:rsidR="00192799" w:rsidRPr="00E22024" w:rsidRDefault="005E5F22">
      <w:pPr>
        <w:pStyle w:val="Akapitzlist"/>
        <w:keepNext/>
        <w:ind w:left="0"/>
        <w:jc w:val="center"/>
      </w:pPr>
      <w:r w:rsidRPr="009F4AB4">
        <w:rPr>
          <w:noProof/>
        </w:rPr>
        <w:drawing>
          <wp:inline distT="0" distB="0" distL="0" distR="0" wp14:anchorId="42EE908E" wp14:editId="5CB7C51C">
            <wp:extent cx="5943600" cy="1221105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4A98" w14:textId="5475CF9C" w:rsidR="00DD6C68" w:rsidRPr="004F5EF0" w:rsidRDefault="00192799" w:rsidP="00AD047A">
      <w:pPr>
        <w:pStyle w:val="Legenda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FA4752">
        <w:rPr>
          <w:i w:val="0"/>
          <w:iCs w:val="0"/>
          <w:noProof/>
          <w:sz w:val="20"/>
          <w:szCs w:val="20"/>
        </w:rPr>
        <w:t>10</w:t>
      </w:r>
      <w:r w:rsidRPr="004F5EF0">
        <w:rPr>
          <w:i w:val="0"/>
          <w:iCs w:val="0"/>
          <w:sz w:val="20"/>
          <w:szCs w:val="20"/>
        </w:rPr>
        <w:fldChar w:fldCharType="end"/>
      </w:r>
      <w:r w:rsidR="0083737B" w:rsidRPr="004F5EF0">
        <w:rPr>
          <w:i w:val="0"/>
          <w:iCs w:val="0"/>
          <w:sz w:val="20"/>
          <w:szCs w:val="20"/>
        </w:rPr>
        <w:t xml:space="preserve"> Wstrzykiwanie dostępu do serwisów za pomocą interfejsów</w:t>
      </w:r>
      <w:r w:rsidR="000E1F53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23C4067D" w14:textId="051F1A62" w:rsidR="0083737B" w:rsidRPr="00931C08" w:rsidRDefault="00286B69" w:rsidP="00461D8B">
      <w:pPr>
        <w:pStyle w:val="Akapitzlist"/>
        <w:numPr>
          <w:ilvl w:val="0"/>
          <w:numId w:val="26"/>
        </w:numPr>
        <w:ind w:hanging="360"/>
      </w:pPr>
      <w:r w:rsidRPr="00931C08">
        <w:t xml:space="preserve">Klasy realizują metody interfejsów, które później będą wykorzystane w kontrolerze. </w:t>
      </w:r>
      <w:r w:rsidR="0083737B" w:rsidRPr="00931C08">
        <w:t>W aplikacji też zdefiniowana klasa generyczna, która prowadzi dostęp do podstawowych metod bez konieczności ich implementowania</w:t>
      </w:r>
      <w:r w:rsidR="00C42C21">
        <w:t xml:space="preserve"> od zera</w:t>
      </w:r>
      <w:r w:rsidR="00E2187B" w:rsidRPr="00931C08">
        <w:t>.</w:t>
      </w:r>
    </w:p>
    <w:p w14:paraId="037F550A" w14:textId="77777777" w:rsidR="00FF1A20" w:rsidRDefault="005E5F22">
      <w:pPr>
        <w:keepNext/>
        <w:spacing w:before="240"/>
        <w:jc w:val="center"/>
      </w:pPr>
      <w:r w:rsidRPr="00A929EF">
        <w:rPr>
          <w:noProof/>
        </w:rPr>
        <w:lastRenderedPageBreak/>
        <w:drawing>
          <wp:inline distT="0" distB="0" distL="0" distR="0" wp14:anchorId="6C64CC73" wp14:editId="677DFB32">
            <wp:extent cx="5943600" cy="4403725"/>
            <wp:effectExtent l="0" t="0" r="0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1F97" w14:textId="6965608A" w:rsidR="00286B69" w:rsidRPr="004F5EF0" w:rsidRDefault="00FF1A20" w:rsidP="00286B69">
      <w:pPr>
        <w:pStyle w:val="Legenda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FA4752">
        <w:rPr>
          <w:i w:val="0"/>
          <w:iCs w:val="0"/>
          <w:noProof/>
          <w:sz w:val="20"/>
          <w:szCs w:val="20"/>
        </w:rPr>
        <w:t>11</w:t>
      </w:r>
      <w:r w:rsidRPr="004F5EF0">
        <w:rPr>
          <w:i w:val="0"/>
          <w:iCs w:val="0"/>
          <w:sz w:val="20"/>
          <w:szCs w:val="20"/>
        </w:rPr>
        <w:fldChar w:fldCharType="end"/>
      </w:r>
      <w:r w:rsidR="00286B69" w:rsidRPr="004F5EF0">
        <w:rPr>
          <w:i w:val="0"/>
          <w:iCs w:val="0"/>
          <w:sz w:val="20"/>
          <w:szCs w:val="20"/>
        </w:rPr>
        <w:t xml:space="preserve"> Klasa generyczna która zapewnia dostęp do podstawowych metod CRUD</w:t>
      </w:r>
      <w:r w:rsidR="000E1F53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26B61733" w14:textId="67B3ACEB" w:rsidR="00C960BD" w:rsidRPr="00164A49" w:rsidRDefault="00286B69">
      <w:pPr>
        <w:pStyle w:val="Legenda"/>
        <w:spacing w:after="0"/>
        <w:ind w:left="1134" w:hanging="425"/>
        <w:jc w:val="left"/>
        <w:rPr>
          <w:i w:val="0"/>
          <w:iCs w:val="0"/>
          <w:sz w:val="24"/>
          <w:szCs w:val="24"/>
        </w:rPr>
        <w:pPrChange w:id="236" w:author="Yurii Shchehliuk" w:date="2022-05-10T12:54:00Z">
          <w:pPr>
            <w:pStyle w:val="Legenda"/>
            <w:spacing w:after="0"/>
            <w:ind w:left="709" w:hanging="425"/>
            <w:jc w:val="left"/>
          </w:pPr>
        </w:pPrChange>
      </w:pPr>
      <w:r w:rsidRPr="00931C08">
        <w:rPr>
          <w:i w:val="0"/>
          <w:iCs w:val="0"/>
          <w:sz w:val="24"/>
          <w:szCs w:val="24"/>
        </w:rPr>
        <w:t>Takie podejście pozwala skrócić napisanie kodu, ponieważ:</w:t>
      </w:r>
    </w:p>
    <w:p w14:paraId="73C6711F" w14:textId="53217E80" w:rsidR="00F16A2A" w:rsidRPr="00931C08" w:rsidRDefault="00286B69">
      <w:pPr>
        <w:pStyle w:val="Akapitzlist"/>
        <w:numPr>
          <w:ilvl w:val="0"/>
          <w:numId w:val="27"/>
        </w:numPr>
        <w:ind w:left="1260"/>
        <w:pPrChange w:id="237" w:author="Yurii Shchehliuk" w:date="2022-05-10T12:55:00Z">
          <w:pPr>
            <w:pStyle w:val="Akapitzlist"/>
            <w:numPr>
              <w:numId w:val="27"/>
            </w:numPr>
            <w:ind w:left="993" w:hanging="425"/>
          </w:pPr>
        </w:pPrChange>
      </w:pPr>
      <w:r w:rsidRPr="00931C08">
        <w:t>Nie tworzymy dla każdej klasy realiz</w:t>
      </w:r>
      <w:r w:rsidR="00F16A2A" w:rsidRPr="00931C08">
        <w:t>a</w:t>
      </w:r>
      <w:r w:rsidRPr="00931C08">
        <w:t>cje podstawowych</w:t>
      </w:r>
      <w:r w:rsidR="00F16A2A" w:rsidRPr="00931C08">
        <w:t xml:space="preserve"> metod</w:t>
      </w:r>
      <w:r w:rsidR="00D21531">
        <w:t>;</w:t>
      </w:r>
    </w:p>
    <w:p w14:paraId="30787DC2" w14:textId="39642D10" w:rsidR="00F16A2A" w:rsidRPr="00931C08" w:rsidRDefault="00F16A2A">
      <w:pPr>
        <w:pStyle w:val="Akapitzlist"/>
        <w:numPr>
          <w:ilvl w:val="0"/>
          <w:numId w:val="27"/>
        </w:numPr>
        <w:ind w:left="1260"/>
        <w:pPrChange w:id="238" w:author="Yurii Shchehliuk" w:date="2022-05-10T12:55:00Z">
          <w:pPr>
            <w:pStyle w:val="Akapitzlist"/>
            <w:numPr>
              <w:numId w:val="27"/>
            </w:numPr>
            <w:ind w:left="993" w:hanging="425"/>
          </w:pPr>
        </w:pPrChange>
      </w:pPr>
      <w:r w:rsidRPr="00931C08">
        <w:t xml:space="preserve">Zachowanie aplikacji </w:t>
      </w:r>
      <w:r w:rsidR="00035500">
        <w:t>oraz</w:t>
      </w:r>
      <w:r w:rsidRPr="00931C08">
        <w:t xml:space="preserve"> różnych klas będzie podobne między sobą, w taki sposób kod jest bardziej czytelny</w:t>
      </w:r>
      <w:r w:rsidR="00D21531">
        <w:t>;</w:t>
      </w:r>
    </w:p>
    <w:p w14:paraId="3607B74B" w14:textId="3EFAD842" w:rsidR="00926F0A" w:rsidRPr="00931C08" w:rsidRDefault="00F16A2A">
      <w:pPr>
        <w:pStyle w:val="Akapitzlist"/>
        <w:numPr>
          <w:ilvl w:val="0"/>
          <w:numId w:val="27"/>
        </w:numPr>
        <w:spacing w:line="360" w:lineRule="auto"/>
        <w:ind w:left="1260"/>
        <w:pPrChange w:id="239" w:author="Yurii Shchehliuk" w:date="2022-05-10T12:55:00Z">
          <w:pPr>
            <w:pStyle w:val="Akapitzlist"/>
            <w:numPr>
              <w:numId w:val="27"/>
            </w:numPr>
            <w:spacing w:line="360" w:lineRule="auto"/>
            <w:ind w:left="993" w:hanging="425"/>
          </w:pPr>
        </w:pPrChange>
      </w:pPr>
      <w:r w:rsidRPr="00931C08">
        <w:t>Symbioza takich poleceń pozwala na łatwiejszą kontrolę kodu i wyłap</w:t>
      </w:r>
      <w:r w:rsidR="00FB0E56" w:rsidRPr="00931C08">
        <w:t>a</w:t>
      </w:r>
      <w:r w:rsidRPr="00931C08">
        <w:t xml:space="preserve">nie </w:t>
      </w:r>
      <w:proofErr w:type="spellStart"/>
      <w:r w:rsidRPr="00931C08">
        <w:t>bugów</w:t>
      </w:r>
      <w:proofErr w:type="spellEnd"/>
      <w:r w:rsidR="00525D72">
        <w:t>.</w:t>
      </w:r>
    </w:p>
    <w:p w14:paraId="724272C1" w14:textId="368FA088" w:rsidR="005E5F22" w:rsidRPr="00931C08" w:rsidRDefault="00F16A2A" w:rsidP="005E5F22">
      <w:pPr>
        <w:pStyle w:val="Akapitzlist"/>
        <w:numPr>
          <w:ilvl w:val="0"/>
          <w:numId w:val="26"/>
        </w:numPr>
        <w:ind w:hanging="360"/>
      </w:pPr>
      <w:r w:rsidRPr="00931C08">
        <w:t xml:space="preserve">Kontrolery </w:t>
      </w:r>
      <w:r w:rsidR="005E5F22" w:rsidRPr="00931C08">
        <w:t xml:space="preserve">wykorzystują </w:t>
      </w:r>
      <w:r w:rsidR="005E5F22">
        <w:t>z serwisów przeznaczonych dla tych kontrolerów w związku z czym</w:t>
      </w:r>
      <w:r w:rsidR="005E5F22" w:rsidRPr="00931C08">
        <w:t xml:space="preserve">, logika jest ukryta, a zależności ładują się w </w:t>
      </w:r>
      <w:proofErr w:type="spellStart"/>
      <w:r w:rsidR="005E5F22">
        <w:t>middlewareach</w:t>
      </w:r>
      <w:proofErr w:type="spellEnd"/>
      <w:r w:rsidR="005E5F22" w:rsidRPr="00931C08">
        <w:t>, co robi kod bardziej zabezpieczonym</w:t>
      </w:r>
      <w:r w:rsidR="00C43B69">
        <w:t xml:space="preserve"> </w:t>
      </w:r>
      <w:r w:rsidR="00C43B69" w:rsidRPr="00C43B69">
        <w:t>[</w:t>
      </w:r>
      <w:proofErr w:type="spellStart"/>
      <w:r w:rsidR="00C43B69" w:rsidRPr="00C43B69">
        <w:t>Gaurav</w:t>
      </w:r>
      <w:proofErr w:type="spellEnd"/>
      <w:r w:rsidR="00C43B69" w:rsidRPr="00C43B69">
        <w:t>, Jeffrey, 2019]</w:t>
      </w:r>
      <w:r w:rsidR="005E5F22" w:rsidRPr="00931C08">
        <w:t>.</w:t>
      </w:r>
    </w:p>
    <w:p w14:paraId="6966088C" w14:textId="77777777" w:rsidR="001A6992" w:rsidRDefault="005E5F22" w:rsidP="00784A36">
      <w:pPr>
        <w:pStyle w:val="Akapitzlist"/>
        <w:keepNext/>
        <w:ind w:left="0"/>
        <w:jc w:val="center"/>
      </w:pPr>
      <w:r w:rsidRPr="00A929EF">
        <w:rPr>
          <w:noProof/>
        </w:rPr>
        <w:lastRenderedPageBreak/>
        <w:drawing>
          <wp:inline distT="0" distB="0" distL="0" distR="0" wp14:anchorId="4EB861B0" wp14:editId="2CFAA86C">
            <wp:extent cx="5943600" cy="3129280"/>
            <wp:effectExtent l="0" t="0" r="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5B41" w14:textId="748D9F42" w:rsidR="008024C9" w:rsidRPr="004F5EF0" w:rsidRDefault="001A6992">
      <w:pPr>
        <w:pStyle w:val="Legenda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FA4752">
        <w:rPr>
          <w:i w:val="0"/>
          <w:iCs w:val="0"/>
          <w:noProof/>
          <w:sz w:val="20"/>
          <w:szCs w:val="20"/>
        </w:rPr>
        <w:t>12</w:t>
      </w:r>
      <w:r w:rsidRPr="004F5EF0">
        <w:rPr>
          <w:i w:val="0"/>
          <w:iCs w:val="0"/>
          <w:sz w:val="20"/>
          <w:szCs w:val="20"/>
        </w:rPr>
        <w:fldChar w:fldCharType="end"/>
      </w:r>
      <w:r w:rsidR="008024C9" w:rsidRPr="004F5EF0">
        <w:rPr>
          <w:i w:val="0"/>
          <w:iCs w:val="0"/>
          <w:sz w:val="20"/>
          <w:szCs w:val="20"/>
        </w:rPr>
        <w:t xml:space="preserve"> Wykorzystywanie </w:t>
      </w:r>
      <w:r w:rsidR="0004132E" w:rsidRPr="004F5EF0">
        <w:rPr>
          <w:i w:val="0"/>
          <w:iCs w:val="0"/>
          <w:sz w:val="20"/>
          <w:szCs w:val="20"/>
        </w:rPr>
        <w:t>iniekcji</w:t>
      </w:r>
      <w:r w:rsidR="008024C9" w:rsidRPr="004F5EF0">
        <w:rPr>
          <w:i w:val="0"/>
          <w:iCs w:val="0"/>
          <w:sz w:val="20"/>
          <w:szCs w:val="20"/>
        </w:rPr>
        <w:t xml:space="preserve"> oraz metod w kontrolerze</w:t>
      </w:r>
      <w:r w:rsidR="005021AE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19628E0A" w14:textId="308C463F" w:rsidR="00412BA0" w:rsidRDefault="00412BA0" w:rsidP="004F5EF0">
      <w:pPr>
        <w:pStyle w:val="Nagwek3"/>
        <w:ind w:left="540" w:hanging="540"/>
      </w:pPr>
      <w:bookmarkStart w:id="240" w:name="_Toc103343208"/>
      <w:r>
        <w:t xml:space="preserve">Schemat </w:t>
      </w:r>
      <w:r w:rsidR="00916E90">
        <w:t>komunikacji</w:t>
      </w:r>
      <w:bookmarkEnd w:id="240"/>
    </w:p>
    <w:p w14:paraId="106FB642" w14:textId="0E566E1B" w:rsidR="00D10364" w:rsidRPr="00D10364" w:rsidRDefault="00BA2C89" w:rsidP="00D10364">
      <w:r>
        <w:t>Na Rys. 1</w:t>
      </w:r>
      <w:r w:rsidR="003D3518">
        <w:t>3</w:t>
      </w:r>
      <w:r>
        <w:t xml:space="preserve"> </w:t>
      </w:r>
      <w:r w:rsidR="00104E56">
        <w:t xml:space="preserve">jest </w:t>
      </w:r>
      <w:r w:rsidR="00F1704E">
        <w:t>przedstawiony</w:t>
      </w:r>
      <w:r>
        <w:t xml:space="preserve"> </w:t>
      </w:r>
      <w:r w:rsidR="008D2DCD">
        <w:t xml:space="preserve">schemat </w:t>
      </w:r>
      <w:r>
        <w:t>komunikacji</w:t>
      </w:r>
      <w:r w:rsidR="005E5F22">
        <w:t xml:space="preserve"> </w:t>
      </w:r>
      <w:r w:rsidR="007B102C">
        <w:t xml:space="preserve">oraz </w:t>
      </w:r>
      <w:r>
        <w:t>połączenia między API, bazą danych, aplikacją mobilną oraz webową</w:t>
      </w:r>
      <w:r w:rsidR="00D10364">
        <w:t>.</w:t>
      </w:r>
      <w:r w:rsidR="00086C7B">
        <w:t xml:space="preserve"> API jest oparte o DDD, gdzie aplikacja jest podzielona na poziomy zależne między sobą.</w:t>
      </w:r>
      <w:r w:rsidR="00C27438">
        <w:t xml:space="preserve"> Odpowiedzi i zapytania to interpolacja </w:t>
      </w:r>
      <w:r w:rsidR="003A53F8">
        <w:t>HTTP</w:t>
      </w:r>
      <w:r w:rsidR="00C27438">
        <w:t xml:space="preserve"> do rozwiązania </w:t>
      </w:r>
      <w:proofErr w:type="spellStart"/>
      <w:r w:rsidR="00C27438">
        <w:t>Xamarin</w:t>
      </w:r>
      <w:proofErr w:type="spellEnd"/>
      <w:r w:rsidR="00C27438">
        <w:t xml:space="preserve"> oraz </w:t>
      </w:r>
      <w:proofErr w:type="spellStart"/>
      <w:r w:rsidR="00C27438">
        <w:t>Angular</w:t>
      </w:r>
      <w:proofErr w:type="spellEnd"/>
      <w:r w:rsidR="00C27438">
        <w:t>.</w:t>
      </w:r>
    </w:p>
    <w:p w14:paraId="6EB11F1A" w14:textId="77777777" w:rsidR="004354B9" w:rsidRDefault="00926F0A" w:rsidP="00784A36">
      <w:pPr>
        <w:keepNext/>
        <w:spacing w:before="240"/>
        <w:jc w:val="center"/>
      </w:pPr>
      <w:r>
        <w:rPr>
          <w:noProof/>
        </w:rPr>
        <w:drawing>
          <wp:inline distT="0" distB="0" distL="0" distR="0" wp14:anchorId="4D6CAA23" wp14:editId="58F893FB">
            <wp:extent cx="5067300" cy="3849740"/>
            <wp:effectExtent l="0" t="0" r="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401" cy="3886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EB774" w14:textId="6C1A61BD" w:rsidR="00302946" w:rsidRPr="003D3518" w:rsidRDefault="004354B9" w:rsidP="00926F0A">
      <w:pPr>
        <w:pStyle w:val="Legenda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FA4752">
        <w:rPr>
          <w:i w:val="0"/>
          <w:iCs w:val="0"/>
          <w:noProof/>
          <w:sz w:val="20"/>
          <w:szCs w:val="20"/>
        </w:rPr>
        <w:t>13</w:t>
      </w:r>
      <w:r w:rsidRPr="004F5EF0">
        <w:rPr>
          <w:i w:val="0"/>
          <w:iCs w:val="0"/>
          <w:sz w:val="20"/>
          <w:szCs w:val="20"/>
        </w:rPr>
        <w:fldChar w:fldCharType="end"/>
      </w:r>
      <w:r w:rsidR="002E101F" w:rsidRPr="004F5EF0">
        <w:rPr>
          <w:i w:val="0"/>
          <w:iCs w:val="0"/>
          <w:sz w:val="20"/>
          <w:szCs w:val="20"/>
        </w:rPr>
        <w:t xml:space="preserve"> </w:t>
      </w:r>
      <w:r w:rsidR="00182512" w:rsidRPr="004F5EF0">
        <w:rPr>
          <w:i w:val="0"/>
          <w:iCs w:val="0"/>
          <w:sz w:val="20"/>
          <w:szCs w:val="20"/>
        </w:rPr>
        <w:t>Ogólna postać k</w:t>
      </w:r>
      <w:r w:rsidR="002E101F" w:rsidRPr="004F5EF0">
        <w:rPr>
          <w:i w:val="0"/>
          <w:iCs w:val="0"/>
          <w:sz w:val="20"/>
          <w:szCs w:val="20"/>
        </w:rPr>
        <w:t>omunikacj</w:t>
      </w:r>
      <w:r w:rsidR="00182512" w:rsidRPr="004F5EF0">
        <w:rPr>
          <w:i w:val="0"/>
          <w:iCs w:val="0"/>
          <w:sz w:val="20"/>
          <w:szCs w:val="20"/>
        </w:rPr>
        <w:t>i</w:t>
      </w:r>
      <w:r w:rsidR="002E101F" w:rsidRPr="004F5EF0">
        <w:rPr>
          <w:i w:val="0"/>
          <w:iCs w:val="0"/>
          <w:sz w:val="20"/>
          <w:szCs w:val="20"/>
        </w:rPr>
        <w:t xml:space="preserve"> między warstwami aplikacji</w:t>
      </w:r>
      <w:r w:rsidR="002E101F" w:rsidRPr="004F5EF0">
        <w:rPr>
          <w:i w:val="0"/>
          <w:iCs w:val="0"/>
          <w:sz w:val="20"/>
          <w:szCs w:val="20"/>
        </w:rPr>
        <w:br/>
        <w:t xml:space="preserve">Źródło: </w:t>
      </w:r>
      <w:r w:rsidR="002E101F" w:rsidRPr="003D3518">
        <w:rPr>
          <w:i w:val="0"/>
          <w:iCs w:val="0"/>
          <w:sz w:val="20"/>
          <w:szCs w:val="20"/>
        </w:rPr>
        <w:t>opracowanie własne</w:t>
      </w:r>
    </w:p>
    <w:p w14:paraId="0D08C297" w14:textId="77777777" w:rsidR="006C62A4" w:rsidRDefault="006C62A4">
      <w:pPr>
        <w:spacing w:after="160" w:line="259" w:lineRule="auto"/>
        <w:jc w:val="left"/>
      </w:pPr>
      <w:r>
        <w:br w:type="page"/>
      </w:r>
    </w:p>
    <w:p w14:paraId="184D6C0B" w14:textId="208B5D06" w:rsidR="006C4196" w:rsidRPr="00931C08" w:rsidRDefault="00A953BE" w:rsidP="004F5EF0">
      <w:pPr>
        <w:pStyle w:val="Nagwek2"/>
        <w:ind w:left="180" w:hanging="216"/>
      </w:pPr>
      <w:r>
        <w:lastRenderedPageBreak/>
        <w:t xml:space="preserve"> </w:t>
      </w:r>
      <w:bookmarkStart w:id="241" w:name="_Toc103343209"/>
      <w:r w:rsidR="006C4196" w:rsidRPr="00931C08">
        <w:t>Część praktyczna</w:t>
      </w:r>
      <w:bookmarkEnd w:id="241"/>
    </w:p>
    <w:p w14:paraId="392BE81A" w14:textId="3C04FADE" w:rsidR="009331C7" w:rsidRPr="00931C08" w:rsidRDefault="009331C7" w:rsidP="009331C7">
      <w:r w:rsidRPr="00931C08">
        <w:t>W t</w:t>
      </w:r>
      <w:r w:rsidR="00453919" w:rsidRPr="00931C08">
        <w:t>y</w:t>
      </w:r>
      <w:r w:rsidRPr="00931C08">
        <w:t xml:space="preserve">m rozdziale zostaną zdefiniowane wymagania </w:t>
      </w:r>
      <w:r w:rsidR="005A7DFC">
        <w:t>biznesowe</w:t>
      </w:r>
      <w:r w:rsidR="0063637F">
        <w:t xml:space="preserve"> oraz </w:t>
      </w:r>
      <w:r w:rsidR="005A7DFC">
        <w:t xml:space="preserve">wymagania </w:t>
      </w:r>
      <w:r w:rsidR="005A7DFC" w:rsidRPr="00931C08">
        <w:t xml:space="preserve">funkcjonalne </w:t>
      </w:r>
      <w:r w:rsidR="0063637F">
        <w:t>i</w:t>
      </w:r>
      <w:r w:rsidR="0063637F" w:rsidRPr="00931C08">
        <w:t xml:space="preserve"> </w:t>
      </w:r>
      <w:r w:rsidRPr="00931C08">
        <w:t>niefunkcjonalne</w:t>
      </w:r>
      <w:r w:rsidR="00683E7D" w:rsidRPr="00931C08">
        <w:t>.</w:t>
      </w:r>
      <w:r w:rsidRPr="00931C08">
        <w:t xml:space="preserve"> </w:t>
      </w:r>
      <w:r w:rsidR="00683E7D" w:rsidRPr="00931C08">
        <w:t>B</w:t>
      </w:r>
      <w:r w:rsidR="00453919" w:rsidRPr="00931C08">
        <w:t>ędą</w:t>
      </w:r>
      <w:r w:rsidRPr="00931C08">
        <w:t xml:space="preserve"> przeanalizowane najważniejsze przypadki użycia oraz procesy występujące w systemie.</w:t>
      </w:r>
      <w:r w:rsidR="00453919" w:rsidRPr="00931C08">
        <w:t xml:space="preserve"> Zostanie</w:t>
      </w:r>
      <w:r w:rsidR="00C60A6F">
        <w:t xml:space="preserve"> też</w:t>
      </w:r>
      <w:r w:rsidR="00453919" w:rsidRPr="00931C08">
        <w:t xml:space="preserve"> opisany projekt danego systemu.</w:t>
      </w:r>
    </w:p>
    <w:p w14:paraId="19DB98D9" w14:textId="65B371AA" w:rsidR="005C7A9A" w:rsidRPr="00931C08" w:rsidRDefault="00A953BE" w:rsidP="004F5EF0">
      <w:pPr>
        <w:pStyle w:val="Nagwek3"/>
        <w:ind w:left="360" w:hanging="360"/>
      </w:pPr>
      <w:r>
        <w:t xml:space="preserve"> </w:t>
      </w:r>
      <w:bookmarkStart w:id="242" w:name="_Toc103343210"/>
      <w:r w:rsidR="005C7A9A" w:rsidRPr="00931C08">
        <w:t>Analiza wymagań</w:t>
      </w:r>
      <w:bookmarkEnd w:id="242"/>
    </w:p>
    <w:p w14:paraId="1EE40024" w14:textId="57326C63" w:rsidR="005A1272" w:rsidRPr="00931C08" w:rsidRDefault="00665078" w:rsidP="00665078">
      <w:r w:rsidRPr="00931C08">
        <w:t>Analiza wymagań to proces, który prowadzi do decyzji, co powinien oferować produkt końcowy. Od tego, w jaki sposób ona została przeprowadzona zależy cały projekt</w:t>
      </w:r>
      <w:r w:rsidR="006C62A4">
        <w:t>.</w:t>
      </w:r>
      <w:r w:rsidRPr="00931C08">
        <w:t xml:space="preserve"> </w:t>
      </w:r>
      <w:r w:rsidR="006C62A4">
        <w:t>W</w:t>
      </w:r>
      <w:r w:rsidRPr="00931C08">
        <w:t>ymaga</w:t>
      </w:r>
      <w:r w:rsidR="00B0472F" w:rsidRPr="00931C08">
        <w:t>nia</w:t>
      </w:r>
      <w:r w:rsidRPr="00931C08">
        <w:t xml:space="preserve"> funkcjonaln</w:t>
      </w:r>
      <w:r w:rsidR="00895636" w:rsidRPr="00931C08">
        <w:t>e</w:t>
      </w:r>
      <w:r w:rsidRPr="00931C08">
        <w:t xml:space="preserve"> oraz niefunkcjonaln</w:t>
      </w:r>
      <w:r w:rsidR="00895636" w:rsidRPr="00931C08">
        <w:t>e</w:t>
      </w:r>
      <w:r w:rsidRPr="00931C08">
        <w:t xml:space="preserve"> został</w:t>
      </w:r>
      <w:r w:rsidR="00997554" w:rsidRPr="00931C08">
        <w:t>y</w:t>
      </w:r>
      <w:r w:rsidRPr="00931C08">
        <w:t xml:space="preserve"> </w:t>
      </w:r>
      <w:r w:rsidR="00B0472F" w:rsidRPr="00931C08">
        <w:t>przygotowane n</w:t>
      </w:r>
      <w:r w:rsidRPr="00931C08">
        <w:t>a</w:t>
      </w:r>
      <w:r w:rsidR="00B0472F" w:rsidRPr="00931C08">
        <w:t xml:space="preserve"> podstawie</w:t>
      </w:r>
      <w:ins w:id="243" w:author="Yurii Shchehliuk" w:date="2022-05-09T20:57:00Z">
        <w:r w:rsidR="0091588B">
          <w:t xml:space="preserve"> analizy</w:t>
        </w:r>
      </w:ins>
      <w:r w:rsidR="00B0472F" w:rsidRPr="00931C08">
        <w:t xml:space="preserve"> aplikacji ze </w:t>
      </w:r>
      <w:r w:rsidRPr="00931C08">
        <w:t>świat</w:t>
      </w:r>
      <w:r w:rsidR="00683E7D" w:rsidRPr="00931C08">
        <w:t>a</w:t>
      </w:r>
      <w:r w:rsidRPr="00931C08">
        <w:t xml:space="preserve"> rzeczywistego,</w:t>
      </w:r>
      <w:r w:rsidR="00B0472F" w:rsidRPr="00931C08">
        <w:t xml:space="preserve"> w oparciu </w:t>
      </w:r>
      <w:r w:rsidR="00C678A2">
        <w:t>o</w:t>
      </w:r>
      <w:r w:rsidRPr="00931C08">
        <w:t xml:space="preserve"> dobr</w:t>
      </w:r>
      <w:r w:rsidR="00B0472F" w:rsidRPr="00931C08">
        <w:t>e</w:t>
      </w:r>
      <w:r w:rsidRPr="00931C08">
        <w:t xml:space="preserve"> praktyk</w:t>
      </w:r>
      <w:r w:rsidR="00B0472F" w:rsidRPr="00931C08">
        <w:t>i</w:t>
      </w:r>
      <w:r w:rsidRPr="00931C08">
        <w:t xml:space="preserve"> programowania </w:t>
      </w:r>
      <w:r w:rsidR="00B0472F" w:rsidRPr="00931C08">
        <w:t xml:space="preserve">oraz </w:t>
      </w:r>
      <w:r w:rsidR="009D683D" w:rsidRPr="00931C08">
        <w:t>wskaza</w:t>
      </w:r>
      <w:r w:rsidR="00B0472F" w:rsidRPr="00931C08">
        <w:t>nia</w:t>
      </w:r>
      <w:r w:rsidRPr="00931C08">
        <w:t xml:space="preserve"> z tematu bezpieczeństwa.</w:t>
      </w:r>
    </w:p>
    <w:p w14:paraId="4713376B" w14:textId="796D7476" w:rsidR="00C84768" w:rsidRPr="00931C08" w:rsidRDefault="00D7265B" w:rsidP="00B222DF">
      <w:pPr>
        <w:ind w:firstLine="360"/>
      </w:pPr>
      <w:r>
        <w:t xml:space="preserve">Korzyści, które osiąga dana aplikacja skupiają się jak na użytkowniku dla którego będzie skrócony czas złożenia zamówienia tak i </w:t>
      </w:r>
      <w:r w:rsidR="00AF263C">
        <w:t>na</w:t>
      </w:r>
      <w:r w:rsidR="003D3518">
        <w:t xml:space="preserve"> </w:t>
      </w:r>
      <w:r>
        <w:t>pracownik</w:t>
      </w:r>
      <w:r w:rsidR="00AF263C">
        <w:t>u</w:t>
      </w:r>
      <w:r>
        <w:t xml:space="preserve">, który będzie </w:t>
      </w:r>
      <w:r w:rsidR="00B72A53">
        <w:t xml:space="preserve">wykonywał </w:t>
      </w:r>
      <w:r>
        <w:t xml:space="preserve">mniej </w:t>
      </w:r>
      <w:r w:rsidR="00E67FF6">
        <w:t>pracy</w:t>
      </w:r>
      <w:r>
        <w:t xml:space="preserve">, a w ideale restauracja będzie pracować całkiem automatycznie bez konieczności zaangażowania ludzi </w:t>
      </w:r>
      <w:r w:rsidR="000D7FF2">
        <w:t>do</w:t>
      </w:r>
      <w:r>
        <w:t xml:space="preserve"> pracy. </w:t>
      </w:r>
      <w:r w:rsidR="00997554" w:rsidRPr="00931C08">
        <w:t xml:space="preserve">Najważniejsze funkcje aplikacji </w:t>
      </w:r>
      <w:r w:rsidR="00576F0A" w:rsidRPr="00931C08">
        <w:t xml:space="preserve">to funkcje, które bezpośrednio dotyczą </w:t>
      </w:r>
      <w:r w:rsidR="00170319" w:rsidRPr="00931C08">
        <w:t xml:space="preserve">interakcji z </w:t>
      </w:r>
      <w:r w:rsidR="00576F0A" w:rsidRPr="00931C08">
        <w:t>instytucj</w:t>
      </w:r>
      <w:r w:rsidR="00170319" w:rsidRPr="00931C08">
        <w:t xml:space="preserve">ą, czyli wszystkie możliwe manipulacje z produktami </w:t>
      </w:r>
      <w:r w:rsidR="00B3354C">
        <w:t>i</w:t>
      </w:r>
      <w:r w:rsidR="00170319" w:rsidRPr="00931C08">
        <w:t xml:space="preserve"> koszykiem zakupów, mniej priorytetowe to czat z restauracją oraz najmniej ważne to </w:t>
      </w:r>
      <w:r w:rsidR="006D7B8D" w:rsidRPr="00931C08">
        <w:t>działani</w:t>
      </w:r>
      <w:r w:rsidR="00997554" w:rsidRPr="00931C08">
        <w:t>a</w:t>
      </w:r>
      <w:r w:rsidR="006D7B8D" w:rsidRPr="00931C08">
        <w:t xml:space="preserve"> z </w:t>
      </w:r>
      <w:r w:rsidR="00170319" w:rsidRPr="00931C08">
        <w:t>punkt</w:t>
      </w:r>
      <w:r w:rsidR="006D7B8D" w:rsidRPr="00931C08">
        <w:t>ami</w:t>
      </w:r>
      <w:r w:rsidR="00997554" w:rsidRPr="00931C08">
        <w:t xml:space="preserve"> zdobytymi przy zakupach lub innych promocjach</w:t>
      </w:r>
      <w:r w:rsidR="006D7B8D" w:rsidRPr="00931C08">
        <w:t>.</w:t>
      </w:r>
    </w:p>
    <w:p w14:paraId="78264905" w14:textId="7B8DC6E6" w:rsidR="00C84768" w:rsidRPr="00931C08" w:rsidRDefault="00D73CFF" w:rsidP="00B222DF">
      <w:pPr>
        <w:ind w:firstLine="360"/>
      </w:pPr>
      <w:r>
        <w:t>R</w:t>
      </w:r>
      <w:r w:rsidR="00C84768" w:rsidRPr="00931C08">
        <w:t xml:space="preserve">ozszerzone możliwości </w:t>
      </w:r>
      <w:r w:rsidR="00997554" w:rsidRPr="00931C08">
        <w:t xml:space="preserve">użytkowników z uprawieniami </w:t>
      </w:r>
      <w:r w:rsidR="00C84768" w:rsidRPr="00931C08">
        <w:t>administratorów</w:t>
      </w:r>
      <w:r w:rsidR="0058733B">
        <w:t xml:space="preserve"> służą do</w:t>
      </w:r>
      <w:r w:rsidR="00C84768" w:rsidRPr="00931C08">
        <w:t xml:space="preserve"> dodawani</w:t>
      </w:r>
      <w:r w:rsidR="0058733B">
        <w:t>a</w:t>
      </w:r>
      <w:r w:rsidR="00C84768" w:rsidRPr="00931C08">
        <w:t xml:space="preserve"> </w:t>
      </w:r>
      <w:r w:rsidR="0058733B">
        <w:t>i</w:t>
      </w:r>
      <w:r w:rsidR="0058733B" w:rsidRPr="00931C08">
        <w:t xml:space="preserve"> </w:t>
      </w:r>
      <w:r w:rsidR="00C84768" w:rsidRPr="00931C08">
        <w:t>usuwani</w:t>
      </w:r>
      <w:r w:rsidR="0058733B">
        <w:t>a</w:t>
      </w:r>
      <w:r w:rsidR="00C84768" w:rsidRPr="00931C08">
        <w:t xml:space="preserve"> elementów menu oraz przegląd</w:t>
      </w:r>
      <w:r w:rsidR="0058733B">
        <w:t>u</w:t>
      </w:r>
      <w:r w:rsidR="00C84768" w:rsidRPr="00931C08">
        <w:t xml:space="preserve"> </w:t>
      </w:r>
      <w:r w:rsidR="00AF407A" w:rsidRPr="00931C08">
        <w:t xml:space="preserve">dziennych </w:t>
      </w:r>
      <w:r w:rsidR="00C84768" w:rsidRPr="00931C08">
        <w:t>zamówień</w:t>
      </w:r>
      <w:r w:rsidR="00AF407A" w:rsidRPr="00931C08">
        <w:t xml:space="preserve"> z możliwością wyeksportowania </w:t>
      </w:r>
      <w:r w:rsidR="0058733B">
        <w:t xml:space="preserve">ich </w:t>
      </w:r>
      <w:r w:rsidR="00AF407A" w:rsidRPr="00931C08">
        <w:t>do JSON. Takie narzędzie może być pomocne przy tworzeniu codziennych raportów i może zautomatyzować procesy biznesowe instytucji, na przykład z integracją systemu ERP.</w:t>
      </w:r>
    </w:p>
    <w:p w14:paraId="68237529" w14:textId="36FBF050" w:rsidR="00F2115D" w:rsidRPr="00931C08" w:rsidRDefault="00A953BE" w:rsidP="004F5EF0">
      <w:pPr>
        <w:pStyle w:val="Nagwek3"/>
        <w:ind w:left="360" w:hanging="360"/>
      </w:pPr>
      <w:r>
        <w:t xml:space="preserve"> </w:t>
      </w:r>
      <w:bookmarkStart w:id="244" w:name="_Toc103343211"/>
      <w:r w:rsidR="00F2115D" w:rsidRPr="00931C08">
        <w:t>Specyfikacja wymagań</w:t>
      </w:r>
      <w:bookmarkEnd w:id="244"/>
    </w:p>
    <w:p w14:paraId="0DFE86A4" w14:textId="353A7E44" w:rsidR="00DD5D3F" w:rsidRPr="00931C08" w:rsidRDefault="005A1272" w:rsidP="005A1272">
      <w:r w:rsidRPr="00931C08">
        <w:t xml:space="preserve">Wymagania funkcjonalne </w:t>
      </w:r>
      <w:r w:rsidR="00DD5D3F" w:rsidRPr="00931C08">
        <w:t xml:space="preserve">opisują </w:t>
      </w:r>
      <w:r w:rsidR="008F0869">
        <w:t>dostępne usługi</w:t>
      </w:r>
      <w:r w:rsidR="00417B30">
        <w:t>,</w:t>
      </w:r>
      <w:r w:rsidR="00DD5D3F" w:rsidRPr="00931C08">
        <w:t xml:space="preserve"> </w:t>
      </w:r>
      <w:r w:rsidR="008F0869">
        <w:t>które oferuje</w:t>
      </w:r>
      <w:r w:rsidR="00DD5D3F" w:rsidRPr="00931C08">
        <w:t xml:space="preserve"> aplikacj</w:t>
      </w:r>
      <w:del w:id="245" w:author="Yurii Shchehliuk" w:date="2022-05-09T20:58:00Z">
        <w:r w:rsidR="00DD5D3F" w:rsidRPr="00931C08" w:rsidDel="00B14796">
          <w:delText>i</w:delText>
        </w:r>
      </w:del>
      <w:ins w:id="246" w:author="Yurii Shchehliuk" w:date="2022-05-09T20:58:00Z">
        <w:r w:rsidR="00B14796">
          <w:t>a</w:t>
        </w:r>
      </w:ins>
      <w:r w:rsidR="008F0869">
        <w:t xml:space="preserve"> oraz jakie konsekwencje powodują różne działania</w:t>
      </w:r>
      <w:r w:rsidR="00DD5D3F" w:rsidRPr="00931C08">
        <w:t>. Jest to bardzo ważna część projektu informatycznego, ponieważ realizacja op</w:t>
      </w:r>
      <w:r w:rsidR="00624713">
        <w:t>iera się o</w:t>
      </w:r>
      <w:r w:rsidR="00DD5D3F" w:rsidRPr="00931C08">
        <w:t xml:space="preserve"> </w:t>
      </w:r>
      <w:r w:rsidR="00624713">
        <w:t>wymienione wymagania</w:t>
      </w:r>
      <w:r w:rsidR="00373F12">
        <w:t xml:space="preserve"> funkcjonalne</w:t>
      </w:r>
      <w:r w:rsidR="00624713">
        <w:t xml:space="preserve"> </w:t>
      </w:r>
      <w:r w:rsidR="00DD5D3F" w:rsidRPr="00931C08">
        <w:t>w tym rozdziale. W wyniku analizy została wy</w:t>
      </w:r>
      <w:r w:rsidR="00A80A8A">
        <w:t>d</w:t>
      </w:r>
      <w:r w:rsidR="00DD5D3F" w:rsidRPr="00931C08">
        <w:t>edukowana następująca lista wymagań.</w:t>
      </w:r>
    </w:p>
    <w:p w14:paraId="414576ED" w14:textId="4D227CA0" w:rsidR="00902865" w:rsidRPr="00931C08" w:rsidRDefault="00902865" w:rsidP="00EF6332">
      <w:pPr>
        <w:spacing w:before="240"/>
        <w:jc w:val="center"/>
        <w:rPr>
          <w:sz w:val="20"/>
          <w:szCs w:val="18"/>
        </w:rPr>
      </w:pPr>
      <w:r w:rsidRPr="00931C08">
        <w:rPr>
          <w:sz w:val="20"/>
          <w:szCs w:val="18"/>
        </w:rPr>
        <w:t>Tab. 1. Wymagania funkcjonalne</w:t>
      </w: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715"/>
        <w:gridCol w:w="5518"/>
        <w:gridCol w:w="3117"/>
      </w:tblGrid>
      <w:tr w:rsidR="00DD5D3F" w:rsidRPr="00931C08" w14:paraId="23EBBC5B" w14:textId="77777777" w:rsidTr="00784A36">
        <w:trPr>
          <w:jc w:val="center"/>
        </w:trPr>
        <w:tc>
          <w:tcPr>
            <w:tcW w:w="715" w:type="dxa"/>
          </w:tcPr>
          <w:p w14:paraId="19FCB268" w14:textId="2BA7426F" w:rsidR="00DD5D3F" w:rsidRPr="00931C08" w:rsidRDefault="00DD5D3F" w:rsidP="005A1272">
            <w:r w:rsidRPr="00931C08">
              <w:t>ID</w:t>
            </w:r>
          </w:p>
        </w:tc>
        <w:tc>
          <w:tcPr>
            <w:tcW w:w="5518" w:type="dxa"/>
          </w:tcPr>
          <w:p w14:paraId="0E54FC67" w14:textId="4DC2F443" w:rsidR="00DD5D3F" w:rsidRPr="00931C08" w:rsidRDefault="00DD5D3F" w:rsidP="005A1272">
            <w:r w:rsidRPr="00931C08">
              <w:t>Opis wymagania</w:t>
            </w:r>
          </w:p>
        </w:tc>
        <w:tc>
          <w:tcPr>
            <w:tcW w:w="3117" w:type="dxa"/>
          </w:tcPr>
          <w:p w14:paraId="6D63ACDE" w14:textId="6EA2F2E2" w:rsidR="00DD5D3F" w:rsidRPr="00931C08" w:rsidRDefault="00DD5D3F" w:rsidP="005A1272">
            <w:r w:rsidRPr="00931C08">
              <w:t>Priorytet</w:t>
            </w:r>
          </w:p>
        </w:tc>
      </w:tr>
      <w:tr w:rsidR="00DD5D3F" w:rsidRPr="00931C08" w14:paraId="3C3E4CBD" w14:textId="77777777" w:rsidTr="00784A36">
        <w:trPr>
          <w:jc w:val="center"/>
        </w:trPr>
        <w:tc>
          <w:tcPr>
            <w:tcW w:w="715" w:type="dxa"/>
          </w:tcPr>
          <w:p w14:paraId="25A5C4B4" w14:textId="7C4CB259" w:rsidR="00DD5D3F" w:rsidRPr="00931C08" w:rsidRDefault="00DD5D3F" w:rsidP="005A1272">
            <w:r w:rsidRPr="00931C08">
              <w:t>1</w:t>
            </w:r>
          </w:p>
        </w:tc>
        <w:tc>
          <w:tcPr>
            <w:tcW w:w="5518" w:type="dxa"/>
          </w:tcPr>
          <w:p w14:paraId="6377F878" w14:textId="7F51BD89" w:rsidR="00DD5D3F" w:rsidRPr="00931C08" w:rsidRDefault="00DD5D3F" w:rsidP="005A1272">
            <w:r w:rsidRPr="00931C08">
              <w:t>Rejestracja użytkowników</w:t>
            </w:r>
          </w:p>
        </w:tc>
        <w:tc>
          <w:tcPr>
            <w:tcW w:w="3117" w:type="dxa"/>
          </w:tcPr>
          <w:p w14:paraId="0C83ED96" w14:textId="6AB097EE" w:rsidR="00DD5D3F" w:rsidRPr="00931C08" w:rsidRDefault="00DD5D3F" w:rsidP="005A1272">
            <w:r w:rsidRPr="00931C08">
              <w:t>Wysoki</w:t>
            </w:r>
          </w:p>
        </w:tc>
      </w:tr>
      <w:tr w:rsidR="00DD5D3F" w:rsidRPr="00931C08" w14:paraId="771ACE94" w14:textId="77777777" w:rsidTr="00784A36">
        <w:trPr>
          <w:jc w:val="center"/>
        </w:trPr>
        <w:tc>
          <w:tcPr>
            <w:tcW w:w="715" w:type="dxa"/>
          </w:tcPr>
          <w:p w14:paraId="3D12BFCF" w14:textId="7DE11D56" w:rsidR="00DD5D3F" w:rsidRPr="00931C08" w:rsidRDefault="00DD5D3F" w:rsidP="005A1272">
            <w:r w:rsidRPr="00931C08">
              <w:t>2</w:t>
            </w:r>
          </w:p>
        </w:tc>
        <w:tc>
          <w:tcPr>
            <w:tcW w:w="5518" w:type="dxa"/>
          </w:tcPr>
          <w:p w14:paraId="1355372D" w14:textId="44E0E1B4" w:rsidR="00DD5D3F" w:rsidRPr="00931C08" w:rsidRDefault="00DD5D3F" w:rsidP="005A1272">
            <w:pPr>
              <w:rPr>
                <w:vertAlign w:val="subscript"/>
              </w:rPr>
            </w:pPr>
            <w:r w:rsidRPr="00931C08">
              <w:t>Rezerwacja miejsca</w:t>
            </w:r>
          </w:p>
        </w:tc>
        <w:tc>
          <w:tcPr>
            <w:tcW w:w="3117" w:type="dxa"/>
          </w:tcPr>
          <w:p w14:paraId="47327E0F" w14:textId="30D35A93" w:rsidR="00DD5D3F" w:rsidRPr="00931C08" w:rsidRDefault="00DD5D3F" w:rsidP="005A1272">
            <w:r w:rsidRPr="00931C08">
              <w:t>Wysoki</w:t>
            </w:r>
          </w:p>
        </w:tc>
      </w:tr>
      <w:tr w:rsidR="00DD5D3F" w:rsidRPr="00931C08" w14:paraId="24A2D67B" w14:textId="77777777" w:rsidTr="00784A36">
        <w:trPr>
          <w:jc w:val="center"/>
        </w:trPr>
        <w:tc>
          <w:tcPr>
            <w:tcW w:w="715" w:type="dxa"/>
          </w:tcPr>
          <w:p w14:paraId="709FCD73" w14:textId="160AFB96" w:rsidR="00DD5D3F" w:rsidRPr="00931C08" w:rsidRDefault="00DD5D3F" w:rsidP="005A1272">
            <w:r w:rsidRPr="00931C08">
              <w:t>3</w:t>
            </w:r>
          </w:p>
        </w:tc>
        <w:tc>
          <w:tcPr>
            <w:tcW w:w="5518" w:type="dxa"/>
          </w:tcPr>
          <w:p w14:paraId="3D99A76B" w14:textId="01189B63" w:rsidR="00DD5D3F" w:rsidRPr="00931C08" w:rsidRDefault="00DD5D3F" w:rsidP="005A1272">
            <w:r w:rsidRPr="00931C08">
              <w:t>Złożenie zamówienia</w:t>
            </w:r>
          </w:p>
        </w:tc>
        <w:tc>
          <w:tcPr>
            <w:tcW w:w="3117" w:type="dxa"/>
          </w:tcPr>
          <w:p w14:paraId="4AB88A6A" w14:textId="17AAB938" w:rsidR="00DD5D3F" w:rsidRPr="00931C08" w:rsidRDefault="00DD5D3F" w:rsidP="005A1272">
            <w:r w:rsidRPr="00931C08">
              <w:t>Wysoki</w:t>
            </w:r>
          </w:p>
        </w:tc>
      </w:tr>
      <w:tr w:rsidR="00DD5D3F" w:rsidRPr="00931C08" w14:paraId="46786C14" w14:textId="77777777" w:rsidTr="00784A36">
        <w:trPr>
          <w:jc w:val="center"/>
        </w:trPr>
        <w:tc>
          <w:tcPr>
            <w:tcW w:w="715" w:type="dxa"/>
          </w:tcPr>
          <w:p w14:paraId="6C1C886F" w14:textId="14D70C6A" w:rsidR="00DD5D3F" w:rsidRPr="00931C08" w:rsidRDefault="00DD5D3F" w:rsidP="005A1272">
            <w:r w:rsidRPr="00931C08">
              <w:t>4</w:t>
            </w:r>
          </w:p>
        </w:tc>
        <w:tc>
          <w:tcPr>
            <w:tcW w:w="5518" w:type="dxa"/>
          </w:tcPr>
          <w:p w14:paraId="1DAAFC98" w14:textId="638E8EF3" w:rsidR="00DD5D3F" w:rsidRPr="00931C08" w:rsidRDefault="004B64B6" w:rsidP="005A1272">
            <w:r w:rsidRPr="00931C08">
              <w:t>Czat</w:t>
            </w:r>
            <w:r w:rsidR="00DD5D3F" w:rsidRPr="00931C08">
              <w:t xml:space="preserve"> z restauracją</w:t>
            </w:r>
          </w:p>
        </w:tc>
        <w:tc>
          <w:tcPr>
            <w:tcW w:w="3117" w:type="dxa"/>
          </w:tcPr>
          <w:p w14:paraId="43A906D8" w14:textId="2EEBDE40" w:rsidR="00DD5D3F" w:rsidRPr="00931C08" w:rsidRDefault="00DD5D3F" w:rsidP="005A1272">
            <w:r w:rsidRPr="00931C08">
              <w:t>Średni</w:t>
            </w:r>
          </w:p>
        </w:tc>
      </w:tr>
      <w:tr w:rsidR="00DD5D3F" w:rsidRPr="00931C08" w14:paraId="7524DBD5" w14:textId="77777777" w:rsidTr="00784A36">
        <w:trPr>
          <w:jc w:val="center"/>
        </w:trPr>
        <w:tc>
          <w:tcPr>
            <w:tcW w:w="715" w:type="dxa"/>
          </w:tcPr>
          <w:p w14:paraId="2B92801F" w14:textId="22127A0F" w:rsidR="00DD5D3F" w:rsidRPr="00931C08" w:rsidRDefault="00DD5D3F" w:rsidP="005A1272">
            <w:r w:rsidRPr="00931C08">
              <w:t>5</w:t>
            </w:r>
          </w:p>
        </w:tc>
        <w:tc>
          <w:tcPr>
            <w:tcW w:w="5518" w:type="dxa"/>
          </w:tcPr>
          <w:p w14:paraId="2E49E2A1" w14:textId="585AB0BA" w:rsidR="00DD5D3F" w:rsidRPr="00931C08" w:rsidRDefault="004B64B6" w:rsidP="005A1272">
            <w:r w:rsidRPr="00931C08">
              <w:t xml:space="preserve">Eksportowanie wszystkich dziennych zamówień w postaci pliku .JSON </w:t>
            </w:r>
          </w:p>
        </w:tc>
        <w:tc>
          <w:tcPr>
            <w:tcW w:w="3117" w:type="dxa"/>
          </w:tcPr>
          <w:p w14:paraId="63880B42" w14:textId="4780B8BE" w:rsidR="00DD5D3F" w:rsidRPr="00931C08" w:rsidRDefault="004B64B6" w:rsidP="005A1272">
            <w:r w:rsidRPr="00931C08">
              <w:t>Wysoki</w:t>
            </w:r>
          </w:p>
        </w:tc>
      </w:tr>
      <w:tr w:rsidR="004B64B6" w:rsidRPr="00931C08" w14:paraId="3DF0070E" w14:textId="77777777" w:rsidTr="00784A36">
        <w:trPr>
          <w:jc w:val="center"/>
        </w:trPr>
        <w:tc>
          <w:tcPr>
            <w:tcW w:w="715" w:type="dxa"/>
          </w:tcPr>
          <w:p w14:paraId="688028E7" w14:textId="3810B46D" w:rsidR="004B64B6" w:rsidRPr="00931C08" w:rsidRDefault="004B64B6" w:rsidP="005A1272">
            <w:r w:rsidRPr="00931C08">
              <w:t>6</w:t>
            </w:r>
          </w:p>
        </w:tc>
        <w:tc>
          <w:tcPr>
            <w:tcW w:w="5518" w:type="dxa"/>
          </w:tcPr>
          <w:p w14:paraId="17AE0348" w14:textId="6EDCAA22" w:rsidR="004B64B6" w:rsidRPr="00931C08" w:rsidRDefault="004B64B6" w:rsidP="005A1272">
            <w:r w:rsidRPr="00931C08">
              <w:t>Zmiana uprawień użytkowników</w:t>
            </w:r>
          </w:p>
        </w:tc>
        <w:tc>
          <w:tcPr>
            <w:tcW w:w="3117" w:type="dxa"/>
          </w:tcPr>
          <w:p w14:paraId="09C0A113" w14:textId="5C09EAF5" w:rsidR="004B64B6" w:rsidRPr="00931C08" w:rsidRDefault="004B64B6" w:rsidP="005A1272">
            <w:r w:rsidRPr="00931C08">
              <w:t>Średni</w:t>
            </w:r>
          </w:p>
        </w:tc>
      </w:tr>
      <w:tr w:rsidR="004B64B6" w:rsidRPr="00931C08" w14:paraId="0D2713DC" w14:textId="77777777" w:rsidTr="00784A36">
        <w:trPr>
          <w:jc w:val="center"/>
        </w:trPr>
        <w:tc>
          <w:tcPr>
            <w:tcW w:w="715" w:type="dxa"/>
          </w:tcPr>
          <w:p w14:paraId="5BEE5EC2" w14:textId="2F318AFC" w:rsidR="004B64B6" w:rsidRPr="00931C08" w:rsidRDefault="004B64B6" w:rsidP="005A1272">
            <w:r w:rsidRPr="00931C08">
              <w:t>7</w:t>
            </w:r>
          </w:p>
        </w:tc>
        <w:tc>
          <w:tcPr>
            <w:tcW w:w="5518" w:type="dxa"/>
          </w:tcPr>
          <w:p w14:paraId="62B62280" w14:textId="7D69D422" w:rsidR="004B64B6" w:rsidRPr="00931C08" w:rsidRDefault="004B64B6" w:rsidP="005A1272">
            <w:r w:rsidRPr="00931C08">
              <w:t>Ocena zamówienia</w:t>
            </w:r>
          </w:p>
        </w:tc>
        <w:tc>
          <w:tcPr>
            <w:tcW w:w="3117" w:type="dxa"/>
          </w:tcPr>
          <w:p w14:paraId="0056632B" w14:textId="2ED5C303" w:rsidR="004B64B6" w:rsidRPr="00931C08" w:rsidRDefault="004B64B6" w:rsidP="005A1272">
            <w:r w:rsidRPr="00931C08">
              <w:t>Mały</w:t>
            </w:r>
          </w:p>
        </w:tc>
      </w:tr>
      <w:tr w:rsidR="004B64B6" w:rsidRPr="00931C08" w14:paraId="0E0AF2B2" w14:textId="77777777" w:rsidTr="00784A36">
        <w:trPr>
          <w:jc w:val="center"/>
        </w:trPr>
        <w:tc>
          <w:tcPr>
            <w:tcW w:w="715" w:type="dxa"/>
          </w:tcPr>
          <w:p w14:paraId="70784FF8" w14:textId="57AD6506" w:rsidR="004B64B6" w:rsidRPr="00931C08" w:rsidRDefault="004B64B6" w:rsidP="005A1272">
            <w:r w:rsidRPr="00931C08">
              <w:t>8</w:t>
            </w:r>
          </w:p>
        </w:tc>
        <w:tc>
          <w:tcPr>
            <w:tcW w:w="5518" w:type="dxa"/>
          </w:tcPr>
          <w:p w14:paraId="52A0BF8C" w14:textId="29486D57" w:rsidR="004B64B6" w:rsidRPr="00931C08" w:rsidRDefault="004B64B6" w:rsidP="005A1272">
            <w:r w:rsidRPr="00931C08">
              <w:t>Przegląd historii zamówień użytkownika</w:t>
            </w:r>
          </w:p>
        </w:tc>
        <w:tc>
          <w:tcPr>
            <w:tcW w:w="3117" w:type="dxa"/>
          </w:tcPr>
          <w:p w14:paraId="7BE151C5" w14:textId="64A093A6" w:rsidR="004B64B6" w:rsidRPr="00931C08" w:rsidRDefault="004B64B6" w:rsidP="005A1272">
            <w:r w:rsidRPr="00931C08">
              <w:t>Mały</w:t>
            </w:r>
          </w:p>
        </w:tc>
      </w:tr>
      <w:tr w:rsidR="007307A8" w:rsidRPr="00931C08" w14:paraId="53235540" w14:textId="77777777" w:rsidTr="00784A36">
        <w:trPr>
          <w:jc w:val="center"/>
        </w:trPr>
        <w:tc>
          <w:tcPr>
            <w:tcW w:w="715" w:type="dxa"/>
          </w:tcPr>
          <w:p w14:paraId="50ED0712" w14:textId="0D8A4728" w:rsidR="007307A8" w:rsidRPr="00931C08" w:rsidRDefault="007307A8" w:rsidP="005A1272">
            <w:r w:rsidRPr="00931C08">
              <w:t>9</w:t>
            </w:r>
          </w:p>
        </w:tc>
        <w:tc>
          <w:tcPr>
            <w:tcW w:w="5518" w:type="dxa"/>
          </w:tcPr>
          <w:p w14:paraId="30352E88" w14:textId="53A2A48D" w:rsidR="007307A8" w:rsidRPr="00931C08" w:rsidRDefault="007307A8" w:rsidP="005A1272">
            <w:pPr>
              <w:rPr>
                <w:vertAlign w:val="subscript"/>
              </w:rPr>
            </w:pPr>
            <w:r w:rsidRPr="00931C08">
              <w:t>Sortowanie oraz filtrowanie w tym po kaloriach</w:t>
            </w:r>
          </w:p>
        </w:tc>
        <w:tc>
          <w:tcPr>
            <w:tcW w:w="3117" w:type="dxa"/>
          </w:tcPr>
          <w:p w14:paraId="0346EDF4" w14:textId="640A4FCD" w:rsidR="007307A8" w:rsidRPr="00931C08" w:rsidRDefault="007307A8" w:rsidP="005A1272">
            <w:r w:rsidRPr="00931C08">
              <w:t>May</w:t>
            </w:r>
          </w:p>
        </w:tc>
      </w:tr>
    </w:tbl>
    <w:p w14:paraId="6B365828" w14:textId="7FFE6361" w:rsidR="00902865" w:rsidRPr="00931C08" w:rsidRDefault="00902865" w:rsidP="009F4AB4">
      <w:pPr>
        <w:spacing w:after="240"/>
        <w:jc w:val="center"/>
        <w:rPr>
          <w:sz w:val="20"/>
          <w:szCs w:val="18"/>
        </w:rPr>
      </w:pPr>
      <w:r w:rsidRPr="00931C08">
        <w:rPr>
          <w:sz w:val="20"/>
          <w:szCs w:val="18"/>
        </w:rPr>
        <w:t>Źródło: Opracowanie własne</w:t>
      </w:r>
    </w:p>
    <w:p w14:paraId="3ABD96C5" w14:textId="62EE559D" w:rsidR="004B64B6" w:rsidRPr="00931C08" w:rsidRDefault="004B64B6" w:rsidP="005A1272">
      <w:r w:rsidRPr="00931C08">
        <w:t>Wymagania niefunkcjonalne opisują wymagania w</w:t>
      </w:r>
      <w:r w:rsidR="008E5610" w:rsidRPr="00931C08">
        <w:t>ydajnoś</w:t>
      </w:r>
      <w:r w:rsidRPr="00931C08">
        <w:t>ciowe</w:t>
      </w:r>
      <w:r w:rsidR="008E5610" w:rsidRPr="00931C08">
        <w:t xml:space="preserve">, </w:t>
      </w:r>
      <w:r w:rsidRPr="00931C08">
        <w:t>związane bezpieczeństwem aplikacji oraz częścią wizualną.</w:t>
      </w:r>
    </w:p>
    <w:p w14:paraId="7E4268CC" w14:textId="5E317716" w:rsidR="00902865" w:rsidRPr="00931C08" w:rsidRDefault="00902865" w:rsidP="00EF6332">
      <w:pPr>
        <w:spacing w:before="240"/>
        <w:jc w:val="center"/>
      </w:pPr>
      <w:r w:rsidRPr="00931C08">
        <w:rPr>
          <w:sz w:val="20"/>
          <w:szCs w:val="18"/>
        </w:rPr>
        <w:t xml:space="preserve">Tab. </w:t>
      </w:r>
      <w:r w:rsidR="00AD1270">
        <w:rPr>
          <w:sz w:val="20"/>
          <w:szCs w:val="18"/>
        </w:rPr>
        <w:t>2</w:t>
      </w:r>
      <w:r w:rsidRPr="00931C08">
        <w:rPr>
          <w:sz w:val="20"/>
          <w:szCs w:val="18"/>
        </w:rPr>
        <w:t>. Wymagania niefunkcjonalne</w:t>
      </w: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715"/>
        <w:gridCol w:w="5518"/>
        <w:gridCol w:w="3117"/>
      </w:tblGrid>
      <w:tr w:rsidR="007307A8" w:rsidRPr="00931C08" w14:paraId="2BE60D9E" w14:textId="77777777" w:rsidTr="00784A36">
        <w:trPr>
          <w:jc w:val="center"/>
        </w:trPr>
        <w:tc>
          <w:tcPr>
            <w:tcW w:w="715" w:type="dxa"/>
          </w:tcPr>
          <w:p w14:paraId="48D8C5B3" w14:textId="4F770610" w:rsidR="007307A8" w:rsidRPr="00931C08" w:rsidRDefault="007307A8" w:rsidP="005A1272">
            <w:r w:rsidRPr="00931C08">
              <w:t>ID</w:t>
            </w:r>
          </w:p>
        </w:tc>
        <w:tc>
          <w:tcPr>
            <w:tcW w:w="5518" w:type="dxa"/>
          </w:tcPr>
          <w:p w14:paraId="3F253A59" w14:textId="57C511FE" w:rsidR="007307A8" w:rsidRPr="00931C08" w:rsidRDefault="007307A8" w:rsidP="005A1272">
            <w:r w:rsidRPr="00931C08">
              <w:t>Opis wymagania</w:t>
            </w:r>
          </w:p>
        </w:tc>
        <w:tc>
          <w:tcPr>
            <w:tcW w:w="3117" w:type="dxa"/>
          </w:tcPr>
          <w:p w14:paraId="123C3C68" w14:textId="74DED4B4" w:rsidR="007307A8" w:rsidRPr="00931C08" w:rsidRDefault="001D738B" w:rsidP="005A1272">
            <w:r w:rsidRPr="00931C08">
              <w:t>Priorytet</w:t>
            </w:r>
          </w:p>
        </w:tc>
      </w:tr>
      <w:tr w:rsidR="007307A8" w:rsidRPr="00931C08" w14:paraId="5EE367F1" w14:textId="77777777" w:rsidTr="00784A36">
        <w:trPr>
          <w:jc w:val="center"/>
        </w:trPr>
        <w:tc>
          <w:tcPr>
            <w:tcW w:w="715" w:type="dxa"/>
          </w:tcPr>
          <w:p w14:paraId="33A523D7" w14:textId="0A9F97C9" w:rsidR="007307A8" w:rsidRPr="00931C08" w:rsidRDefault="007307A8" w:rsidP="005A1272">
            <w:r w:rsidRPr="00931C08">
              <w:t>1</w:t>
            </w:r>
          </w:p>
        </w:tc>
        <w:tc>
          <w:tcPr>
            <w:tcW w:w="5518" w:type="dxa"/>
          </w:tcPr>
          <w:p w14:paraId="615CC6D8" w14:textId="56F55A89" w:rsidR="007307A8" w:rsidRPr="00931C08" w:rsidRDefault="007307A8" w:rsidP="005A1272">
            <w:r w:rsidRPr="00931C08">
              <w:t xml:space="preserve">Konfigurowany </w:t>
            </w:r>
            <w:proofErr w:type="spellStart"/>
            <w:r w:rsidRPr="00931C08">
              <w:t>t</w:t>
            </w:r>
            <w:r w:rsidR="001D738B">
              <w:t>o</w:t>
            </w:r>
            <w:r w:rsidRPr="00931C08">
              <w:t>ken</w:t>
            </w:r>
            <w:proofErr w:type="spellEnd"/>
            <w:r w:rsidRPr="00931C08">
              <w:t xml:space="preserve"> autoryzacji</w:t>
            </w:r>
          </w:p>
        </w:tc>
        <w:tc>
          <w:tcPr>
            <w:tcW w:w="3117" w:type="dxa"/>
          </w:tcPr>
          <w:p w14:paraId="3F454135" w14:textId="73DC3B11" w:rsidR="007307A8" w:rsidRPr="00931C08" w:rsidRDefault="007307A8" w:rsidP="005A1272">
            <w:r w:rsidRPr="00931C08">
              <w:t>Wyskoki</w:t>
            </w:r>
          </w:p>
        </w:tc>
      </w:tr>
      <w:tr w:rsidR="007307A8" w:rsidRPr="00931C08" w14:paraId="589C43B4" w14:textId="77777777" w:rsidTr="00784A36">
        <w:trPr>
          <w:jc w:val="center"/>
        </w:trPr>
        <w:tc>
          <w:tcPr>
            <w:tcW w:w="715" w:type="dxa"/>
          </w:tcPr>
          <w:p w14:paraId="551772A6" w14:textId="62D2DF0E" w:rsidR="007307A8" w:rsidRPr="00931C08" w:rsidRDefault="007307A8" w:rsidP="005A1272">
            <w:r w:rsidRPr="00931C08">
              <w:t>2</w:t>
            </w:r>
          </w:p>
        </w:tc>
        <w:tc>
          <w:tcPr>
            <w:tcW w:w="5518" w:type="dxa"/>
          </w:tcPr>
          <w:p w14:paraId="7F962BEF" w14:textId="52D646EA" w:rsidR="007307A8" w:rsidRPr="00931C08" w:rsidRDefault="007307A8" w:rsidP="005A1272">
            <w:proofErr w:type="spellStart"/>
            <w:r w:rsidRPr="00931C08">
              <w:t>Has</w:t>
            </w:r>
            <w:r w:rsidR="00C678A2">
              <w:t>z</w:t>
            </w:r>
            <w:r w:rsidRPr="00931C08">
              <w:t>owanie</w:t>
            </w:r>
            <w:proofErr w:type="spellEnd"/>
            <w:r w:rsidRPr="00931C08">
              <w:t xml:space="preserve"> wrażliwych danych </w:t>
            </w:r>
          </w:p>
        </w:tc>
        <w:tc>
          <w:tcPr>
            <w:tcW w:w="3117" w:type="dxa"/>
          </w:tcPr>
          <w:p w14:paraId="3F2063AA" w14:textId="103B17AE" w:rsidR="007307A8" w:rsidRPr="00931C08" w:rsidRDefault="007307A8" w:rsidP="005A1272">
            <w:r w:rsidRPr="00931C08">
              <w:t>Wysoki</w:t>
            </w:r>
          </w:p>
        </w:tc>
      </w:tr>
      <w:tr w:rsidR="007307A8" w:rsidRPr="00931C08" w14:paraId="55E102EE" w14:textId="77777777" w:rsidTr="00784A36">
        <w:trPr>
          <w:jc w:val="center"/>
        </w:trPr>
        <w:tc>
          <w:tcPr>
            <w:tcW w:w="715" w:type="dxa"/>
          </w:tcPr>
          <w:p w14:paraId="1E51C3B5" w14:textId="343A5AB3" w:rsidR="007307A8" w:rsidRPr="00931C08" w:rsidRDefault="007307A8" w:rsidP="005A1272">
            <w:r w:rsidRPr="00931C08">
              <w:t>3</w:t>
            </w:r>
          </w:p>
        </w:tc>
        <w:tc>
          <w:tcPr>
            <w:tcW w:w="5518" w:type="dxa"/>
          </w:tcPr>
          <w:p w14:paraId="41CDC940" w14:textId="7EB78A04" w:rsidR="007307A8" w:rsidRPr="00931C08" w:rsidRDefault="007307A8" w:rsidP="005A1272">
            <w:r w:rsidRPr="00931C08">
              <w:t xml:space="preserve">Ochrona </w:t>
            </w:r>
            <w:r w:rsidR="001D738B">
              <w:t>p</w:t>
            </w:r>
            <w:r w:rsidRPr="00931C08">
              <w:t xml:space="preserve">rzed XSS oraz SQL </w:t>
            </w:r>
            <w:r w:rsidR="001D738B" w:rsidRPr="00931C08">
              <w:t>iniekcjami</w:t>
            </w:r>
          </w:p>
        </w:tc>
        <w:tc>
          <w:tcPr>
            <w:tcW w:w="3117" w:type="dxa"/>
          </w:tcPr>
          <w:p w14:paraId="0EAE7591" w14:textId="0BC28B15" w:rsidR="007307A8" w:rsidRPr="00931C08" w:rsidRDefault="007307A8" w:rsidP="005A1272">
            <w:r w:rsidRPr="00931C08">
              <w:t>Wysoki</w:t>
            </w:r>
          </w:p>
        </w:tc>
      </w:tr>
      <w:tr w:rsidR="007307A8" w:rsidRPr="00931C08" w14:paraId="0946218C" w14:textId="77777777" w:rsidTr="00784A36">
        <w:trPr>
          <w:jc w:val="center"/>
        </w:trPr>
        <w:tc>
          <w:tcPr>
            <w:tcW w:w="715" w:type="dxa"/>
          </w:tcPr>
          <w:p w14:paraId="0202212F" w14:textId="6281BB11" w:rsidR="007307A8" w:rsidRPr="00931C08" w:rsidRDefault="007307A8" w:rsidP="005A1272">
            <w:r w:rsidRPr="00931C08">
              <w:t>4</w:t>
            </w:r>
          </w:p>
        </w:tc>
        <w:tc>
          <w:tcPr>
            <w:tcW w:w="5518" w:type="dxa"/>
          </w:tcPr>
          <w:p w14:paraId="26BFABD1" w14:textId="55F449F3" w:rsidR="007307A8" w:rsidRPr="00931C08" w:rsidRDefault="001B2748" w:rsidP="005A1272">
            <w:r>
              <w:t>System powinien być skalowany</w:t>
            </w:r>
          </w:p>
        </w:tc>
        <w:tc>
          <w:tcPr>
            <w:tcW w:w="3117" w:type="dxa"/>
          </w:tcPr>
          <w:p w14:paraId="222F3D0F" w14:textId="311B21EC" w:rsidR="007307A8" w:rsidRPr="00931C08" w:rsidRDefault="001B2748" w:rsidP="005A1272">
            <w:r>
              <w:t>Średni</w:t>
            </w:r>
          </w:p>
        </w:tc>
      </w:tr>
      <w:tr w:rsidR="001B2748" w:rsidRPr="00931C08" w14:paraId="2FFE03E2" w14:textId="77777777" w:rsidTr="00784A36">
        <w:trPr>
          <w:jc w:val="center"/>
        </w:trPr>
        <w:tc>
          <w:tcPr>
            <w:tcW w:w="715" w:type="dxa"/>
          </w:tcPr>
          <w:p w14:paraId="41635305" w14:textId="3EE7C7BF" w:rsidR="001B2748" w:rsidRPr="00931C08" w:rsidRDefault="001B2748" w:rsidP="005A1272">
            <w:r>
              <w:lastRenderedPageBreak/>
              <w:t>5</w:t>
            </w:r>
          </w:p>
        </w:tc>
        <w:tc>
          <w:tcPr>
            <w:tcW w:w="5518" w:type="dxa"/>
          </w:tcPr>
          <w:p w14:paraId="1A74B232" w14:textId="4F28FC92" w:rsidR="001B2748" w:rsidRDefault="001B2748" w:rsidP="005A1272">
            <w:r>
              <w:t>Aplikacja powinna być dostępna dla użytkowników przeglądarek</w:t>
            </w:r>
            <w:r w:rsidR="00A32822">
              <w:t xml:space="preserve"> Android, iOS</w:t>
            </w:r>
            <w:r>
              <w:t xml:space="preserve"> Google Chrome</w:t>
            </w:r>
            <w:r w:rsidR="00A32822">
              <w:t xml:space="preserve"> oraz</w:t>
            </w:r>
            <w:r>
              <w:t xml:space="preserve"> Mozilla </w:t>
            </w:r>
            <w:proofErr w:type="spellStart"/>
            <w:r>
              <w:t>Firefox</w:t>
            </w:r>
            <w:proofErr w:type="spellEnd"/>
            <w:r w:rsidR="00A32822">
              <w:t>.</w:t>
            </w:r>
          </w:p>
        </w:tc>
        <w:tc>
          <w:tcPr>
            <w:tcW w:w="3117" w:type="dxa"/>
          </w:tcPr>
          <w:p w14:paraId="09E4F7AB" w14:textId="54A08701" w:rsidR="001B2748" w:rsidRDefault="00312AA1" w:rsidP="005A1272">
            <w:r>
              <w:t>Średni</w:t>
            </w:r>
          </w:p>
        </w:tc>
      </w:tr>
    </w:tbl>
    <w:p w14:paraId="37948636" w14:textId="77777777" w:rsidR="00902865" w:rsidRPr="00931C08" w:rsidRDefault="00902865" w:rsidP="00EF6332">
      <w:pPr>
        <w:spacing w:after="240"/>
        <w:jc w:val="center"/>
        <w:rPr>
          <w:sz w:val="20"/>
          <w:szCs w:val="18"/>
        </w:rPr>
      </w:pPr>
      <w:r w:rsidRPr="00931C08">
        <w:rPr>
          <w:sz w:val="20"/>
          <w:szCs w:val="18"/>
        </w:rPr>
        <w:t>Źródło: Opracowanie własne</w:t>
      </w:r>
    </w:p>
    <w:p w14:paraId="2162EEF4" w14:textId="79142FC3" w:rsidR="00FF1877" w:rsidRPr="00C75DBB" w:rsidRDefault="00EA764D" w:rsidP="004F5EF0">
      <w:pPr>
        <w:pStyle w:val="Nagwek3"/>
        <w:spacing w:before="0"/>
        <w:ind w:left="360" w:hanging="360"/>
      </w:pPr>
      <w:r>
        <w:t xml:space="preserve"> </w:t>
      </w:r>
      <w:bookmarkStart w:id="247" w:name="_Toc103343212"/>
      <w:r w:rsidR="00C16E9B" w:rsidRPr="00C75DBB">
        <w:t>Diagram przypadków użycia</w:t>
      </w:r>
      <w:bookmarkEnd w:id="247"/>
    </w:p>
    <w:p w14:paraId="6C2408AE" w14:textId="2618E806" w:rsidR="00F6233E" w:rsidRDefault="00CF08A1" w:rsidP="00CF08A1">
      <w:r>
        <w:t>W następnej kolejności projektowania aplikacji został opracowany diagram przypadków użyci</w:t>
      </w:r>
      <w:r w:rsidR="0011287A">
        <w:t>a</w:t>
      </w:r>
      <w:r>
        <w:t>,</w:t>
      </w:r>
      <w:r w:rsidR="00466097">
        <w:t xml:space="preserve"> </w:t>
      </w:r>
      <w:r>
        <w:t>który jest bardzo ważnym elementem procesu projektowania aplikacji, ponieważ wizualizuje</w:t>
      </w:r>
      <w:r w:rsidR="00466097">
        <w:t xml:space="preserve"> </w:t>
      </w:r>
      <w:r>
        <w:t>wszystkie przypadki, które muszą być uwzględnione podczas kolejnych etapów projektowania oraz</w:t>
      </w:r>
      <w:r w:rsidR="00466097">
        <w:t xml:space="preserve"> </w:t>
      </w:r>
      <w:r>
        <w:t>podczas procesu implementacji rozwiązania</w:t>
      </w:r>
      <w:r w:rsidR="00466097">
        <w:t>.</w:t>
      </w:r>
    </w:p>
    <w:p w14:paraId="314D1BBB" w14:textId="39F9D33A" w:rsidR="00C75DBB" w:rsidRDefault="004F52AD" w:rsidP="00B222DF">
      <w:pPr>
        <w:ind w:firstLine="360"/>
      </w:pPr>
      <w:r>
        <w:t>Diagram przedstawia możliwe interakcje końcowego użytkownika z aplikacj</w:t>
      </w:r>
      <w:r w:rsidR="000408C7">
        <w:t>ą</w:t>
      </w:r>
      <w:r>
        <w:t xml:space="preserve">. W tym przypadku zostały zdefiniowane </w:t>
      </w:r>
      <w:r w:rsidR="003514BB">
        <w:t xml:space="preserve">trzy </w:t>
      </w:r>
      <w:r>
        <w:t>aktorzy któr</w:t>
      </w:r>
      <w:r w:rsidR="003514BB">
        <w:t>zy</w:t>
      </w:r>
      <w:r>
        <w:t xml:space="preserve"> reprezentują poruszania</w:t>
      </w:r>
      <w:r w:rsidR="003514BB">
        <w:t xml:space="preserve"> użytkownika</w:t>
      </w:r>
      <w:r w:rsidR="00466D9A">
        <w:t xml:space="preserve"> zalogowanego, administratora</w:t>
      </w:r>
      <w:r w:rsidR="003514BB">
        <w:t xml:space="preserve"> oraz </w:t>
      </w:r>
      <w:r>
        <w:t>gościa.</w:t>
      </w:r>
    </w:p>
    <w:p w14:paraId="6C527A25" w14:textId="45859905" w:rsidR="00C75DBB" w:rsidRDefault="004F52AD" w:rsidP="00B222DF">
      <w:pPr>
        <w:ind w:firstLine="360"/>
      </w:pPr>
      <w:r>
        <w:t>Użytkowni</w:t>
      </w:r>
      <w:ins w:id="248" w:author="Yurii Shchehliuk" w:date="2022-05-09T21:00:00Z">
        <w:r w:rsidR="00E63823">
          <w:t>cy</w:t>
        </w:r>
      </w:ins>
      <w:del w:id="249" w:author="Yurii Shchehliuk" w:date="2022-05-09T21:00:00Z">
        <w:r w:rsidDel="00E63823">
          <w:delText>k</w:delText>
        </w:r>
      </w:del>
      <w:r>
        <w:t xml:space="preserve"> ma</w:t>
      </w:r>
      <w:ins w:id="250" w:author="Yurii Shchehliuk" w:date="2022-05-09T21:00:00Z">
        <w:r w:rsidR="00E63823">
          <w:t>ją</w:t>
        </w:r>
      </w:ins>
      <w:r>
        <w:t xml:space="preserve"> dostęp do funkcji aplikacji jak z wersji mobilnej tak i webowej</w:t>
      </w:r>
      <w:ins w:id="251" w:author="Yurii Shchehliuk" w:date="2022-05-09T21:00:00Z">
        <w:r w:rsidR="006E0CC7">
          <w:t xml:space="preserve"> ale administratorskie </w:t>
        </w:r>
      </w:ins>
      <w:ins w:id="252" w:author="Yurii Shchehliuk" w:date="2022-05-09T21:01:00Z">
        <w:r w:rsidR="006E0CC7">
          <w:t>narzędzia dostępne tylko z przeglądarki</w:t>
        </w:r>
      </w:ins>
      <w:r>
        <w:t xml:space="preserve">. </w:t>
      </w:r>
      <w:r w:rsidR="00EE09BE">
        <w:t>Przed lub p</w:t>
      </w:r>
      <w:r>
        <w:t>o założeniu</w:t>
      </w:r>
      <w:r w:rsidR="00EE09BE">
        <w:t xml:space="preserve"> konta</w:t>
      </w:r>
      <w:r>
        <w:t xml:space="preserve"> użytkownik</w:t>
      </w:r>
      <w:r w:rsidR="00EE09BE">
        <w:t xml:space="preserve"> może działać z menu restauracji ale złożyć zamówienie lub zarezerwować miejsce można dopiero po zalogowaniu się. Po dokonaniu transakcji jest możliwość zostawiania opinii lub komunikacji z</w:t>
      </w:r>
      <w:del w:id="253" w:author="Yurii Shchehliuk" w:date="2022-05-09T21:01:00Z">
        <w:r w:rsidR="00805211" w:rsidDel="004F254D">
          <w:delText> </w:delText>
        </w:r>
      </w:del>
      <w:ins w:id="254" w:author="Yurii Shchehliuk" w:date="2022-05-09T21:01:00Z">
        <w:r w:rsidR="004F254D">
          <w:t xml:space="preserve"> </w:t>
        </w:r>
      </w:ins>
      <w:r w:rsidR="00EE09BE">
        <w:t>tym miejscem publicznym</w:t>
      </w:r>
      <w:r w:rsidR="00FA0DAD">
        <w:t>.</w:t>
      </w:r>
    </w:p>
    <w:p w14:paraId="118DC97F" w14:textId="3127DEB2" w:rsidR="00EE09BE" w:rsidRPr="00FB1CD0" w:rsidRDefault="00EE09BE" w:rsidP="00B222DF">
      <w:pPr>
        <w:ind w:firstLine="360"/>
        <w:rPr>
          <w:lang w:val="uk-UA"/>
        </w:rPr>
      </w:pPr>
      <w:r>
        <w:t xml:space="preserve">Administrator zarządza </w:t>
      </w:r>
      <w:r w:rsidR="00BF0F43">
        <w:t>jednostkami bazodanowymi oraz zamówieniami. Mo</w:t>
      </w:r>
      <w:r w:rsidR="00F241F1">
        <w:t>że</w:t>
      </w:r>
      <w:r w:rsidR="00BF0F43">
        <w:t xml:space="preserve"> wyliczyć</w:t>
      </w:r>
      <w:del w:id="255" w:author="Yurii Shchehliuk" w:date="2022-05-09T21:02:00Z">
        <w:r w:rsidR="00BF0F43" w:rsidDel="001A5672">
          <w:delText xml:space="preserve"> ilość,</w:delText>
        </w:r>
      </w:del>
      <w:r w:rsidR="00BF0F43">
        <w:t xml:space="preserve"> sumę</w:t>
      </w:r>
      <w:ins w:id="256" w:author="Yurii Shchehliuk" w:date="2022-05-09T21:02:00Z">
        <w:r w:rsidR="001A5672">
          <w:t>, ilość</w:t>
        </w:r>
      </w:ins>
      <w:r w:rsidR="00BF0F43">
        <w:t xml:space="preserve"> lub usunąć niezrealizowane zamówieni</w:t>
      </w:r>
      <w:del w:id="257" w:author="Yurii Shchehliuk" w:date="2022-05-09T21:01:00Z">
        <w:r w:rsidR="00BF0F43" w:rsidDel="00A34027">
          <w:delText>e</w:delText>
        </w:r>
      </w:del>
      <w:ins w:id="258" w:author="Yurii Shchehliuk" w:date="2022-05-09T21:01:00Z">
        <w:r w:rsidR="00A34027">
          <w:t>a</w:t>
        </w:r>
      </w:ins>
      <w:r w:rsidR="00BF0F43">
        <w:t xml:space="preserve"> ale najważniejszym jest możliwość wyeksportowania do pliku .JSON by inny program mógł odczytać </w:t>
      </w:r>
      <w:r w:rsidR="00CE6008">
        <w:t xml:space="preserve">te </w:t>
      </w:r>
      <w:r w:rsidR="00BF0F43">
        <w:t xml:space="preserve">dane i </w:t>
      </w:r>
      <w:r w:rsidR="003A019C">
        <w:t>wy</w:t>
      </w:r>
      <w:r w:rsidR="00BF0F43">
        <w:t>generować raport lub inne działania z systemem ERP</w:t>
      </w:r>
      <w:r w:rsidR="00C04739">
        <w:t xml:space="preserve"> (</w:t>
      </w:r>
      <w:r w:rsidR="00C04739" w:rsidRPr="00784A36">
        <w:rPr>
          <w:i/>
          <w:iCs/>
        </w:rPr>
        <w:t xml:space="preserve">ang. Enterprise </w:t>
      </w:r>
      <w:proofErr w:type="spellStart"/>
      <w:r w:rsidR="00C04739" w:rsidRPr="00784A36">
        <w:rPr>
          <w:i/>
          <w:iCs/>
        </w:rPr>
        <w:t>resource</w:t>
      </w:r>
      <w:proofErr w:type="spellEnd"/>
      <w:r w:rsidR="00C04739" w:rsidRPr="00784A36">
        <w:rPr>
          <w:i/>
          <w:iCs/>
        </w:rPr>
        <w:t xml:space="preserve"> </w:t>
      </w:r>
      <w:proofErr w:type="spellStart"/>
      <w:r w:rsidR="00C04739" w:rsidRPr="00784A36">
        <w:rPr>
          <w:i/>
          <w:iCs/>
        </w:rPr>
        <w:t>planning</w:t>
      </w:r>
      <w:proofErr w:type="spellEnd"/>
      <w:r w:rsidR="00C04739">
        <w:t>)</w:t>
      </w:r>
      <w:r w:rsidR="00BF0F43">
        <w:t>.</w:t>
      </w:r>
      <w:r w:rsidR="00643A28">
        <w:t xml:space="preserve"> Poniżej przedstawiony diagram przypadków użycia, który pokazuje </w:t>
      </w:r>
      <w:r w:rsidR="00216D2A">
        <w:t>interakcję</w:t>
      </w:r>
      <w:r w:rsidR="00CE6008" w:rsidRPr="00CE6008">
        <w:t xml:space="preserve"> </w:t>
      </w:r>
      <w:r w:rsidR="00CE6008">
        <w:t>użytkownika z systemem</w:t>
      </w:r>
      <w:r w:rsidR="007F78FE">
        <w:t>.</w:t>
      </w:r>
    </w:p>
    <w:p w14:paraId="35531212" w14:textId="2489F729" w:rsidR="00D2505B" w:rsidRPr="00E22024" w:rsidRDefault="00CE3B7D" w:rsidP="0067774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9AB280F" wp14:editId="0094FBDE">
            <wp:extent cx="5889936" cy="6050752"/>
            <wp:effectExtent l="0" t="0" r="0" b="762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400" cy="611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287B1" w14:textId="591B280D" w:rsidR="00F6233E" w:rsidRPr="004F5EF0" w:rsidRDefault="00D2505B">
      <w:pPr>
        <w:pStyle w:val="Legenda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FA4752">
        <w:rPr>
          <w:i w:val="0"/>
          <w:iCs w:val="0"/>
          <w:noProof/>
          <w:sz w:val="20"/>
          <w:szCs w:val="20"/>
        </w:rPr>
        <w:t>14</w:t>
      </w:r>
      <w:r w:rsidRPr="004F5EF0">
        <w:rPr>
          <w:i w:val="0"/>
          <w:iCs w:val="0"/>
          <w:sz w:val="20"/>
          <w:szCs w:val="20"/>
        </w:rPr>
        <w:fldChar w:fldCharType="end"/>
      </w:r>
      <w:r w:rsidR="00D74BDE" w:rsidRPr="004F5EF0">
        <w:rPr>
          <w:i w:val="0"/>
          <w:iCs w:val="0"/>
          <w:sz w:val="20"/>
          <w:szCs w:val="20"/>
        </w:rPr>
        <w:t xml:space="preserve"> Diagram przypadków użycia </w:t>
      </w:r>
      <w:r w:rsidR="00D74BDE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4C774931" w14:textId="6134F006" w:rsidR="00C75DBB" w:rsidRPr="00926F0A" w:rsidRDefault="00C75DBB" w:rsidP="00C75DBB">
      <w:r>
        <w:t xml:space="preserve">Poniżej </w:t>
      </w:r>
      <w:r w:rsidR="005B5045">
        <w:t xml:space="preserve">jest </w:t>
      </w:r>
      <w:r>
        <w:t>pokazany diagram sekwencji na podstawie analizy wymagań projektowych oraz diagramu przypadków użycia</w:t>
      </w:r>
      <w:r w:rsidR="00346960">
        <w:t>,</w:t>
      </w:r>
      <w:r>
        <w:t xml:space="preserve"> który reprezentuje komunikację między systemami. Pokazano proces </w:t>
      </w:r>
      <w:r w:rsidR="00301EE5">
        <w:t>interakcji</w:t>
      </w:r>
      <w:r>
        <w:t xml:space="preserve"> użytkownika z aplikacją oraz reakcję systemu na jego działania.</w:t>
      </w:r>
    </w:p>
    <w:p w14:paraId="65B4FB40" w14:textId="77777777" w:rsidR="00F46DD0" w:rsidRDefault="00C75DBB" w:rsidP="009F4AB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D392717" wp14:editId="349D63DD">
            <wp:extent cx="5943600" cy="4140835"/>
            <wp:effectExtent l="0" t="0" r="0" b="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CF329" w14:textId="0E9DFB0B" w:rsidR="00C75DBB" w:rsidRPr="004F5EF0" w:rsidRDefault="00F46DD0">
      <w:pPr>
        <w:pStyle w:val="Legenda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FA4752">
        <w:rPr>
          <w:i w:val="0"/>
          <w:iCs w:val="0"/>
          <w:noProof/>
          <w:sz w:val="20"/>
          <w:szCs w:val="20"/>
        </w:rPr>
        <w:t>15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</w:t>
      </w:r>
      <w:r w:rsidR="00C75DBB" w:rsidRPr="004F5EF0">
        <w:rPr>
          <w:i w:val="0"/>
          <w:iCs w:val="0"/>
          <w:sz w:val="20"/>
          <w:szCs w:val="20"/>
        </w:rPr>
        <w:t>Diagram sekwencji systemu</w:t>
      </w:r>
      <w:r w:rsidR="00C75DBB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343BB90A" w14:textId="19F45EA5" w:rsidR="00945889" w:rsidRPr="00181CDE" w:rsidRDefault="00CF709A" w:rsidP="004F5EF0">
      <w:pPr>
        <w:pStyle w:val="Nagwek3"/>
        <w:ind w:left="360" w:hanging="360"/>
      </w:pPr>
      <w:r>
        <w:t xml:space="preserve"> </w:t>
      </w:r>
      <w:bookmarkStart w:id="259" w:name="_Toc103343213"/>
      <w:r w:rsidR="00945889" w:rsidRPr="00181CDE">
        <w:t>Prototypy interfejsu</w:t>
      </w:r>
      <w:bookmarkEnd w:id="259"/>
    </w:p>
    <w:p w14:paraId="34798868" w14:textId="48B62676" w:rsidR="003A53F8" w:rsidRDefault="00906BCE" w:rsidP="003A53F8">
      <w:r>
        <w:t>Interfejs</w:t>
      </w:r>
      <w:r w:rsidR="00EA244F">
        <w:t xml:space="preserve"> w większym stopniu jest związany z designem. Właśnie te dwa pojęcia </w:t>
      </w:r>
      <w:r w:rsidR="00181CDE">
        <w:t>są definiowane</w:t>
      </w:r>
      <w:r w:rsidR="00EA244F">
        <w:t xml:space="preserve"> </w:t>
      </w:r>
      <w:r w:rsidR="008A0DAE">
        <w:t>za pomocą terminologii</w:t>
      </w:r>
      <w:r w:rsidR="00EA244F">
        <w:t xml:space="preserve"> </w:t>
      </w:r>
      <w:r w:rsidR="008A0DAE">
        <w:t>UI / UX</w:t>
      </w:r>
      <w:r w:rsidR="00EA244F">
        <w:t>.</w:t>
      </w:r>
      <w:r w:rsidR="00001573">
        <w:t xml:space="preserve"> Ładny interfejs użytkownika nie oznacza intuitywnoś</w:t>
      </w:r>
      <w:r w:rsidR="00B222DF">
        <w:t>ci.</w:t>
      </w:r>
      <w:r w:rsidR="00001573">
        <w:t xml:space="preserve"> </w:t>
      </w:r>
      <w:r w:rsidR="00B222DF">
        <w:t>T</w:t>
      </w:r>
      <w:r w:rsidR="00001573">
        <w:t xml:space="preserve">ym się zajmuje UX designer. A intuitywność w aplikacjach oznacza jak szybko użytkownik zrozumie </w:t>
      </w:r>
      <w:r w:rsidR="00D92FFB">
        <w:t xml:space="preserve">jego </w:t>
      </w:r>
      <w:r w:rsidR="00001573">
        <w:t>działanie</w:t>
      </w:r>
      <w:r w:rsidR="00D92FFB">
        <w:t>.</w:t>
      </w:r>
    </w:p>
    <w:p w14:paraId="3DA36789" w14:textId="40B41981" w:rsidR="00FA5C0D" w:rsidRDefault="00BD7EB4" w:rsidP="00B222DF">
      <w:pPr>
        <w:ind w:firstLine="360"/>
      </w:pPr>
      <w:r>
        <w:t>W projektowaniu interfejsu dość ważne jest zachowywanie logiczne, warto też korzystać z odpowiednich ikonek oraz kolorów. Tak</w:t>
      </w:r>
      <w:r w:rsidR="007378BC">
        <w:t xml:space="preserve"> w tym projekcie</w:t>
      </w:r>
      <w:r>
        <w:t xml:space="preserve"> czarny kolor to obramowanie i treść, żółty to ostrzeżenia oraz pola do wypełnienia, niebieski oraz zielony zwykle neutralne kolory, czerwony służy do komunikowania o krytycznych sytuacjach</w:t>
      </w:r>
      <w:r w:rsidR="00C81173">
        <w:t>, a pomarańczowy to główny kolor projektu.</w:t>
      </w:r>
    </w:p>
    <w:p w14:paraId="5AA93BC0" w14:textId="0605397C" w:rsidR="00C5525F" w:rsidRDefault="00C5525F" w:rsidP="00B222DF">
      <w:pPr>
        <w:ind w:firstLine="360"/>
      </w:pPr>
      <w:r>
        <w:t>Interfejs w aplikacji mobilnej był projektowany na podstawie zwykłych XML. Takie podejście jest dość podobne do projektowania strony z wykorzystaniem HTML z jednym wyjątkiem że interfejs jest oparty o</w:t>
      </w:r>
      <w:r w:rsidR="000E3929">
        <w:t> </w:t>
      </w:r>
      <w:proofErr w:type="spellStart"/>
      <w:r>
        <w:t>Grid</w:t>
      </w:r>
      <w:proofErr w:type="spellEnd"/>
      <w:r w:rsidR="003F4134">
        <w:t xml:space="preserve"> layout</w:t>
      </w:r>
      <w:r w:rsidR="007537C3">
        <w:t xml:space="preserve">, ponieważ </w:t>
      </w:r>
      <w:proofErr w:type="spellStart"/>
      <w:r w:rsidR="007537C3">
        <w:t>responsywność</w:t>
      </w:r>
      <w:proofErr w:type="spellEnd"/>
      <w:r w:rsidR="00796080">
        <w:t xml:space="preserve"> aplikacji mobilnych</w:t>
      </w:r>
      <w:r w:rsidR="007537C3">
        <w:t xml:space="preserve"> bardziej statyczn</w:t>
      </w:r>
      <w:r w:rsidR="00796080">
        <w:t>a</w:t>
      </w:r>
      <w:r w:rsidR="007537C3">
        <w:t>.</w:t>
      </w:r>
      <w:r w:rsidR="00D24E61">
        <w:t xml:space="preserve"> </w:t>
      </w:r>
    </w:p>
    <w:p w14:paraId="57894AD0" w14:textId="77777777" w:rsidR="002F19ED" w:rsidRDefault="00502B30">
      <w:pPr>
        <w:keepNext/>
        <w:ind w:firstLine="720"/>
        <w:jc w:val="center"/>
      </w:pPr>
      <w:r>
        <w:rPr>
          <w:noProof/>
        </w:rPr>
        <w:lastRenderedPageBreak/>
        <w:drawing>
          <wp:inline distT="0" distB="0" distL="0" distR="0" wp14:anchorId="2FDD4654" wp14:editId="5EAE9072">
            <wp:extent cx="3070860" cy="4305300"/>
            <wp:effectExtent l="0" t="0" r="0" b="0"/>
            <wp:docPr id="20" name="Picture 20" descr="Shape, rectangle,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hape, rectangle, squar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3F26D" w14:textId="227B3AE3" w:rsidR="00502B30" w:rsidRPr="004F5EF0" w:rsidRDefault="002F19ED" w:rsidP="00502B30">
      <w:pPr>
        <w:pStyle w:val="Legenda"/>
        <w:jc w:val="center"/>
        <w:rPr>
          <w:i w:val="0"/>
          <w:iCs w:val="0"/>
          <w:noProof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FA4752">
        <w:rPr>
          <w:i w:val="0"/>
          <w:iCs w:val="0"/>
          <w:noProof/>
          <w:sz w:val="20"/>
          <w:szCs w:val="20"/>
        </w:rPr>
        <w:t>16</w:t>
      </w:r>
      <w:r w:rsidRPr="004F5EF0">
        <w:rPr>
          <w:i w:val="0"/>
          <w:iCs w:val="0"/>
          <w:sz w:val="20"/>
          <w:szCs w:val="20"/>
        </w:rPr>
        <w:fldChar w:fldCharType="end"/>
      </w:r>
      <w:r w:rsidR="00502B30" w:rsidRPr="004F5EF0">
        <w:rPr>
          <w:i w:val="0"/>
          <w:iCs w:val="0"/>
          <w:sz w:val="20"/>
          <w:szCs w:val="20"/>
        </w:rPr>
        <w:t xml:space="preserve"> </w:t>
      </w:r>
      <w:r w:rsidR="00397A9E" w:rsidRPr="004F5EF0">
        <w:rPr>
          <w:i w:val="0"/>
          <w:iCs w:val="0"/>
          <w:sz w:val="20"/>
          <w:szCs w:val="20"/>
        </w:rPr>
        <w:t>Makiet</w:t>
      </w:r>
      <w:r w:rsidR="00E5154E">
        <w:rPr>
          <w:i w:val="0"/>
          <w:iCs w:val="0"/>
          <w:sz w:val="20"/>
          <w:szCs w:val="20"/>
        </w:rPr>
        <w:t>a</w:t>
      </w:r>
      <w:r w:rsidR="00397A9E" w:rsidRPr="004F5EF0">
        <w:rPr>
          <w:i w:val="0"/>
          <w:iCs w:val="0"/>
          <w:sz w:val="20"/>
          <w:szCs w:val="20"/>
        </w:rPr>
        <w:t xml:space="preserve"> </w:t>
      </w:r>
      <w:r w:rsidR="00502B30" w:rsidRPr="004F5EF0">
        <w:rPr>
          <w:i w:val="0"/>
          <w:iCs w:val="0"/>
          <w:noProof/>
          <w:sz w:val="20"/>
          <w:szCs w:val="20"/>
        </w:rPr>
        <w:t>interfejsu aplikacji mobilnej</w:t>
      </w:r>
      <w:r w:rsidR="00502B30" w:rsidRPr="004F5EF0">
        <w:rPr>
          <w:i w:val="0"/>
          <w:iCs w:val="0"/>
          <w:noProof/>
          <w:sz w:val="20"/>
          <w:szCs w:val="20"/>
        </w:rPr>
        <w:br/>
        <w:t>Źródło: opracowanie własne</w:t>
      </w:r>
    </w:p>
    <w:p w14:paraId="19B526BF" w14:textId="584352B0" w:rsidR="007B7D8D" w:rsidRDefault="00D24E61" w:rsidP="007B7D8D">
      <w:r>
        <w:t>Opierając się na powyższy</w:t>
      </w:r>
      <w:r w:rsidR="00E5154E">
        <w:t>m</w:t>
      </w:r>
      <w:r>
        <w:t xml:space="preserve"> prototyp</w:t>
      </w:r>
      <w:r w:rsidR="00E5154E">
        <w:t>ie</w:t>
      </w:r>
      <w:r>
        <w:t xml:space="preserve"> był</w:t>
      </w:r>
      <w:r w:rsidR="00FA75C7">
        <w:t xml:space="preserve">a stworzona aplikacja mobilna z </w:t>
      </w:r>
      <w:proofErr w:type="spellStart"/>
      <w:r w:rsidR="00C17C27">
        <w:t>lebelkami</w:t>
      </w:r>
      <w:proofErr w:type="spellEnd"/>
      <w:r w:rsidR="00E46CD4">
        <w:t xml:space="preserve"> do</w:t>
      </w:r>
      <w:r w:rsidR="00C17C27">
        <w:t xml:space="preserve"> </w:t>
      </w:r>
      <w:r w:rsidR="00FA75C7">
        <w:t>rysunków, czyli w karu</w:t>
      </w:r>
      <w:r w:rsidR="00904E3F">
        <w:t>z</w:t>
      </w:r>
      <w:r w:rsidR="00FA75C7">
        <w:t xml:space="preserve">eli </w:t>
      </w:r>
      <w:r w:rsidR="00E5154E">
        <w:t xml:space="preserve">znajdują </w:t>
      </w:r>
      <w:r w:rsidR="00FA75C7">
        <w:t>się kategorie menu, a niżej lista popularnych pojedynczych produktów.</w:t>
      </w:r>
    </w:p>
    <w:p w14:paraId="4001E8C6" w14:textId="4DA3B346" w:rsidR="00CF7EEB" w:rsidRDefault="006F7624">
      <w:pPr>
        <w:keepNext/>
        <w:jc w:val="center"/>
      </w:pPr>
      <w:r w:rsidRPr="00873BD2">
        <w:rPr>
          <w:noProof/>
        </w:rPr>
        <w:lastRenderedPageBreak/>
        <w:drawing>
          <wp:inline distT="0" distB="0" distL="0" distR="0" wp14:anchorId="1AB53E53" wp14:editId="3AF0AE92">
            <wp:extent cx="2315807" cy="4759960"/>
            <wp:effectExtent l="0" t="0" r="8890" b="2540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26141" cy="47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C55E" w14:textId="23C7BA82" w:rsidR="00D24E61" w:rsidRPr="004F5EF0" w:rsidRDefault="00CF7EEB" w:rsidP="00D24E61">
      <w:pPr>
        <w:pStyle w:val="Legenda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FA4752">
        <w:rPr>
          <w:i w:val="0"/>
          <w:iCs w:val="0"/>
          <w:noProof/>
          <w:sz w:val="20"/>
          <w:szCs w:val="20"/>
        </w:rPr>
        <w:t>17</w:t>
      </w:r>
      <w:r w:rsidRPr="004F5EF0">
        <w:rPr>
          <w:i w:val="0"/>
          <w:iCs w:val="0"/>
          <w:sz w:val="20"/>
          <w:szCs w:val="20"/>
        </w:rPr>
        <w:fldChar w:fldCharType="end"/>
      </w:r>
      <w:r w:rsidR="00D24E61" w:rsidRPr="004F5EF0">
        <w:rPr>
          <w:i w:val="0"/>
          <w:iCs w:val="0"/>
          <w:sz w:val="20"/>
          <w:szCs w:val="20"/>
        </w:rPr>
        <w:t xml:space="preserve"> </w:t>
      </w:r>
      <w:r w:rsidR="00397A9E" w:rsidRPr="004F5EF0">
        <w:rPr>
          <w:i w:val="0"/>
          <w:iCs w:val="0"/>
          <w:sz w:val="20"/>
          <w:szCs w:val="20"/>
        </w:rPr>
        <w:t>Prototyp interfejsu użytkownika</w:t>
      </w:r>
      <w:r w:rsidR="00397A9E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2A7EB315" w14:textId="7BFC78A6" w:rsidR="00D24E61" w:rsidRPr="00BE1547" w:rsidRDefault="002836AD" w:rsidP="00D24E61">
      <w:r>
        <w:t xml:space="preserve">Został </w:t>
      </w:r>
      <w:r w:rsidR="00BE1547">
        <w:t xml:space="preserve">dodany też banner by zrobić aplikację przyjemniejszą wizualnie. </w:t>
      </w:r>
      <w:r w:rsidR="00D24E61">
        <w:t>Pod kątem tego</w:t>
      </w:r>
      <w:r w:rsidR="000F03AE">
        <w:t>,</w:t>
      </w:r>
      <w:r w:rsidR="00D24E61">
        <w:t xml:space="preserve"> że aplikacja</w:t>
      </w:r>
      <w:r w:rsidR="00BE1547">
        <w:t xml:space="preserve"> mobilna jest podobna do aplikacji webowej</w:t>
      </w:r>
      <w:r w:rsidR="00D24E61">
        <w:t xml:space="preserve">, prototyp interfejsu wygląda dość podobnie, dzięki </w:t>
      </w:r>
      <w:r w:rsidR="00BE1547">
        <w:t xml:space="preserve">czemu </w:t>
      </w:r>
      <w:r w:rsidR="00D24E61">
        <w:t xml:space="preserve">zmiana sposobu korzystania nie będzie zaskoczeniem. </w:t>
      </w:r>
      <w:r w:rsidR="00CB5360">
        <w:t xml:space="preserve">Na </w:t>
      </w:r>
      <w:r w:rsidR="00FA2945">
        <w:t>R</w:t>
      </w:r>
      <w:r w:rsidR="00CB5360">
        <w:t>ys</w:t>
      </w:r>
      <w:r w:rsidR="005B02BF">
        <w:t>.</w:t>
      </w:r>
      <w:r w:rsidR="00CB5360">
        <w:t xml:space="preserve"> </w:t>
      </w:r>
      <w:r w:rsidR="005B02BF">
        <w:t>18</w:t>
      </w:r>
      <w:r w:rsidR="00FA75C7">
        <w:t xml:space="preserve"> </w:t>
      </w:r>
      <w:r w:rsidR="001D7A45">
        <w:t xml:space="preserve">jest </w:t>
      </w:r>
      <w:r w:rsidR="00CB5360">
        <w:t>przedstawiony prototyp interfejsu aplikacji webowej</w:t>
      </w:r>
      <w:r w:rsidR="00963F40">
        <w:t>.</w:t>
      </w:r>
    </w:p>
    <w:p w14:paraId="53D84292" w14:textId="77777777" w:rsidR="00D24E61" w:rsidRPr="00D24E61" w:rsidRDefault="00D24E61"/>
    <w:p w14:paraId="3BFF98B0" w14:textId="77777777" w:rsidR="00315146" w:rsidRDefault="00DD1343" w:rsidP="00784A36">
      <w:pPr>
        <w:keepNext/>
        <w:spacing w:before="240" w:after="240"/>
        <w:jc w:val="center"/>
      </w:pPr>
      <w:r w:rsidRPr="00DD1343">
        <w:rPr>
          <w:noProof/>
        </w:rPr>
        <w:lastRenderedPageBreak/>
        <w:drawing>
          <wp:inline distT="0" distB="0" distL="0" distR="0" wp14:anchorId="27B5F728" wp14:editId="25940916">
            <wp:extent cx="5943600" cy="2728595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1A0B0" w14:textId="48F906DC" w:rsidR="00DD1343" w:rsidRPr="004F5EF0" w:rsidRDefault="00315146">
      <w:pPr>
        <w:pStyle w:val="Legenda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FA4752">
        <w:rPr>
          <w:i w:val="0"/>
          <w:iCs w:val="0"/>
          <w:noProof/>
          <w:sz w:val="20"/>
          <w:szCs w:val="20"/>
        </w:rPr>
        <w:t>18</w:t>
      </w:r>
      <w:r w:rsidRPr="004F5EF0">
        <w:rPr>
          <w:i w:val="0"/>
          <w:iCs w:val="0"/>
          <w:sz w:val="20"/>
          <w:szCs w:val="20"/>
        </w:rPr>
        <w:fldChar w:fldCharType="end"/>
      </w:r>
      <w:r w:rsidR="00DD1343" w:rsidRPr="004F5EF0">
        <w:rPr>
          <w:i w:val="0"/>
          <w:iCs w:val="0"/>
          <w:sz w:val="20"/>
          <w:szCs w:val="20"/>
        </w:rPr>
        <w:t xml:space="preserve"> Prototyp strony internetowej</w:t>
      </w:r>
      <w:r w:rsidR="00DA71FB" w:rsidRPr="004F5EF0">
        <w:rPr>
          <w:i w:val="0"/>
          <w:iCs w:val="0"/>
          <w:sz w:val="20"/>
          <w:szCs w:val="20"/>
        </w:rPr>
        <w:t xml:space="preserve"> </w:t>
      </w:r>
      <w:r w:rsidR="00DA71FB">
        <w:rPr>
          <w:i w:val="0"/>
          <w:iCs w:val="0"/>
          <w:sz w:val="20"/>
          <w:szCs w:val="20"/>
        </w:rPr>
        <w:t>restauracji</w:t>
      </w:r>
      <w:r w:rsidR="00DD1343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2E336B6F" w14:textId="24F33B23" w:rsidR="0084374C" w:rsidRDefault="00E377A3" w:rsidP="00784A36">
      <w:pPr>
        <w:keepNext/>
        <w:rPr>
          <w:noProof/>
        </w:rPr>
      </w:pPr>
      <w:r>
        <w:t>W oparciu o prototyp interfejsu była stworzona aplikacja webowa z główną</w:t>
      </w:r>
      <w:r w:rsidR="00790B30">
        <w:t xml:space="preserve"> stroną</w:t>
      </w:r>
      <w:r>
        <w:t xml:space="preserve"> jak na Rys.19.</w:t>
      </w:r>
    </w:p>
    <w:p w14:paraId="6B85B276" w14:textId="6DECBD9F" w:rsidR="00E377A3" w:rsidRDefault="00E377A3" w:rsidP="004F5EF0">
      <w:pPr>
        <w:keepNext/>
        <w:spacing w:before="240"/>
        <w:jc w:val="center"/>
      </w:pPr>
      <w:r w:rsidRPr="007E3E49">
        <w:rPr>
          <w:noProof/>
        </w:rPr>
        <w:drawing>
          <wp:inline distT="0" distB="0" distL="0" distR="0" wp14:anchorId="470CC074" wp14:editId="3C3536D9">
            <wp:extent cx="5844303" cy="4419600"/>
            <wp:effectExtent l="0" t="0" r="4445" b="0"/>
            <wp:docPr id="6" name="Picture 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ebsite&#10;&#10;Description automatically generated"/>
                    <pic:cNvPicPr/>
                  </pic:nvPicPr>
                  <pic:blipFill rotWithShape="1">
                    <a:blip r:embed="rId32"/>
                    <a:srcRect l="22050" t="6741" r="20478"/>
                    <a:stretch/>
                  </pic:blipFill>
                  <pic:spPr bwMode="auto">
                    <a:xfrm>
                      <a:off x="0" y="0"/>
                      <a:ext cx="5866700" cy="4436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CDB0B" w14:textId="5789ED19" w:rsidR="00E377A3" w:rsidRPr="004F5EF0" w:rsidRDefault="00E377A3" w:rsidP="00E377A3">
      <w:pPr>
        <w:pStyle w:val="Legenda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FA4752">
        <w:rPr>
          <w:i w:val="0"/>
          <w:iCs w:val="0"/>
          <w:noProof/>
          <w:sz w:val="20"/>
          <w:szCs w:val="20"/>
        </w:rPr>
        <w:t>19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</w:t>
      </w:r>
      <w:r w:rsidR="000C6C11">
        <w:rPr>
          <w:i w:val="0"/>
          <w:iCs w:val="0"/>
          <w:sz w:val="20"/>
          <w:szCs w:val="20"/>
        </w:rPr>
        <w:t>G</w:t>
      </w:r>
      <w:r w:rsidRPr="004F5EF0">
        <w:rPr>
          <w:i w:val="0"/>
          <w:iCs w:val="0"/>
          <w:sz w:val="20"/>
          <w:szCs w:val="20"/>
        </w:rPr>
        <w:t>łówn</w:t>
      </w:r>
      <w:r w:rsidR="00782D61">
        <w:rPr>
          <w:i w:val="0"/>
          <w:iCs w:val="0"/>
          <w:sz w:val="20"/>
          <w:szCs w:val="20"/>
        </w:rPr>
        <w:t>a</w:t>
      </w:r>
      <w:r w:rsidRPr="004F5EF0">
        <w:rPr>
          <w:i w:val="0"/>
          <w:iCs w:val="0"/>
          <w:sz w:val="20"/>
          <w:szCs w:val="20"/>
        </w:rPr>
        <w:t xml:space="preserve"> stron</w:t>
      </w:r>
      <w:r w:rsidR="00A82CC3">
        <w:rPr>
          <w:i w:val="0"/>
          <w:iCs w:val="0"/>
          <w:sz w:val="20"/>
          <w:szCs w:val="20"/>
        </w:rPr>
        <w:t>a</w:t>
      </w:r>
      <w:r w:rsidRPr="004F5EF0">
        <w:rPr>
          <w:i w:val="0"/>
          <w:iCs w:val="0"/>
          <w:sz w:val="20"/>
          <w:szCs w:val="20"/>
        </w:rPr>
        <w:t xml:space="preserve"> aplikacji</w:t>
      </w:r>
      <w:r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70DB10BE" w14:textId="4B9715BD" w:rsidR="00701833" w:rsidRDefault="00701833" w:rsidP="00164A49">
      <w:r>
        <w:lastRenderedPageBreak/>
        <w:t xml:space="preserve">Przegląd zamówienia nieco się różni miedzy aplikacjami, </w:t>
      </w:r>
      <w:r w:rsidR="000C6C11">
        <w:t xml:space="preserve">dlatego </w:t>
      </w:r>
      <w:r>
        <w:t xml:space="preserve">w aplikacji mobilnej nie ma sensu umieszczać zdjęcia produktów, ponieważ nie będzie </w:t>
      </w:r>
      <w:r w:rsidR="002F43B9">
        <w:t>ich dobrze widać</w:t>
      </w:r>
      <w:r>
        <w:t xml:space="preserve"> </w:t>
      </w:r>
      <w:r w:rsidR="00F22618">
        <w:t xml:space="preserve">by rozwiązać ten problem </w:t>
      </w:r>
      <w:r>
        <w:t>jest dodane przekierowanie strony</w:t>
      </w:r>
      <w:r w:rsidR="00E8502C">
        <w:t xml:space="preserve"> po kliknięciu na element</w:t>
      </w:r>
      <w:r>
        <w:t xml:space="preserve"> żeby upewnić się w wyborze.</w:t>
      </w:r>
    </w:p>
    <w:p w14:paraId="59599867" w14:textId="77777777" w:rsidR="0084374C" w:rsidRDefault="0084374C" w:rsidP="009F4AB4">
      <w:pPr>
        <w:keepNext/>
        <w:jc w:val="center"/>
        <w:rPr>
          <w:noProof/>
        </w:rPr>
      </w:pPr>
    </w:p>
    <w:p w14:paraId="59F199DF" w14:textId="2194825B" w:rsidR="00701833" w:rsidRDefault="00701833" w:rsidP="009F4AB4">
      <w:pPr>
        <w:keepNext/>
        <w:jc w:val="center"/>
      </w:pPr>
      <w:r w:rsidRPr="009F4AB4">
        <w:rPr>
          <w:noProof/>
        </w:rPr>
        <w:drawing>
          <wp:inline distT="0" distB="0" distL="0" distR="0" wp14:anchorId="6AC425E2" wp14:editId="557FC424">
            <wp:extent cx="3131820" cy="6469380"/>
            <wp:effectExtent l="0" t="0" r="0" b="7620"/>
            <wp:docPr id="44" name="Picture 44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phone&#10;&#10;Description automatically generated with medium confidence"/>
                    <pic:cNvPicPr/>
                  </pic:nvPicPr>
                  <pic:blipFill rotWithShape="1">
                    <a:blip r:embed="rId33"/>
                    <a:srcRect r="2143"/>
                    <a:stretch/>
                  </pic:blipFill>
                  <pic:spPr bwMode="auto">
                    <a:xfrm>
                      <a:off x="0" y="0"/>
                      <a:ext cx="3132092" cy="6469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D5E8D" w14:textId="79560B8C" w:rsidR="00701833" w:rsidRPr="004F5EF0" w:rsidRDefault="00701833" w:rsidP="009F4AB4">
      <w:pPr>
        <w:pStyle w:val="Legenda"/>
        <w:jc w:val="center"/>
        <w:rPr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FA4752">
        <w:rPr>
          <w:i w:val="0"/>
          <w:iCs w:val="0"/>
          <w:noProof/>
          <w:sz w:val="20"/>
          <w:szCs w:val="20"/>
        </w:rPr>
        <w:t>20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Przegląd zamówienia</w:t>
      </w:r>
      <w:r w:rsidRPr="004F5EF0">
        <w:rPr>
          <w:i w:val="0"/>
          <w:iCs w:val="0"/>
          <w:noProof/>
          <w:sz w:val="20"/>
          <w:szCs w:val="20"/>
        </w:rPr>
        <w:t xml:space="preserve"> w aplikacji mobilnej</w:t>
      </w:r>
      <w:r w:rsidRPr="004F5EF0">
        <w:rPr>
          <w:i w:val="0"/>
          <w:iCs w:val="0"/>
          <w:noProof/>
          <w:sz w:val="20"/>
          <w:szCs w:val="20"/>
        </w:rPr>
        <w:br/>
        <w:t>Źródło: Opracowanie własne</w:t>
      </w:r>
    </w:p>
    <w:p w14:paraId="5289FBFA" w14:textId="77777777" w:rsidR="0084374C" w:rsidRDefault="0084374C" w:rsidP="009F4AB4">
      <w:pPr>
        <w:keepNext/>
        <w:rPr>
          <w:noProof/>
        </w:rPr>
      </w:pPr>
    </w:p>
    <w:p w14:paraId="745E8AA0" w14:textId="3F80FD80" w:rsidR="00437E28" w:rsidRDefault="00701833" w:rsidP="004F5EF0">
      <w:pPr>
        <w:keepNext/>
        <w:jc w:val="center"/>
      </w:pPr>
      <w:r w:rsidRPr="007E3E49">
        <w:rPr>
          <w:noProof/>
        </w:rPr>
        <w:drawing>
          <wp:inline distT="0" distB="0" distL="0" distR="0" wp14:anchorId="361309CA" wp14:editId="6A12551F">
            <wp:extent cx="5965615" cy="3002280"/>
            <wp:effectExtent l="0" t="0" r="0" b="7620"/>
            <wp:docPr id="33" name="Picture 3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, website&#10;&#10;Description automatically generated"/>
                    <pic:cNvPicPr/>
                  </pic:nvPicPr>
                  <pic:blipFill rotWithShape="1">
                    <a:blip r:embed="rId34"/>
                    <a:srcRect l="23205" t="10270" r="21154"/>
                    <a:stretch/>
                  </pic:blipFill>
                  <pic:spPr bwMode="auto">
                    <a:xfrm>
                      <a:off x="0" y="0"/>
                      <a:ext cx="5988239" cy="3013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95851" w14:textId="48E5EAEB" w:rsidR="00701833" w:rsidRPr="004F5EF0" w:rsidRDefault="00437E28" w:rsidP="00437E28">
      <w:pPr>
        <w:pStyle w:val="Legenda"/>
        <w:jc w:val="center"/>
        <w:rPr>
          <w:i w:val="0"/>
          <w:iCs w:val="0"/>
          <w:noProof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FA4752">
        <w:rPr>
          <w:i w:val="0"/>
          <w:iCs w:val="0"/>
          <w:noProof/>
          <w:sz w:val="20"/>
          <w:szCs w:val="20"/>
        </w:rPr>
        <w:t>21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Potwierdzenie</w:t>
      </w:r>
      <w:r w:rsidRPr="004F5EF0">
        <w:rPr>
          <w:i w:val="0"/>
          <w:iCs w:val="0"/>
          <w:noProof/>
          <w:sz w:val="20"/>
          <w:szCs w:val="20"/>
        </w:rPr>
        <w:t xml:space="preserve"> zamówienia w aplikacji webowej</w:t>
      </w:r>
      <w:r w:rsidR="00BC019D" w:rsidRPr="004F5EF0">
        <w:rPr>
          <w:i w:val="0"/>
          <w:iCs w:val="0"/>
          <w:noProof/>
          <w:sz w:val="20"/>
          <w:szCs w:val="20"/>
        </w:rPr>
        <w:br/>
        <w:t>Źródło: Opracowanie własne</w:t>
      </w:r>
    </w:p>
    <w:p w14:paraId="31160818" w14:textId="77F91CD3" w:rsidR="00E00FC8" w:rsidRPr="009F4AB4" w:rsidRDefault="00E00FC8" w:rsidP="009F4AB4">
      <w:pPr>
        <w:rPr>
          <w:i/>
          <w:iCs/>
        </w:rPr>
      </w:pPr>
      <w:r>
        <w:t>Po opłacie zamówienia możemy przejść do komunikacji z restauracją by sprawdzić stan zamówienia lub żeby dołożyć coś jeszcze itp.</w:t>
      </w:r>
      <w:r w:rsidR="006F7624" w:rsidRPr="006F7624">
        <w:t xml:space="preserve"> </w:t>
      </w:r>
    </w:p>
    <w:p w14:paraId="222F4FA5" w14:textId="77777777" w:rsidR="00E31E1B" w:rsidRDefault="00E31E1B" w:rsidP="009F4AB4">
      <w:pPr>
        <w:keepNext/>
        <w:rPr>
          <w:noProof/>
        </w:rPr>
      </w:pPr>
    </w:p>
    <w:p w14:paraId="55F3848B" w14:textId="38472688" w:rsidR="00E00FC8" w:rsidRDefault="004832A8" w:rsidP="00FB1CD0">
      <w:pPr>
        <w:keepNext/>
        <w:jc w:val="center"/>
      </w:pPr>
      <w:r w:rsidRPr="009F4791">
        <w:rPr>
          <w:noProof/>
        </w:rPr>
        <w:drawing>
          <wp:inline distT="0" distB="0" distL="0" distR="0" wp14:anchorId="14598D48" wp14:editId="7FD00A25">
            <wp:extent cx="6171565" cy="3099925"/>
            <wp:effectExtent l="0" t="0" r="635" b="571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78893" cy="3103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7F76E" w14:textId="50AA6192" w:rsidR="00E843A5" w:rsidRPr="004F5EF0" w:rsidRDefault="00E00FC8" w:rsidP="009F4AB4">
      <w:pPr>
        <w:pStyle w:val="Legenda"/>
        <w:jc w:val="center"/>
        <w:rPr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FA4752">
        <w:rPr>
          <w:i w:val="0"/>
          <w:iCs w:val="0"/>
          <w:noProof/>
          <w:sz w:val="20"/>
          <w:szCs w:val="20"/>
        </w:rPr>
        <w:t>22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Czat z restauracją</w:t>
      </w:r>
      <w:r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34CCBCA6" w14:textId="1C21264D" w:rsidR="004766A5" w:rsidRDefault="007420FF" w:rsidP="004766A5">
      <w:r>
        <w:t xml:space="preserve">Inną dostępną opcją jest </w:t>
      </w:r>
      <w:r w:rsidR="004766A5">
        <w:t>rezerwacji miejsca</w:t>
      </w:r>
      <w:r>
        <w:t>.</w:t>
      </w:r>
      <w:r w:rsidR="004766A5">
        <w:t xml:space="preserve"> </w:t>
      </w:r>
      <w:r>
        <w:t>W</w:t>
      </w:r>
      <w:r w:rsidR="004766A5">
        <w:t xml:space="preserve"> aplikacji wygląda następująco: wybieramy stolik, po kliknięciu na który wyświetla się okienko z datą oraz godziną do rezerwacji. Czas rezerwacji </w:t>
      </w:r>
      <w:r w:rsidR="00417B30">
        <w:t xml:space="preserve">ustawia </w:t>
      </w:r>
      <w:r w:rsidR="004766A5">
        <w:t>się automatycznie</w:t>
      </w:r>
      <w:r w:rsidR="00417B30">
        <w:t>,</w:t>
      </w:r>
      <w:r w:rsidR="004766A5">
        <w:t xml:space="preserve"> a po kliknięciu inny użytkownik będzie widział</w:t>
      </w:r>
      <w:r w:rsidR="00417B30">
        <w:t>,</w:t>
      </w:r>
      <w:r w:rsidR="004766A5">
        <w:t xml:space="preserve"> że niektóre miejsca już zostały zarezerwowane.</w:t>
      </w:r>
    </w:p>
    <w:p w14:paraId="4A60FDD5" w14:textId="77777777" w:rsidR="00E31E1B" w:rsidRDefault="00E31E1B" w:rsidP="009F4AB4">
      <w:pPr>
        <w:keepNext/>
        <w:jc w:val="center"/>
        <w:rPr>
          <w:noProof/>
        </w:rPr>
      </w:pPr>
    </w:p>
    <w:p w14:paraId="13A16B46" w14:textId="281AEA4E" w:rsidR="004766A5" w:rsidRDefault="00536713" w:rsidP="009F4AB4">
      <w:pPr>
        <w:keepNext/>
        <w:jc w:val="center"/>
      </w:pPr>
      <w:r w:rsidRPr="00E351B0">
        <w:rPr>
          <w:noProof/>
        </w:rPr>
        <w:drawing>
          <wp:inline distT="0" distB="0" distL="0" distR="0" wp14:anchorId="64702468" wp14:editId="593C1D32">
            <wp:extent cx="5908675" cy="3802178"/>
            <wp:effectExtent l="0" t="0" r="0" b="8255"/>
            <wp:docPr id="11" name="Picture 11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alenda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22510" cy="381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09F5C" w14:textId="2FACBB75" w:rsidR="004766A5" w:rsidRPr="004F5EF0" w:rsidRDefault="004766A5" w:rsidP="004766A5">
      <w:pPr>
        <w:pStyle w:val="Legenda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FA4752">
        <w:rPr>
          <w:i w:val="0"/>
          <w:iCs w:val="0"/>
          <w:noProof/>
          <w:sz w:val="20"/>
          <w:szCs w:val="20"/>
        </w:rPr>
        <w:t>23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Prototyp interfejsu </w:t>
      </w:r>
      <w:r w:rsidR="00417B30" w:rsidRPr="004F5EF0">
        <w:rPr>
          <w:i w:val="0"/>
          <w:iCs w:val="0"/>
          <w:sz w:val="20"/>
          <w:szCs w:val="20"/>
        </w:rPr>
        <w:t>rezerwacji</w:t>
      </w:r>
      <w:r w:rsidRPr="004F5EF0">
        <w:rPr>
          <w:i w:val="0"/>
          <w:iCs w:val="0"/>
          <w:sz w:val="20"/>
          <w:szCs w:val="20"/>
        </w:rPr>
        <w:t xml:space="preserve"> miejsca</w:t>
      </w:r>
      <w:r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7C5D2D92" w14:textId="183AD97E" w:rsidR="00211706" w:rsidRDefault="004A332B" w:rsidP="00211706">
      <w:r>
        <w:t>Z</w:t>
      </w:r>
      <w:r w:rsidR="00211706">
        <w:t xml:space="preserve"> administratorskich narzędzi mamy możliwość wybrania dnia do eksportowania danych z</w:t>
      </w:r>
      <w:r w:rsidR="00033BB4">
        <w:t>a</w:t>
      </w:r>
      <w:r w:rsidR="00211706">
        <w:t>mówienia. Może być to przydatne w różnych przypadkach analizy danych, na przykład: w jakim dniu zrobiono najwięcej zamówień, co z menu jest zamawiane najczęściej itp.</w:t>
      </w:r>
    </w:p>
    <w:p w14:paraId="5579FEB0" w14:textId="77777777" w:rsidR="00211706" w:rsidRPr="00211706" w:rsidRDefault="00211706" w:rsidP="009F4AB4">
      <w:pPr>
        <w:keepNext/>
        <w:jc w:val="center"/>
      </w:pPr>
      <w:r w:rsidRPr="009F4AB4">
        <w:rPr>
          <w:noProof/>
        </w:rPr>
        <w:drawing>
          <wp:inline distT="0" distB="0" distL="0" distR="0" wp14:anchorId="01E7257C" wp14:editId="5B5AFE7A">
            <wp:extent cx="5943600" cy="2694940"/>
            <wp:effectExtent l="0" t="0" r="0" b="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2069D" w14:textId="0E96627D" w:rsidR="00211706" w:rsidRPr="004F5EF0" w:rsidRDefault="00211706" w:rsidP="00211706">
      <w:pPr>
        <w:pStyle w:val="Legenda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FA4752">
        <w:rPr>
          <w:i w:val="0"/>
          <w:iCs w:val="0"/>
          <w:noProof/>
          <w:sz w:val="20"/>
          <w:szCs w:val="20"/>
        </w:rPr>
        <w:t>24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Przegląd danych zamówień</w:t>
      </w:r>
      <w:r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2CD60322" w14:textId="79E4403A" w:rsidR="00F2115D" w:rsidRPr="00931C08" w:rsidRDefault="00CF709A" w:rsidP="004F5EF0">
      <w:pPr>
        <w:pStyle w:val="Nagwek3"/>
        <w:ind w:left="360" w:hanging="360"/>
      </w:pPr>
      <w:r>
        <w:t xml:space="preserve"> </w:t>
      </w:r>
      <w:bookmarkStart w:id="260" w:name="_Toc103343214"/>
      <w:r w:rsidR="00F2115D" w:rsidRPr="00931C08">
        <w:t>Implementacja</w:t>
      </w:r>
      <w:bookmarkEnd w:id="260"/>
    </w:p>
    <w:p w14:paraId="3DCE0047" w14:textId="1271FCA0" w:rsidR="005A1E0B" w:rsidRPr="005A1E0B" w:rsidRDefault="005633D0" w:rsidP="00B222DF">
      <w:r w:rsidRPr="00931C08">
        <w:t xml:space="preserve">W tym rozdziale zostanie opisany proces implementacji aplikacji. Implementacja każdego programu jest osobnym procesem, ponieważ one </w:t>
      </w:r>
      <w:r w:rsidR="00033BB4">
        <w:t xml:space="preserve">są </w:t>
      </w:r>
      <w:r w:rsidRPr="00931C08">
        <w:t xml:space="preserve">powiązane między sobą w małym </w:t>
      </w:r>
      <w:r w:rsidR="001D738B" w:rsidRPr="00931C08">
        <w:t>stopniu,</w:t>
      </w:r>
      <w:r w:rsidRPr="00931C08">
        <w:t xml:space="preserve"> </w:t>
      </w:r>
      <w:r w:rsidR="005A1E0B">
        <w:t>dlatego że</w:t>
      </w:r>
      <w:r w:rsidRPr="00931C08">
        <w:t xml:space="preserve"> każd</w:t>
      </w:r>
      <w:r w:rsidR="005A1E0B">
        <w:t xml:space="preserve">e rozwiązanie </w:t>
      </w:r>
      <w:r w:rsidRPr="00931C08">
        <w:t>to osobna aplikacja.</w:t>
      </w:r>
      <w:r w:rsidR="005A1E0B">
        <w:t xml:space="preserve"> Dzięki takiemu podejściu mamy bardziej wydajny oraz </w:t>
      </w:r>
      <w:r w:rsidR="00D26C96">
        <w:t xml:space="preserve">łatwo </w:t>
      </w:r>
      <w:r w:rsidR="005A1E0B">
        <w:t xml:space="preserve">rozszerzany system. </w:t>
      </w:r>
      <w:r w:rsidR="005A1E0B">
        <w:lastRenderedPageBreak/>
        <w:t>Przy przeciążeniu jednej aplikacji pozostałe będą działać poprawnie i użytkownik będzie mógł dokonać zaplanowanych zadań.</w:t>
      </w:r>
    </w:p>
    <w:p w14:paraId="22ED7CBC" w14:textId="1E3D0629" w:rsidR="005A1E0B" w:rsidRDefault="00CF709A" w:rsidP="004F5EF0">
      <w:pPr>
        <w:pStyle w:val="Nagwek4"/>
        <w:ind w:left="540" w:hanging="540"/>
      </w:pPr>
      <w:r>
        <w:t xml:space="preserve"> </w:t>
      </w:r>
      <w:r w:rsidR="005A1E0B">
        <w:t>Projekt bazy danych</w:t>
      </w:r>
    </w:p>
    <w:p w14:paraId="09B812F2" w14:textId="22427EB1" w:rsidR="00F55064" w:rsidRPr="00F61600" w:rsidRDefault="005A1E0B" w:rsidP="00F55064">
      <w:r>
        <w:t xml:space="preserve">Pierwszym etapem projektowania systemu jest projektowanie struktury bazy danych. </w:t>
      </w:r>
      <w:r w:rsidR="001B2748">
        <w:t xml:space="preserve">Rozwiązanie polega na wykorzystaniu </w:t>
      </w:r>
      <w:r>
        <w:t>podejści</w:t>
      </w:r>
      <w:r w:rsidR="001B2748">
        <w:t>a</w:t>
      </w:r>
      <w:r>
        <w:t xml:space="preserve"> „DB-First”</w:t>
      </w:r>
      <w:r w:rsidR="001B2748">
        <w:t xml:space="preserve">. W takim razie </w:t>
      </w:r>
      <w:r>
        <w:t>są generowane modele</w:t>
      </w:r>
      <w:r w:rsidR="001B2748">
        <w:t>, czyli klasy na serwerze</w:t>
      </w:r>
      <w:r>
        <w:t xml:space="preserve"> na podstawie tabel w bazie, w tym przypadku MSSQL.</w:t>
      </w:r>
      <w:r w:rsidR="001B2748">
        <w:t xml:space="preserve"> </w:t>
      </w:r>
      <w:r w:rsidR="00F55064">
        <w:t xml:space="preserve">Podczas projektowania bazy danych zostały uwzględnione wymagania zarówno funkcjonalne jak i niefunkcjonalne. </w:t>
      </w:r>
      <w:r w:rsidR="00E8605E">
        <w:t>Z</w:t>
      </w:r>
      <w:r w:rsidR="00F55064">
        <w:t>aprojektowano 6 tablic bazy z odpowiednimi relacjami pomiędzy nimi o strukturze</w:t>
      </w:r>
      <w:r w:rsidR="00C43399">
        <w:t xml:space="preserve"> przedstawionej na Rys. 1</w:t>
      </w:r>
      <w:r w:rsidR="006B7A58">
        <w:t>5</w:t>
      </w:r>
      <w:r w:rsidR="00C43399">
        <w:t>.</w:t>
      </w:r>
    </w:p>
    <w:p w14:paraId="0BD70314" w14:textId="75BB7540" w:rsidR="005A1E0B" w:rsidRPr="00916E90" w:rsidRDefault="005A1E0B" w:rsidP="005A1E0B"/>
    <w:p w14:paraId="47A5C7C0" w14:textId="77777777" w:rsidR="00FE2567" w:rsidRDefault="005A1E0B">
      <w:pPr>
        <w:keepNext/>
        <w:jc w:val="center"/>
      </w:pPr>
      <w:r w:rsidRPr="00916E90">
        <w:rPr>
          <w:noProof/>
        </w:rPr>
        <w:drawing>
          <wp:inline distT="0" distB="0" distL="0" distR="0" wp14:anchorId="3CCD191B" wp14:editId="0942D129">
            <wp:extent cx="5943600" cy="4415790"/>
            <wp:effectExtent l="0" t="0" r="0" b="381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295" cy="4419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B7564" w14:textId="6B93F4B2" w:rsidR="005633D0" w:rsidRPr="00DA09A5" w:rsidRDefault="00FE2567" w:rsidP="00B937B4">
      <w:pPr>
        <w:pStyle w:val="Legenda"/>
        <w:jc w:val="center"/>
        <w:rPr>
          <w:i w:val="0"/>
          <w:iCs w:val="0"/>
          <w:sz w:val="22"/>
          <w:szCs w:val="22"/>
        </w:rPr>
      </w:pPr>
      <w:r w:rsidRPr="00FB1CD0">
        <w:rPr>
          <w:i w:val="0"/>
          <w:iCs w:val="0"/>
          <w:sz w:val="20"/>
          <w:szCs w:val="20"/>
        </w:rPr>
        <w:t xml:space="preserve">Rys. </w:t>
      </w:r>
      <w:r w:rsidRPr="00FB1CD0">
        <w:rPr>
          <w:i w:val="0"/>
          <w:iCs w:val="0"/>
          <w:sz w:val="20"/>
          <w:szCs w:val="20"/>
        </w:rPr>
        <w:fldChar w:fldCharType="begin"/>
      </w:r>
      <w:r w:rsidRPr="00FB1CD0">
        <w:rPr>
          <w:i w:val="0"/>
          <w:iCs w:val="0"/>
          <w:sz w:val="20"/>
          <w:szCs w:val="20"/>
        </w:rPr>
        <w:instrText xml:space="preserve"> SEQ Rys. \* ARABIC </w:instrText>
      </w:r>
      <w:r w:rsidRPr="00FB1CD0">
        <w:rPr>
          <w:i w:val="0"/>
          <w:iCs w:val="0"/>
          <w:sz w:val="20"/>
          <w:szCs w:val="20"/>
        </w:rPr>
        <w:fldChar w:fldCharType="separate"/>
      </w:r>
      <w:r w:rsidR="00FA4752">
        <w:rPr>
          <w:i w:val="0"/>
          <w:iCs w:val="0"/>
          <w:noProof/>
          <w:sz w:val="20"/>
          <w:szCs w:val="20"/>
        </w:rPr>
        <w:t>25</w:t>
      </w:r>
      <w:r w:rsidRPr="00FB1CD0">
        <w:rPr>
          <w:i w:val="0"/>
          <w:iCs w:val="0"/>
          <w:sz w:val="20"/>
          <w:szCs w:val="20"/>
        </w:rPr>
        <w:fldChar w:fldCharType="end"/>
      </w:r>
      <w:r w:rsidR="005A1E0B" w:rsidRPr="00DA09A5">
        <w:rPr>
          <w:i w:val="0"/>
          <w:iCs w:val="0"/>
          <w:sz w:val="20"/>
          <w:szCs w:val="20"/>
        </w:rPr>
        <w:t xml:space="preserve"> Diagram relacji tabel</w:t>
      </w:r>
      <w:r w:rsidR="005A1E0B" w:rsidRPr="00DA09A5">
        <w:rPr>
          <w:i w:val="0"/>
          <w:iCs w:val="0"/>
          <w:sz w:val="20"/>
          <w:szCs w:val="20"/>
        </w:rPr>
        <w:br/>
        <w:t xml:space="preserve">Źródło: </w:t>
      </w:r>
      <w:r w:rsidR="005A1E0B" w:rsidRPr="00DA09A5">
        <w:rPr>
          <w:i w:val="0"/>
          <w:iCs w:val="0"/>
          <w:sz w:val="22"/>
          <w:szCs w:val="22"/>
        </w:rPr>
        <w:t>opracowanie własne</w:t>
      </w:r>
    </w:p>
    <w:p w14:paraId="4A3470FB" w14:textId="5DFE914A" w:rsidR="005633D0" w:rsidRPr="00931C08" w:rsidRDefault="00CF709A" w:rsidP="004F5EF0">
      <w:pPr>
        <w:pStyle w:val="Nagwek4"/>
        <w:ind w:left="540" w:hanging="540"/>
      </w:pPr>
      <w:r>
        <w:t xml:space="preserve"> </w:t>
      </w:r>
      <w:r w:rsidR="005633D0" w:rsidRPr="00931C08">
        <w:t xml:space="preserve">Implementacja </w:t>
      </w:r>
      <w:r w:rsidR="00920C56">
        <w:t>aplikacji</w:t>
      </w:r>
    </w:p>
    <w:p w14:paraId="54C74B8A" w14:textId="12443E5A" w:rsidR="005633D0" w:rsidRPr="00931C08" w:rsidRDefault="00233B35" w:rsidP="005633D0">
      <w:r>
        <w:t xml:space="preserve">Pierwsza cześć implementacji, to implementacja </w:t>
      </w:r>
      <w:r w:rsidR="00061E88">
        <w:t xml:space="preserve">API </w:t>
      </w:r>
      <w:r>
        <w:t>części serwerowej</w:t>
      </w:r>
      <w:r w:rsidR="00A509B1">
        <w:t xml:space="preserve"> w technologii</w:t>
      </w:r>
      <w:r w:rsidR="000D3396">
        <w:t xml:space="preserve"> </w:t>
      </w:r>
      <w:r w:rsidR="00A509B1">
        <w:t>ASP</w:t>
      </w:r>
      <w:r w:rsidR="005633D0" w:rsidRPr="00931C08">
        <w:t xml:space="preserve">.NET </w:t>
      </w:r>
      <w:proofErr w:type="spellStart"/>
      <w:r w:rsidR="005633D0" w:rsidRPr="00931C08">
        <w:t>Core</w:t>
      </w:r>
      <w:proofErr w:type="spellEnd"/>
      <w:r w:rsidR="005633D0" w:rsidRPr="00931C08">
        <w:t xml:space="preserve"> </w:t>
      </w:r>
      <w:r w:rsidR="00A509B1">
        <w:t xml:space="preserve">3.1 </w:t>
      </w:r>
      <w:r w:rsidR="005633D0" w:rsidRPr="00931C08">
        <w:t xml:space="preserve">i C#, REST API, </w:t>
      </w:r>
      <w:proofErr w:type="spellStart"/>
      <w:r w:rsidR="00E646BF" w:rsidRPr="00931C08">
        <w:t>tokenów</w:t>
      </w:r>
      <w:proofErr w:type="spellEnd"/>
      <w:r w:rsidR="00E646BF">
        <w:t xml:space="preserve"> </w:t>
      </w:r>
      <w:r w:rsidR="005633D0" w:rsidRPr="00931C08">
        <w:t xml:space="preserve">JWT, </w:t>
      </w:r>
      <w:proofErr w:type="spellStart"/>
      <w:r w:rsidR="005633D0" w:rsidRPr="00931C08">
        <w:t>Postmana</w:t>
      </w:r>
      <w:proofErr w:type="spellEnd"/>
      <w:r w:rsidR="005633D0" w:rsidRPr="00931C08">
        <w:t xml:space="preserve">, MSSQL i </w:t>
      </w:r>
      <w:proofErr w:type="spellStart"/>
      <w:r w:rsidR="005633D0" w:rsidRPr="00931C08">
        <w:t>EntityFrameworka</w:t>
      </w:r>
      <w:proofErr w:type="spellEnd"/>
      <w:r w:rsidR="005633D0" w:rsidRPr="00931C08">
        <w:t xml:space="preserve">. Architektura projektu </w:t>
      </w:r>
      <w:r w:rsidR="00A509B1">
        <w:t xml:space="preserve">jest </w:t>
      </w:r>
      <w:r w:rsidR="005633D0" w:rsidRPr="00931C08">
        <w:t xml:space="preserve">oparta o wzorzec architektoniczny DDD z wykorzystaniem wzorca projektowego pod nazwą </w:t>
      </w:r>
      <w:r w:rsidR="00A509B1">
        <w:t>„</w:t>
      </w:r>
      <w:r w:rsidR="005633D0" w:rsidRPr="00931C08">
        <w:t>Repozytorium</w:t>
      </w:r>
      <w:r w:rsidR="00A509B1">
        <w:t>”</w:t>
      </w:r>
      <w:r w:rsidR="005633D0" w:rsidRPr="00931C08">
        <w:t>.</w:t>
      </w:r>
    </w:p>
    <w:p w14:paraId="217C1AFB" w14:textId="77777777" w:rsidR="00FE2567" w:rsidRPr="004F5EF0" w:rsidRDefault="005633D0">
      <w:pPr>
        <w:keepNext/>
        <w:jc w:val="center"/>
        <w:rPr>
          <w:sz w:val="20"/>
          <w:szCs w:val="20"/>
        </w:rPr>
      </w:pPr>
      <w:r w:rsidRPr="004F5EF0">
        <w:rPr>
          <w:noProof/>
          <w:sz w:val="20"/>
          <w:szCs w:val="20"/>
        </w:rPr>
        <w:lastRenderedPageBreak/>
        <w:drawing>
          <wp:inline distT="0" distB="0" distL="0" distR="0" wp14:anchorId="36180464" wp14:editId="4764B2BD">
            <wp:extent cx="2972058" cy="5509737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550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CC98" w14:textId="647B385A" w:rsidR="005633D0" w:rsidRPr="0037359C" w:rsidRDefault="00FE2567">
      <w:pPr>
        <w:pStyle w:val="Legenda"/>
        <w:jc w:val="center"/>
        <w:rPr>
          <w:i w:val="0"/>
          <w:iCs w:val="0"/>
          <w:sz w:val="20"/>
          <w:szCs w:val="20"/>
        </w:rPr>
      </w:pPr>
      <w:r w:rsidRPr="00FB1CD0">
        <w:rPr>
          <w:i w:val="0"/>
          <w:iCs w:val="0"/>
          <w:sz w:val="20"/>
          <w:szCs w:val="20"/>
        </w:rPr>
        <w:t xml:space="preserve">Rys. </w:t>
      </w:r>
      <w:r w:rsidRPr="00FB1CD0">
        <w:rPr>
          <w:i w:val="0"/>
          <w:iCs w:val="0"/>
          <w:sz w:val="20"/>
          <w:szCs w:val="20"/>
        </w:rPr>
        <w:fldChar w:fldCharType="begin"/>
      </w:r>
      <w:r w:rsidRPr="00FB1CD0">
        <w:rPr>
          <w:i w:val="0"/>
          <w:iCs w:val="0"/>
          <w:sz w:val="20"/>
          <w:szCs w:val="20"/>
        </w:rPr>
        <w:instrText xml:space="preserve"> SEQ Rys. \* ARABIC </w:instrText>
      </w:r>
      <w:r w:rsidRPr="00FB1CD0">
        <w:rPr>
          <w:i w:val="0"/>
          <w:iCs w:val="0"/>
          <w:sz w:val="20"/>
          <w:szCs w:val="20"/>
        </w:rPr>
        <w:fldChar w:fldCharType="separate"/>
      </w:r>
      <w:r w:rsidR="00FA4752">
        <w:rPr>
          <w:i w:val="0"/>
          <w:iCs w:val="0"/>
          <w:noProof/>
          <w:sz w:val="20"/>
          <w:szCs w:val="20"/>
        </w:rPr>
        <w:t>26</w:t>
      </w:r>
      <w:r w:rsidRPr="00FB1CD0">
        <w:rPr>
          <w:i w:val="0"/>
          <w:iCs w:val="0"/>
          <w:sz w:val="20"/>
          <w:szCs w:val="20"/>
        </w:rPr>
        <w:fldChar w:fldCharType="end"/>
      </w:r>
      <w:r w:rsidRPr="00FB1CD0">
        <w:rPr>
          <w:i w:val="0"/>
          <w:iCs w:val="0"/>
          <w:sz w:val="20"/>
          <w:szCs w:val="20"/>
        </w:rPr>
        <w:t xml:space="preserve"> Struktura plików rozwiązania REST API </w:t>
      </w:r>
      <w:r w:rsidRPr="00FB1CD0">
        <w:rPr>
          <w:i w:val="0"/>
          <w:iCs w:val="0"/>
          <w:sz w:val="20"/>
          <w:szCs w:val="20"/>
        </w:rPr>
        <w:br/>
        <w:t>Źródło: opracowanie własne</w:t>
      </w:r>
    </w:p>
    <w:p w14:paraId="50E16009" w14:textId="3E700229" w:rsidR="000521DC" w:rsidRPr="00931C08" w:rsidRDefault="000521DC" w:rsidP="000521DC">
      <w:r w:rsidRPr="00931C08">
        <w:t xml:space="preserve">Relacja między projektami jest następująca: </w:t>
      </w:r>
      <w:proofErr w:type="spellStart"/>
      <w:r w:rsidRPr="00931C08">
        <w:t>Domain</w:t>
      </w:r>
      <w:proofErr w:type="spellEnd"/>
      <w:r w:rsidRPr="00931C08">
        <w:t xml:space="preserve"> to część niezależna, gdzie są przechowywane modele </w:t>
      </w:r>
      <w:r w:rsidR="004F04F3">
        <w:t>i</w:t>
      </w:r>
      <w:r w:rsidRPr="00931C08">
        <w:t xml:space="preserve"> interfejsy, które są używane w kontrolerach</w:t>
      </w:r>
      <w:r w:rsidR="008C7695">
        <w:t xml:space="preserve"> za pomocą DI</w:t>
      </w:r>
      <w:r w:rsidR="008C7695" w:rsidRPr="00931C08">
        <w:t xml:space="preserve"> </w:t>
      </w:r>
      <w:r w:rsidR="008C7695">
        <w:t>(</w:t>
      </w:r>
      <w:r w:rsidR="008C7695" w:rsidRPr="008C7695">
        <w:rPr>
          <w:i/>
          <w:iCs/>
        </w:rPr>
        <w:t xml:space="preserve">ang. </w:t>
      </w:r>
      <w:proofErr w:type="spellStart"/>
      <w:r w:rsidR="008C7695" w:rsidRPr="008C7695">
        <w:rPr>
          <w:i/>
          <w:iCs/>
        </w:rPr>
        <w:t>Dependency</w:t>
      </w:r>
      <w:proofErr w:type="spellEnd"/>
      <w:r w:rsidR="008C7695" w:rsidRPr="008C7695">
        <w:rPr>
          <w:i/>
          <w:iCs/>
        </w:rPr>
        <w:t xml:space="preserve"> </w:t>
      </w:r>
      <w:proofErr w:type="spellStart"/>
      <w:r w:rsidR="008C7695" w:rsidRPr="008C7695">
        <w:rPr>
          <w:i/>
          <w:iCs/>
        </w:rPr>
        <w:t>Injection</w:t>
      </w:r>
      <w:proofErr w:type="spellEnd"/>
      <w:r w:rsidR="008C7695">
        <w:t>).</w:t>
      </w:r>
    </w:p>
    <w:p w14:paraId="0E7F3D33" w14:textId="77777777" w:rsidR="007B20EB" w:rsidRDefault="000521DC">
      <w:pPr>
        <w:keepNext/>
        <w:jc w:val="center"/>
      </w:pPr>
      <w:r w:rsidRPr="00931C08">
        <w:rPr>
          <w:noProof/>
        </w:rPr>
        <w:lastRenderedPageBreak/>
        <w:drawing>
          <wp:inline distT="0" distB="0" distL="0" distR="0" wp14:anchorId="78EC28D7" wp14:editId="16E7B170">
            <wp:extent cx="2377646" cy="2956816"/>
            <wp:effectExtent l="0" t="0" r="381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77646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F04C7" w14:textId="14E690BE" w:rsidR="000521DC" w:rsidRPr="00DA09A5" w:rsidRDefault="007B20EB" w:rsidP="000521DC">
      <w:pPr>
        <w:pStyle w:val="Legenda"/>
        <w:jc w:val="center"/>
        <w:rPr>
          <w:i w:val="0"/>
          <w:iCs w:val="0"/>
          <w:sz w:val="20"/>
          <w:szCs w:val="20"/>
        </w:rPr>
      </w:pPr>
      <w:r w:rsidRPr="00FB1CD0">
        <w:rPr>
          <w:i w:val="0"/>
          <w:iCs w:val="0"/>
          <w:sz w:val="20"/>
          <w:szCs w:val="20"/>
        </w:rPr>
        <w:t xml:space="preserve">Rys. </w:t>
      </w:r>
      <w:r w:rsidRPr="00FB1CD0">
        <w:rPr>
          <w:i w:val="0"/>
          <w:iCs w:val="0"/>
          <w:sz w:val="20"/>
          <w:szCs w:val="20"/>
        </w:rPr>
        <w:fldChar w:fldCharType="begin"/>
      </w:r>
      <w:r w:rsidRPr="00FB1CD0">
        <w:rPr>
          <w:i w:val="0"/>
          <w:iCs w:val="0"/>
          <w:sz w:val="20"/>
          <w:szCs w:val="20"/>
        </w:rPr>
        <w:instrText xml:space="preserve"> SEQ Rys. \* ARABIC </w:instrText>
      </w:r>
      <w:r w:rsidRPr="00FB1CD0">
        <w:rPr>
          <w:i w:val="0"/>
          <w:iCs w:val="0"/>
          <w:sz w:val="20"/>
          <w:szCs w:val="20"/>
        </w:rPr>
        <w:fldChar w:fldCharType="separate"/>
      </w:r>
      <w:r w:rsidR="00FA4752">
        <w:rPr>
          <w:i w:val="0"/>
          <w:iCs w:val="0"/>
          <w:noProof/>
          <w:sz w:val="20"/>
          <w:szCs w:val="20"/>
        </w:rPr>
        <w:t>27</w:t>
      </w:r>
      <w:r w:rsidRPr="00FB1CD0">
        <w:rPr>
          <w:i w:val="0"/>
          <w:iCs w:val="0"/>
          <w:sz w:val="20"/>
          <w:szCs w:val="20"/>
        </w:rPr>
        <w:fldChar w:fldCharType="end"/>
      </w:r>
      <w:r w:rsidR="000521DC" w:rsidRPr="00DA09A5">
        <w:rPr>
          <w:i w:val="0"/>
          <w:iCs w:val="0"/>
          <w:sz w:val="22"/>
          <w:szCs w:val="22"/>
        </w:rPr>
        <w:t xml:space="preserve"> </w:t>
      </w:r>
      <w:r w:rsidR="000521DC" w:rsidRPr="00DA09A5">
        <w:rPr>
          <w:i w:val="0"/>
          <w:iCs w:val="0"/>
          <w:sz w:val="20"/>
          <w:szCs w:val="20"/>
        </w:rPr>
        <w:t xml:space="preserve">Serwisy </w:t>
      </w:r>
      <w:r w:rsidR="00495527" w:rsidRPr="00DA09A5">
        <w:rPr>
          <w:i w:val="0"/>
          <w:iCs w:val="0"/>
          <w:sz w:val="20"/>
          <w:szCs w:val="20"/>
        </w:rPr>
        <w:t xml:space="preserve">i modele </w:t>
      </w:r>
      <w:r w:rsidR="000521DC" w:rsidRPr="00DA09A5">
        <w:rPr>
          <w:i w:val="0"/>
          <w:iCs w:val="0"/>
          <w:sz w:val="20"/>
          <w:szCs w:val="20"/>
        </w:rPr>
        <w:t>aplikacji</w:t>
      </w:r>
      <w:r w:rsidR="00495527" w:rsidRPr="00DA09A5">
        <w:rPr>
          <w:i w:val="0"/>
          <w:iCs w:val="0"/>
          <w:sz w:val="20"/>
          <w:szCs w:val="20"/>
        </w:rPr>
        <w:t xml:space="preserve"> w </w:t>
      </w:r>
      <w:proofErr w:type="spellStart"/>
      <w:r w:rsidR="00495527" w:rsidRPr="00DA09A5">
        <w:rPr>
          <w:i w:val="0"/>
          <w:iCs w:val="0"/>
          <w:sz w:val="20"/>
          <w:szCs w:val="20"/>
        </w:rPr>
        <w:t>Domain</w:t>
      </w:r>
      <w:proofErr w:type="spellEnd"/>
      <w:r w:rsidR="000521DC" w:rsidRPr="00DA09A5">
        <w:rPr>
          <w:i w:val="0"/>
          <w:iCs w:val="0"/>
          <w:sz w:val="20"/>
          <w:szCs w:val="20"/>
        </w:rPr>
        <w:br/>
      </w:r>
      <w:r w:rsidR="001D738B" w:rsidRPr="00DA09A5">
        <w:rPr>
          <w:i w:val="0"/>
          <w:iCs w:val="0"/>
          <w:sz w:val="20"/>
          <w:szCs w:val="20"/>
        </w:rPr>
        <w:t>Źródło</w:t>
      </w:r>
      <w:r w:rsidR="000521DC" w:rsidRPr="00DA09A5">
        <w:rPr>
          <w:i w:val="0"/>
          <w:iCs w:val="0"/>
          <w:sz w:val="20"/>
          <w:szCs w:val="20"/>
        </w:rPr>
        <w:t xml:space="preserve">: </w:t>
      </w:r>
      <w:r w:rsidR="00916E90" w:rsidRPr="00DA09A5">
        <w:rPr>
          <w:i w:val="0"/>
          <w:iCs w:val="0"/>
          <w:sz w:val="20"/>
          <w:szCs w:val="20"/>
        </w:rPr>
        <w:t>opracowanie własne</w:t>
      </w:r>
    </w:p>
    <w:p w14:paraId="3F0A4B7B" w14:textId="7A686263" w:rsidR="00931C08" w:rsidRPr="00931C08" w:rsidRDefault="000521DC" w:rsidP="005633D0">
      <w:r w:rsidRPr="00931C08">
        <w:t xml:space="preserve">Każdy interfejs jest </w:t>
      </w:r>
      <w:r w:rsidR="00030563">
        <w:t>za</w:t>
      </w:r>
      <w:r w:rsidRPr="00931C08">
        <w:t xml:space="preserve">implementowany w warstwie </w:t>
      </w:r>
      <w:proofErr w:type="spellStart"/>
      <w:r w:rsidRPr="00931C08">
        <w:t>Infrastructure</w:t>
      </w:r>
      <w:proofErr w:type="spellEnd"/>
      <w:r w:rsidRPr="00931C08">
        <w:t xml:space="preserve"> oraz wstrzyknięty w klasie oprogram</w:t>
      </w:r>
      <w:r w:rsidR="00931C08" w:rsidRPr="00931C08">
        <w:t>o</w:t>
      </w:r>
      <w:r w:rsidRPr="00931C08">
        <w:t xml:space="preserve">wania </w:t>
      </w:r>
      <w:r w:rsidR="001D738B" w:rsidRPr="00931C08">
        <w:t>pośredniczego,</w:t>
      </w:r>
      <w:r w:rsidR="00931C08" w:rsidRPr="00931C08">
        <w:t xml:space="preserve"> gdzie też jest definiowana baza danych oraz </w:t>
      </w:r>
      <w:proofErr w:type="spellStart"/>
      <w:r w:rsidR="00CF0F62" w:rsidRPr="00931C08">
        <w:t>token</w:t>
      </w:r>
      <w:proofErr w:type="spellEnd"/>
      <w:r w:rsidR="00CF0F62">
        <w:t xml:space="preserve"> </w:t>
      </w:r>
      <w:r w:rsidR="00931C08" w:rsidRPr="00931C08">
        <w:t>JWT.</w:t>
      </w:r>
      <w:r w:rsidR="00EB06A5">
        <w:t xml:space="preserve"> </w:t>
      </w:r>
    </w:p>
    <w:p w14:paraId="11D76D8F" w14:textId="77777777" w:rsidR="00086C7B" w:rsidRDefault="00086C7B" w:rsidP="00931C08">
      <w:pPr>
        <w:keepNext/>
      </w:pPr>
    </w:p>
    <w:p w14:paraId="73F12527" w14:textId="77777777" w:rsidR="007B20EB" w:rsidRDefault="00C20016" w:rsidP="00784A36">
      <w:pPr>
        <w:keepNext/>
        <w:jc w:val="center"/>
      </w:pPr>
      <w:r w:rsidRPr="0040156A">
        <w:rPr>
          <w:noProof/>
        </w:rPr>
        <w:drawing>
          <wp:inline distT="0" distB="0" distL="0" distR="0" wp14:anchorId="53122837" wp14:editId="4029610D">
            <wp:extent cx="5943600" cy="3641725"/>
            <wp:effectExtent l="0" t="0" r="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E74A" w14:textId="71EBB012" w:rsidR="00931C08" w:rsidRPr="00DA09A5" w:rsidRDefault="007B20EB">
      <w:pPr>
        <w:pStyle w:val="Legenda"/>
        <w:jc w:val="center"/>
        <w:rPr>
          <w:i w:val="0"/>
          <w:iCs w:val="0"/>
          <w:sz w:val="20"/>
          <w:szCs w:val="20"/>
        </w:rPr>
      </w:pPr>
      <w:r w:rsidRPr="00FB1CD0">
        <w:rPr>
          <w:i w:val="0"/>
          <w:iCs w:val="0"/>
          <w:sz w:val="20"/>
          <w:szCs w:val="20"/>
        </w:rPr>
        <w:t xml:space="preserve">Rys. </w:t>
      </w:r>
      <w:r w:rsidRPr="00FB1CD0">
        <w:rPr>
          <w:i w:val="0"/>
          <w:iCs w:val="0"/>
          <w:sz w:val="20"/>
          <w:szCs w:val="20"/>
        </w:rPr>
        <w:fldChar w:fldCharType="begin"/>
      </w:r>
      <w:r w:rsidRPr="00FB1CD0">
        <w:rPr>
          <w:i w:val="0"/>
          <w:iCs w:val="0"/>
          <w:sz w:val="20"/>
          <w:szCs w:val="20"/>
        </w:rPr>
        <w:instrText xml:space="preserve"> SEQ Rys. \* ARABIC </w:instrText>
      </w:r>
      <w:r w:rsidRPr="00FB1CD0">
        <w:rPr>
          <w:i w:val="0"/>
          <w:iCs w:val="0"/>
          <w:sz w:val="20"/>
          <w:szCs w:val="20"/>
        </w:rPr>
        <w:fldChar w:fldCharType="separate"/>
      </w:r>
      <w:r w:rsidR="00FA4752">
        <w:rPr>
          <w:i w:val="0"/>
          <w:iCs w:val="0"/>
          <w:noProof/>
          <w:sz w:val="20"/>
          <w:szCs w:val="20"/>
        </w:rPr>
        <w:t>28</w:t>
      </w:r>
      <w:r w:rsidRPr="00FB1CD0">
        <w:rPr>
          <w:i w:val="0"/>
          <w:iCs w:val="0"/>
          <w:sz w:val="20"/>
          <w:szCs w:val="20"/>
        </w:rPr>
        <w:fldChar w:fldCharType="end"/>
      </w:r>
      <w:r w:rsidR="00931C08" w:rsidRPr="00DA09A5">
        <w:rPr>
          <w:i w:val="0"/>
          <w:iCs w:val="0"/>
          <w:sz w:val="20"/>
          <w:szCs w:val="20"/>
        </w:rPr>
        <w:t xml:space="preserve"> Konfiguracja aplikacji </w:t>
      </w:r>
      <w:proofErr w:type="spellStart"/>
      <w:r w:rsidR="006E31E8" w:rsidRPr="00DA09A5">
        <w:rPr>
          <w:i w:val="0"/>
          <w:iCs w:val="0"/>
          <w:sz w:val="20"/>
          <w:szCs w:val="20"/>
        </w:rPr>
        <w:t>backendowej</w:t>
      </w:r>
      <w:proofErr w:type="spellEnd"/>
      <w:r w:rsidR="00931C08" w:rsidRPr="00DA09A5">
        <w:rPr>
          <w:i w:val="0"/>
          <w:iCs w:val="0"/>
          <w:sz w:val="20"/>
          <w:szCs w:val="20"/>
        </w:rPr>
        <w:br/>
        <w:t xml:space="preserve">Źródło: </w:t>
      </w:r>
      <w:r w:rsidR="00916E90" w:rsidRPr="00DA09A5">
        <w:rPr>
          <w:i w:val="0"/>
          <w:iCs w:val="0"/>
          <w:sz w:val="20"/>
          <w:szCs w:val="20"/>
        </w:rPr>
        <w:t>opracowanie własne</w:t>
      </w:r>
    </w:p>
    <w:p w14:paraId="111637F6" w14:textId="77777777" w:rsidR="00030563" w:rsidRDefault="00030563" w:rsidP="005633D0">
      <w:r>
        <w:t xml:space="preserve">Warstwa </w:t>
      </w:r>
      <w:proofErr w:type="spellStart"/>
      <w:r w:rsidR="00C00EF1">
        <w:t>Infrastructure</w:t>
      </w:r>
      <w:proofErr w:type="spellEnd"/>
      <w:r w:rsidR="00C00EF1">
        <w:t xml:space="preserve"> jest zależn</w:t>
      </w:r>
      <w:r>
        <w:t>a</w:t>
      </w:r>
      <w:r w:rsidR="00C00EF1">
        <w:t xml:space="preserve"> od </w:t>
      </w:r>
      <w:proofErr w:type="spellStart"/>
      <w:r w:rsidR="00C00EF1">
        <w:t>Domain</w:t>
      </w:r>
      <w:proofErr w:type="spellEnd"/>
      <w:r w:rsidR="00C00EF1">
        <w:t xml:space="preserve">, ponieważ wykorzystuje jego </w:t>
      </w:r>
      <w:r>
        <w:t>m</w:t>
      </w:r>
      <w:r w:rsidR="00C00EF1">
        <w:t>odele do realizacji interfejsów, migracji bazodanowych oraz kontekstu bazy danych.</w:t>
      </w:r>
      <w:r>
        <w:t xml:space="preserve"> </w:t>
      </w:r>
    </w:p>
    <w:p w14:paraId="56446B65" w14:textId="3DF8A41F" w:rsidR="005633D0" w:rsidRDefault="00030563" w:rsidP="00AE70EB">
      <w:pPr>
        <w:ind w:firstLine="360"/>
      </w:pPr>
      <w:r>
        <w:t xml:space="preserve">I na samym końcu, gdzie cała ta informacja jest opracowana oraz przetwarzana </w:t>
      </w:r>
      <w:r w:rsidR="00EB06A5">
        <w:t xml:space="preserve">- </w:t>
      </w:r>
      <w:r>
        <w:t xml:space="preserve">to warstwa </w:t>
      </w:r>
      <w:r w:rsidR="00EB06A5">
        <w:t>„Application”</w:t>
      </w:r>
      <w:r>
        <w:t xml:space="preserve">, która jest zależna od </w:t>
      </w:r>
      <w:proofErr w:type="spellStart"/>
      <w:r>
        <w:t>Domain</w:t>
      </w:r>
      <w:proofErr w:type="spellEnd"/>
      <w:r>
        <w:t xml:space="preserve"> oraz </w:t>
      </w:r>
      <w:proofErr w:type="spellStart"/>
      <w:r>
        <w:t>Infrastructure</w:t>
      </w:r>
      <w:proofErr w:type="spellEnd"/>
      <w:r w:rsidR="00E154E4">
        <w:t>,</w:t>
      </w:r>
      <w:r>
        <w:t xml:space="preserve"> ponieważ wykorzystuje </w:t>
      </w:r>
      <w:r w:rsidR="00E154E4">
        <w:t>DTO (</w:t>
      </w:r>
      <w:r w:rsidR="00E154E4" w:rsidRPr="009F4AB4">
        <w:rPr>
          <w:i/>
          <w:iCs/>
        </w:rPr>
        <w:t xml:space="preserve">ang. Data Transfer </w:t>
      </w:r>
      <w:r w:rsidR="00E154E4" w:rsidRPr="009F4AB4">
        <w:rPr>
          <w:i/>
          <w:iCs/>
        </w:rPr>
        <w:lastRenderedPageBreak/>
        <w:t>Object</w:t>
      </w:r>
      <w:r w:rsidR="00E154E4">
        <w:t xml:space="preserve">) </w:t>
      </w:r>
      <w:r>
        <w:t xml:space="preserve">do wysyłania i przyjmowania danych </w:t>
      </w:r>
      <w:r w:rsidR="00086863">
        <w:t xml:space="preserve">z </w:t>
      </w:r>
      <w:proofErr w:type="spellStart"/>
      <w:r w:rsidR="00086863">
        <w:t>Domain</w:t>
      </w:r>
      <w:proofErr w:type="spellEnd"/>
      <w:r w:rsidR="00086863">
        <w:t xml:space="preserve"> </w:t>
      </w:r>
      <w:r w:rsidR="001C4DAE">
        <w:t>i</w:t>
      </w:r>
      <w:r>
        <w:t xml:space="preserve"> repozytoria do przetwarzania </w:t>
      </w:r>
      <w:r w:rsidR="00086863">
        <w:t>informacji z Infrastruktury</w:t>
      </w:r>
      <w:r>
        <w:t xml:space="preserve">. Właśnie jest to zaimplementowane </w:t>
      </w:r>
      <w:r w:rsidR="008452C7">
        <w:t xml:space="preserve">w </w:t>
      </w:r>
      <w:r>
        <w:t>kontroler</w:t>
      </w:r>
      <w:r w:rsidR="008452C7">
        <w:t>ach</w:t>
      </w:r>
      <w:r>
        <w:t xml:space="preserve">, które są </w:t>
      </w:r>
      <w:proofErr w:type="spellStart"/>
      <w:r>
        <w:t>endpointami</w:t>
      </w:r>
      <w:proofErr w:type="spellEnd"/>
      <w:r>
        <w:t xml:space="preserve"> do </w:t>
      </w:r>
      <w:r w:rsidR="005F4CF3">
        <w:t xml:space="preserve">klienckich </w:t>
      </w:r>
      <w:r>
        <w:t>aplikacji.</w:t>
      </w:r>
    </w:p>
    <w:p w14:paraId="5DE0CDDC" w14:textId="4C1AEAD2" w:rsidR="00087051" w:rsidRDefault="00087051" w:rsidP="00AE70EB">
      <w:pPr>
        <w:ind w:firstLine="360"/>
      </w:pPr>
      <w:r>
        <w:t>Implementacja aplikacji mobilnej polega na komunikacji między warstwami Android</w:t>
      </w:r>
      <w:r w:rsidR="0000566C">
        <w:t xml:space="preserve"> z </w:t>
      </w:r>
      <w:r>
        <w:t>Application oraz iOS</w:t>
      </w:r>
      <w:r w:rsidR="0000566C">
        <w:t xml:space="preserve"> z </w:t>
      </w:r>
      <w:r>
        <w:t>Application, gdzie Application</w:t>
      </w:r>
      <w:r w:rsidR="00D10364">
        <w:t xml:space="preserve"> to spójna biblioteka</w:t>
      </w:r>
      <w:r w:rsidR="009C3231">
        <w:t>,</w:t>
      </w:r>
      <w:r w:rsidR="00D10364">
        <w:t xml:space="preserve"> </w:t>
      </w:r>
      <w:r w:rsidR="00FB433D">
        <w:t xml:space="preserve">przeznaczeniem </w:t>
      </w:r>
      <w:r w:rsidR="00D10364">
        <w:t>której</w:t>
      </w:r>
      <w:r>
        <w:t xml:space="preserve"> jest komunikacj</w:t>
      </w:r>
      <w:r w:rsidR="00FB433D">
        <w:t>a</w:t>
      </w:r>
      <w:r>
        <w:t xml:space="preserve"> z API oraz definiowan</w:t>
      </w:r>
      <w:r w:rsidR="00EC0D77">
        <w:t>i</w:t>
      </w:r>
      <w:r>
        <w:t xml:space="preserve">e </w:t>
      </w:r>
      <w:r w:rsidR="00F511F0">
        <w:t xml:space="preserve">spójnych </w:t>
      </w:r>
      <w:r>
        <w:t>widok</w:t>
      </w:r>
      <w:r w:rsidR="00EC0D77">
        <w:t>ów</w:t>
      </w:r>
      <w:r>
        <w:t>.</w:t>
      </w:r>
      <w:r w:rsidR="009C3231">
        <w:t xml:space="preserve"> </w:t>
      </w:r>
      <w:r w:rsidR="00086C7B">
        <w:t xml:space="preserve">Właśnie w poszczególnych przesłonach implementują się rozwiązania, które na innych platformach są ograniczone ale </w:t>
      </w:r>
      <w:proofErr w:type="spellStart"/>
      <w:r w:rsidR="00086C7B">
        <w:t>XMLe</w:t>
      </w:r>
      <w:proofErr w:type="spellEnd"/>
      <w:r w:rsidR="00086C7B">
        <w:t xml:space="preserve"> widoków są takie same na wszystkich platformach.</w:t>
      </w:r>
    </w:p>
    <w:p w14:paraId="13EC872A" w14:textId="117B0D7C" w:rsidR="007B20EB" w:rsidRPr="004F5EF0" w:rsidRDefault="006838E6" w:rsidP="00FB1CD0">
      <w:pPr>
        <w:keepNext/>
        <w:spacing w:before="240"/>
        <w:ind w:firstLine="90"/>
        <w:jc w:val="center"/>
        <w:rPr>
          <w:sz w:val="20"/>
          <w:szCs w:val="20"/>
        </w:rPr>
      </w:pPr>
      <w:r w:rsidRPr="006838E6">
        <w:rPr>
          <w:noProof/>
          <w:sz w:val="20"/>
          <w:szCs w:val="20"/>
        </w:rPr>
        <w:drawing>
          <wp:inline distT="0" distB="0" distL="0" distR="0" wp14:anchorId="7697566E" wp14:editId="39BD332D">
            <wp:extent cx="6511925" cy="3312795"/>
            <wp:effectExtent l="0" t="0" r="3175" b="1905"/>
            <wp:docPr id="24" name="Picture 2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81E1D" w14:textId="7A81B198" w:rsidR="00087051" w:rsidRPr="00DA09A5" w:rsidRDefault="007B20EB" w:rsidP="00916E90">
      <w:pPr>
        <w:pStyle w:val="Legenda"/>
        <w:jc w:val="center"/>
        <w:rPr>
          <w:i w:val="0"/>
          <w:iCs w:val="0"/>
          <w:sz w:val="20"/>
          <w:szCs w:val="20"/>
        </w:rPr>
      </w:pPr>
      <w:r w:rsidRPr="00FB1CD0">
        <w:rPr>
          <w:i w:val="0"/>
          <w:iCs w:val="0"/>
          <w:sz w:val="20"/>
          <w:szCs w:val="20"/>
        </w:rPr>
        <w:t xml:space="preserve">Rys. </w:t>
      </w:r>
      <w:r w:rsidRPr="00FB1CD0">
        <w:rPr>
          <w:i w:val="0"/>
          <w:iCs w:val="0"/>
          <w:sz w:val="20"/>
          <w:szCs w:val="20"/>
        </w:rPr>
        <w:fldChar w:fldCharType="begin"/>
      </w:r>
      <w:r w:rsidRPr="00FB1CD0">
        <w:rPr>
          <w:i w:val="0"/>
          <w:iCs w:val="0"/>
          <w:sz w:val="20"/>
          <w:szCs w:val="20"/>
        </w:rPr>
        <w:instrText xml:space="preserve"> SEQ Rys. \* ARABIC </w:instrText>
      </w:r>
      <w:r w:rsidRPr="00FB1CD0">
        <w:rPr>
          <w:i w:val="0"/>
          <w:iCs w:val="0"/>
          <w:sz w:val="20"/>
          <w:szCs w:val="20"/>
        </w:rPr>
        <w:fldChar w:fldCharType="separate"/>
      </w:r>
      <w:r w:rsidR="00FA4752">
        <w:rPr>
          <w:i w:val="0"/>
          <w:iCs w:val="0"/>
          <w:noProof/>
          <w:sz w:val="20"/>
          <w:szCs w:val="20"/>
        </w:rPr>
        <w:t>29</w:t>
      </w:r>
      <w:r w:rsidRPr="00FB1CD0">
        <w:rPr>
          <w:i w:val="0"/>
          <w:iCs w:val="0"/>
          <w:sz w:val="20"/>
          <w:szCs w:val="20"/>
        </w:rPr>
        <w:fldChar w:fldCharType="end"/>
      </w:r>
      <w:r w:rsidR="00916E90" w:rsidRPr="00DA09A5">
        <w:rPr>
          <w:i w:val="0"/>
          <w:iCs w:val="0"/>
          <w:sz w:val="20"/>
          <w:szCs w:val="20"/>
        </w:rPr>
        <w:t xml:space="preserve"> Projektowanie widoku na przykładzie logowania</w:t>
      </w:r>
      <w:r w:rsidR="00916E90" w:rsidRPr="00DA09A5">
        <w:rPr>
          <w:i w:val="0"/>
          <w:iCs w:val="0"/>
          <w:sz w:val="20"/>
          <w:szCs w:val="20"/>
        </w:rPr>
        <w:br/>
        <w:t>Źródło: opracowanie własne</w:t>
      </w:r>
    </w:p>
    <w:p w14:paraId="5F8B6CA3" w14:textId="3C9D2783" w:rsidR="006C4196" w:rsidRDefault="00087051" w:rsidP="00AE70EB">
      <w:pPr>
        <w:ind w:firstLine="360"/>
      </w:pPr>
      <w:r>
        <w:t>W</w:t>
      </w:r>
      <w:r w:rsidR="00AC02EF">
        <w:t>i</w:t>
      </w:r>
      <w:r>
        <w:t>doki są reprezentowane w postaci XML</w:t>
      </w:r>
      <w:r w:rsidR="00AC02EF">
        <w:t>, a bindowanie danych polega na definiowaniu atrybutów</w:t>
      </w:r>
      <w:r w:rsidR="002F6F63">
        <w:t xml:space="preserve"> z</w:t>
      </w:r>
      <w:r w:rsidR="006A1D2E">
        <w:t> </w:t>
      </w:r>
      <w:r w:rsidR="001628EC">
        <w:t>odpowiedniej</w:t>
      </w:r>
      <w:r w:rsidR="002F6F63">
        <w:t xml:space="preserve"> klasy</w:t>
      </w:r>
      <w:r w:rsidR="00AC02EF">
        <w:t>. Właśnie w taki sposób dane są przekazywa</w:t>
      </w:r>
      <w:r w:rsidR="00551EE8">
        <w:t>ne</w:t>
      </w:r>
      <w:r w:rsidR="00AC02EF">
        <w:t xml:space="preserve"> </w:t>
      </w:r>
      <w:r w:rsidR="00BA51AF">
        <w:t xml:space="preserve">z </w:t>
      </w:r>
      <w:r w:rsidR="001628EC">
        <w:t xml:space="preserve">programu </w:t>
      </w:r>
      <w:r w:rsidR="00AC02EF">
        <w:t xml:space="preserve">do widoku oraz z widoku do </w:t>
      </w:r>
      <w:r w:rsidR="001628EC">
        <w:t>programu</w:t>
      </w:r>
      <w:r w:rsidR="005A1E0B">
        <w:t>.</w:t>
      </w:r>
    </w:p>
    <w:p w14:paraId="28B00768" w14:textId="59A5611B" w:rsidR="0072081B" w:rsidRPr="009F4AB4" w:rsidRDefault="004C784D" w:rsidP="00AE70EB">
      <w:pPr>
        <w:ind w:firstLine="360"/>
        <w:rPr>
          <w:lang w:val="uk-UA"/>
        </w:rPr>
      </w:pPr>
      <w:r>
        <w:t>Aplikacja webowa ma architekturę</w:t>
      </w:r>
      <w:r w:rsidR="0072081B">
        <w:t xml:space="preserve"> opartą o komponenty</w:t>
      </w:r>
      <w:r w:rsidR="001E4D4B">
        <w:t>.</w:t>
      </w:r>
      <w:r w:rsidR="00B24E67">
        <w:t xml:space="preserve"> </w:t>
      </w:r>
      <w:r w:rsidR="001E4D4B">
        <w:t>W</w:t>
      </w:r>
      <w:r w:rsidR="0072081B">
        <w:t xml:space="preserve"> folderze „</w:t>
      </w:r>
      <w:proofErr w:type="spellStart"/>
      <w:r w:rsidR="0072081B">
        <w:t>src</w:t>
      </w:r>
      <w:proofErr w:type="spellEnd"/>
      <w:r w:rsidR="0072081B">
        <w:t xml:space="preserve">” znajduje się </w:t>
      </w:r>
      <w:r w:rsidR="00B24E67">
        <w:t>c</w:t>
      </w:r>
      <w:r w:rsidR="0072081B">
        <w:t>ała aplikacja webowa wraz ze zdjęciami oraz modułami do instalacji</w:t>
      </w:r>
      <w:r w:rsidR="004A303E">
        <w:t>. W</w:t>
      </w:r>
      <w:r w:rsidR="00B24E67">
        <w:t xml:space="preserve"> środku mamy komponent logowania się pod nazwą „</w:t>
      </w:r>
      <w:proofErr w:type="spellStart"/>
      <w:r w:rsidR="00B24E67">
        <w:t>account</w:t>
      </w:r>
      <w:proofErr w:type="spellEnd"/>
      <w:r w:rsidR="00B24E67">
        <w:t>”, dodawani</w:t>
      </w:r>
      <w:r w:rsidR="004A303E">
        <w:t>e</w:t>
      </w:r>
      <w:r w:rsidR="00B24E67">
        <w:t xml:space="preserve"> do koszyka który się nazywa „basket”, opłata </w:t>
      </w:r>
      <w:r w:rsidR="00C636AE">
        <w:t xml:space="preserve">oraz </w:t>
      </w:r>
      <w:proofErr w:type="spellStart"/>
      <w:r w:rsidR="00C636AE">
        <w:t>eksporowanie</w:t>
      </w:r>
      <w:proofErr w:type="spellEnd"/>
      <w:r w:rsidR="00C636AE">
        <w:t xml:space="preserve"> danych administratorskich </w:t>
      </w:r>
      <w:r w:rsidR="00B24E67">
        <w:t>to „</w:t>
      </w:r>
      <w:proofErr w:type="spellStart"/>
      <w:r w:rsidR="00B24E67">
        <w:t>checkout</w:t>
      </w:r>
      <w:proofErr w:type="spellEnd"/>
      <w:r w:rsidR="00B24E67">
        <w:t xml:space="preserve">”, a w </w:t>
      </w:r>
      <w:r w:rsidR="00732E26">
        <w:t>„</w:t>
      </w:r>
      <w:proofErr w:type="spellStart"/>
      <w:r w:rsidR="00732E26">
        <w:t>core</w:t>
      </w:r>
      <w:proofErr w:type="spellEnd"/>
      <w:r w:rsidR="00732E26">
        <w:t xml:space="preserve">” </w:t>
      </w:r>
      <w:r w:rsidR="00B24E67">
        <w:t xml:space="preserve">mamy </w:t>
      </w:r>
      <w:proofErr w:type="spellStart"/>
      <w:r w:rsidR="00B24E67">
        <w:t>header</w:t>
      </w:r>
      <w:proofErr w:type="spellEnd"/>
      <w:r w:rsidR="00B24E67">
        <w:t xml:space="preserve"> oraz </w:t>
      </w:r>
      <w:proofErr w:type="spellStart"/>
      <w:r w:rsidR="00B24E67">
        <w:t>footer</w:t>
      </w:r>
      <w:proofErr w:type="spellEnd"/>
      <w:r w:rsidR="00B24E67">
        <w:t xml:space="preserve">, ponieważ są </w:t>
      </w:r>
      <w:proofErr w:type="spellStart"/>
      <w:r w:rsidR="00884889">
        <w:t>wykorzytane</w:t>
      </w:r>
      <w:proofErr w:type="spellEnd"/>
      <w:r w:rsidR="00884889">
        <w:t xml:space="preserve"> </w:t>
      </w:r>
      <w:r w:rsidR="00B24E67">
        <w:t>na każdej stronie</w:t>
      </w:r>
      <w:r w:rsidR="00CF21A1">
        <w:t>. W</w:t>
      </w:r>
      <w:r w:rsidR="00B24E67">
        <w:t xml:space="preserve"> </w:t>
      </w:r>
      <w:r w:rsidR="00C636AE">
        <w:t>„</w:t>
      </w:r>
      <w:proofErr w:type="spellStart"/>
      <w:r w:rsidR="00B24E67">
        <w:t>home</w:t>
      </w:r>
      <w:proofErr w:type="spellEnd"/>
      <w:r w:rsidR="00C636AE">
        <w:t>”</w:t>
      </w:r>
      <w:r w:rsidR="00B24E67">
        <w:t xml:space="preserve"> umieściłem główną stronę</w:t>
      </w:r>
      <w:r w:rsidR="00035500">
        <w:t>,</w:t>
      </w:r>
      <w:r w:rsidR="00B24E67">
        <w:t xml:space="preserve"> </w:t>
      </w:r>
      <w:r w:rsidR="00C636AE">
        <w:t>a w „</w:t>
      </w:r>
      <w:proofErr w:type="spellStart"/>
      <w:r w:rsidR="00C636AE">
        <w:t>shared</w:t>
      </w:r>
      <w:proofErr w:type="spellEnd"/>
      <w:r w:rsidR="00C636AE">
        <w:t>” się znajdują inne elementy aplikacji.</w:t>
      </w:r>
    </w:p>
    <w:p w14:paraId="794E5E0D" w14:textId="77777777" w:rsidR="007B20EB" w:rsidRPr="004F5EF0" w:rsidRDefault="00BB1F85">
      <w:pPr>
        <w:keepNext/>
        <w:ind w:firstLine="720"/>
        <w:jc w:val="center"/>
        <w:rPr>
          <w:sz w:val="20"/>
          <w:szCs w:val="20"/>
        </w:rPr>
      </w:pPr>
      <w:r w:rsidRPr="004F5EF0">
        <w:rPr>
          <w:noProof/>
          <w:sz w:val="20"/>
          <w:szCs w:val="20"/>
        </w:rPr>
        <w:lastRenderedPageBreak/>
        <w:drawing>
          <wp:inline distT="0" distB="0" distL="0" distR="0" wp14:anchorId="062D1971" wp14:editId="0B5FB9F7">
            <wp:extent cx="2636748" cy="6187976"/>
            <wp:effectExtent l="0" t="0" r="0" b="381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618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0132A" w14:textId="0FECC4B6" w:rsidR="004C784D" w:rsidRPr="00DA09A5" w:rsidRDefault="007B20EB" w:rsidP="004C784D">
      <w:pPr>
        <w:pStyle w:val="Legenda"/>
        <w:jc w:val="center"/>
        <w:rPr>
          <w:i w:val="0"/>
          <w:iCs w:val="0"/>
          <w:sz w:val="20"/>
          <w:szCs w:val="20"/>
        </w:rPr>
      </w:pPr>
      <w:r w:rsidRPr="00FB1CD0">
        <w:rPr>
          <w:i w:val="0"/>
          <w:iCs w:val="0"/>
          <w:sz w:val="20"/>
          <w:szCs w:val="20"/>
        </w:rPr>
        <w:t xml:space="preserve">Rys. </w:t>
      </w:r>
      <w:r w:rsidRPr="00FB1CD0">
        <w:rPr>
          <w:i w:val="0"/>
          <w:iCs w:val="0"/>
          <w:sz w:val="20"/>
          <w:szCs w:val="20"/>
        </w:rPr>
        <w:fldChar w:fldCharType="begin"/>
      </w:r>
      <w:r w:rsidRPr="00FB1CD0">
        <w:rPr>
          <w:i w:val="0"/>
          <w:iCs w:val="0"/>
          <w:sz w:val="20"/>
          <w:szCs w:val="20"/>
        </w:rPr>
        <w:instrText xml:space="preserve"> SEQ Rys. \* ARABIC </w:instrText>
      </w:r>
      <w:r w:rsidRPr="00FB1CD0">
        <w:rPr>
          <w:i w:val="0"/>
          <w:iCs w:val="0"/>
          <w:sz w:val="20"/>
          <w:szCs w:val="20"/>
        </w:rPr>
        <w:fldChar w:fldCharType="separate"/>
      </w:r>
      <w:r w:rsidR="00FA4752">
        <w:rPr>
          <w:i w:val="0"/>
          <w:iCs w:val="0"/>
          <w:noProof/>
          <w:sz w:val="20"/>
          <w:szCs w:val="20"/>
        </w:rPr>
        <w:t>30</w:t>
      </w:r>
      <w:r w:rsidRPr="00FB1CD0">
        <w:rPr>
          <w:i w:val="0"/>
          <w:iCs w:val="0"/>
          <w:sz w:val="20"/>
          <w:szCs w:val="20"/>
        </w:rPr>
        <w:fldChar w:fldCharType="end"/>
      </w:r>
      <w:r w:rsidR="004C784D" w:rsidRPr="00DA09A5">
        <w:rPr>
          <w:i w:val="0"/>
          <w:iCs w:val="0"/>
          <w:sz w:val="20"/>
          <w:szCs w:val="20"/>
        </w:rPr>
        <w:t xml:space="preserve"> Architektura aplikacji </w:t>
      </w:r>
      <w:proofErr w:type="spellStart"/>
      <w:r w:rsidR="004C784D" w:rsidRPr="00DA09A5">
        <w:rPr>
          <w:i w:val="0"/>
          <w:iCs w:val="0"/>
          <w:sz w:val="20"/>
          <w:szCs w:val="20"/>
        </w:rPr>
        <w:t>frontendowej</w:t>
      </w:r>
      <w:proofErr w:type="spellEnd"/>
      <w:r w:rsidR="004C784D" w:rsidRPr="00DA09A5">
        <w:rPr>
          <w:i w:val="0"/>
          <w:iCs w:val="0"/>
          <w:sz w:val="20"/>
          <w:szCs w:val="20"/>
        </w:rPr>
        <w:t xml:space="preserve"> </w:t>
      </w:r>
      <w:r w:rsidR="004C784D" w:rsidRPr="00DA09A5">
        <w:rPr>
          <w:i w:val="0"/>
          <w:iCs w:val="0"/>
          <w:sz w:val="20"/>
          <w:szCs w:val="20"/>
        </w:rPr>
        <w:br/>
        <w:t>Źródło: opracowanie własne</w:t>
      </w:r>
    </w:p>
    <w:p w14:paraId="76D01B6A" w14:textId="1B9CE372" w:rsidR="00F72033" w:rsidRDefault="004C784D" w:rsidP="004C784D">
      <w:r>
        <w:t xml:space="preserve">Aplikacja </w:t>
      </w:r>
      <w:r w:rsidR="00BC2599">
        <w:t>oparta o</w:t>
      </w:r>
      <w:r>
        <w:t xml:space="preserve"> </w:t>
      </w:r>
      <w:proofErr w:type="spellStart"/>
      <w:r>
        <w:t>Angular</w:t>
      </w:r>
      <w:proofErr w:type="spellEnd"/>
      <w:r>
        <w:t xml:space="preserve"> </w:t>
      </w:r>
      <w:r w:rsidR="003A092A">
        <w:t xml:space="preserve">CLI </w:t>
      </w:r>
      <w:r>
        <w:t>12</w:t>
      </w:r>
      <w:r w:rsidR="00A61669">
        <w:t xml:space="preserve">, </w:t>
      </w:r>
      <w:r w:rsidR="00A92676">
        <w:t>do manipulacji danymi</w:t>
      </w:r>
      <w:r w:rsidR="00035500">
        <w:t>,</w:t>
      </w:r>
      <w:r w:rsidR="00A92676">
        <w:t xml:space="preserve"> które przychodzą z API wykorzystuj</w:t>
      </w:r>
      <w:r w:rsidR="00CC0104">
        <w:t>e</w:t>
      </w:r>
      <w:r w:rsidR="00E872BE">
        <w:t xml:space="preserve"> zapytania </w:t>
      </w:r>
      <w:r w:rsidR="00CC0104">
        <w:t xml:space="preserve">http </w:t>
      </w:r>
      <w:r w:rsidR="00E872BE">
        <w:t>wraz z</w:t>
      </w:r>
      <w:r w:rsidR="00A92676">
        <w:t xml:space="preserve"> bibliotek</w:t>
      </w:r>
      <w:r w:rsidR="00E872BE">
        <w:t>ą</w:t>
      </w:r>
      <w:r w:rsidR="00A92676">
        <w:t xml:space="preserve"> </w:t>
      </w:r>
      <w:proofErr w:type="spellStart"/>
      <w:r w:rsidR="00A92676">
        <w:t>RxJS</w:t>
      </w:r>
      <w:proofErr w:type="spellEnd"/>
      <w:r w:rsidR="00380E7B">
        <w:t>.</w:t>
      </w:r>
      <w:r w:rsidR="00BC2599">
        <w:t xml:space="preserve"> </w:t>
      </w:r>
      <w:r w:rsidR="00380E7B">
        <w:t>Opracowane dane z serwisów są przekazywane do</w:t>
      </w:r>
      <w:r w:rsidR="00F72033">
        <w:t xml:space="preserve"> komponent</w:t>
      </w:r>
      <w:r w:rsidR="00380E7B">
        <w:t>ów</w:t>
      </w:r>
      <w:r w:rsidR="00F72033">
        <w:t xml:space="preserve"> </w:t>
      </w:r>
      <w:r w:rsidR="00380E7B">
        <w:t>konkretnego modułu</w:t>
      </w:r>
      <w:r w:rsidR="00F72033">
        <w:t>.</w:t>
      </w:r>
    </w:p>
    <w:p w14:paraId="621CCF18" w14:textId="727E8B63" w:rsidR="00643A28" w:rsidRPr="00F61600" w:rsidRDefault="00F72033" w:rsidP="009F4AB4">
      <w:pPr>
        <w:ind w:firstLine="360"/>
      </w:pPr>
      <w:r>
        <w:t>Komponenty korzystają z serwisów i mają swoje przeznaczenie dla osobnych części wizualizacji danych. By uruchomić aplikację należy zainstalować biblioteki za pomocą node.js i managera pakietów „</w:t>
      </w:r>
      <w:proofErr w:type="spellStart"/>
      <w:r>
        <w:t>npm</w:t>
      </w:r>
      <w:proofErr w:type="spellEnd"/>
      <w:r>
        <w:t>” lub „</w:t>
      </w:r>
      <w:proofErr w:type="spellStart"/>
      <w:r>
        <w:t>yarn</w:t>
      </w:r>
      <w:proofErr w:type="spellEnd"/>
      <w:r>
        <w:t>” zatem wykonać polecenie w terminalu „</w:t>
      </w:r>
      <w:proofErr w:type="spellStart"/>
      <w:r>
        <w:t>ng</w:t>
      </w:r>
      <w:proofErr w:type="spellEnd"/>
      <w:r>
        <w:t xml:space="preserve"> </w:t>
      </w:r>
      <w:proofErr w:type="spellStart"/>
      <w:r>
        <w:t>serve</w:t>
      </w:r>
      <w:proofErr w:type="spellEnd"/>
      <w:r>
        <w:t xml:space="preserve">” i aplikacja się </w:t>
      </w:r>
      <w:r w:rsidR="009F27E4">
        <w:t>uruchomi</w:t>
      </w:r>
      <w:r>
        <w:t xml:space="preserve"> </w:t>
      </w:r>
      <w:r w:rsidR="009F27E4">
        <w:t>na „</w:t>
      </w:r>
      <w:r w:rsidR="00363CB2">
        <w:t>http://</w:t>
      </w:r>
      <w:r w:rsidR="009F27E4">
        <w:t>localhost:4200”</w:t>
      </w:r>
      <w:r w:rsidR="00363CB2">
        <w:t xml:space="preserve">, który się łączy do </w:t>
      </w:r>
      <w:r w:rsidR="00801E44">
        <w:t>API</w:t>
      </w:r>
      <w:r w:rsidR="00363CB2">
        <w:t xml:space="preserve"> na „https://localhost:5001”</w:t>
      </w:r>
      <w:r w:rsidR="00801E44">
        <w:t>.</w:t>
      </w:r>
      <w:r w:rsidR="00FA3322">
        <w:t xml:space="preserve"> Dzięki temu że jest zainstalowany certyfikat SSL, połączenie jest bezpieczniejsze, ponieważ odbywa się na podstawię protokołu HTTPS.</w:t>
      </w:r>
    </w:p>
    <w:p w14:paraId="4669B869" w14:textId="0F5AF0F8" w:rsidR="006C4196" w:rsidRPr="00AE70EB" w:rsidRDefault="00CF709A" w:rsidP="004F5EF0">
      <w:pPr>
        <w:pStyle w:val="Nagwek3"/>
        <w:ind w:left="360" w:hanging="360"/>
      </w:pPr>
      <w:r>
        <w:t xml:space="preserve"> </w:t>
      </w:r>
      <w:bookmarkStart w:id="261" w:name="_Toc103343215"/>
      <w:r w:rsidR="00A436DA" w:rsidRPr="00AE70EB">
        <w:t>Opis działania aplikacji</w:t>
      </w:r>
      <w:bookmarkEnd w:id="261"/>
    </w:p>
    <w:p w14:paraId="15AB9EFE" w14:textId="2876A36C" w:rsidR="00A436DA" w:rsidRDefault="00B06AE0" w:rsidP="00A436DA">
      <w:r>
        <w:t>Aplikacja mobil</w:t>
      </w:r>
      <w:r w:rsidR="00943EF2">
        <w:t>n</w:t>
      </w:r>
      <w:r>
        <w:t xml:space="preserve">a oraz webowa wykorzystują </w:t>
      </w:r>
      <w:proofErr w:type="spellStart"/>
      <w:r>
        <w:t>endpointy</w:t>
      </w:r>
      <w:proofErr w:type="spellEnd"/>
      <w:r>
        <w:t xml:space="preserve"> z serwera IIS do pobrania, edytowania lub dodawania nowych danych. Tak przez aplikację mobil</w:t>
      </w:r>
      <w:r w:rsidR="00943EF2">
        <w:t>n</w:t>
      </w:r>
      <w:r>
        <w:t>ą możemy</w:t>
      </w:r>
      <w:r w:rsidR="00873BD2">
        <w:t xml:space="preserve"> przeprowadzić wszystkie działania z </w:t>
      </w:r>
      <w:r w:rsidR="00D247FC">
        <w:t>menu restauracji, czyli przeglądnąć listę, dodać lub usunąć do zamówienie oraz menu kontaktowe z restauracją.</w:t>
      </w:r>
      <w:r>
        <w:t xml:space="preserve"> </w:t>
      </w:r>
      <w:r w:rsidR="00D247FC">
        <w:lastRenderedPageBreak/>
        <w:t>W aplikacji webowej o</w:t>
      </w:r>
      <w:r w:rsidR="00A436DA">
        <w:t xml:space="preserve">prócz wyżej wymienionych funkcjonalności, dla administratorów też jest możliwość </w:t>
      </w:r>
      <w:r w:rsidR="00D247FC">
        <w:t xml:space="preserve">zarządzania menu oraz </w:t>
      </w:r>
      <w:r w:rsidR="00A436DA">
        <w:t xml:space="preserve">wyeksportowania danych </w:t>
      </w:r>
      <w:r w:rsidR="00D247FC">
        <w:t xml:space="preserve">zamówień z wybranego dnia </w:t>
      </w:r>
      <w:r w:rsidR="00A436DA">
        <w:t>do pliku JSON.</w:t>
      </w:r>
    </w:p>
    <w:p w14:paraId="73FF252D" w14:textId="77777777" w:rsidR="00A436DA" w:rsidRDefault="00A436DA" w:rsidP="002D3033">
      <w:pPr>
        <w:spacing w:before="240"/>
      </w:pPr>
      <w:r>
        <w:t xml:space="preserve">W wyniku implementacji danego systemu zostały wytworzone trzy główne moduły: </w:t>
      </w:r>
    </w:p>
    <w:p w14:paraId="6A77D95E" w14:textId="23BB4CC4" w:rsidR="00A436DA" w:rsidRDefault="00A436DA" w:rsidP="00E514CA">
      <w:pPr>
        <w:pStyle w:val="Akapitzlist"/>
        <w:numPr>
          <w:ilvl w:val="0"/>
          <w:numId w:val="33"/>
        </w:numPr>
      </w:pPr>
      <w:r>
        <w:t xml:space="preserve">Aplikacja mobilna na podstawie </w:t>
      </w:r>
      <w:proofErr w:type="spellStart"/>
      <w:r>
        <w:t>Xamairn</w:t>
      </w:r>
      <w:proofErr w:type="spellEnd"/>
      <w:r>
        <w:t>, który umożliwia korzystanie z podstawowych</w:t>
      </w:r>
      <w:r w:rsidR="00AE70EB">
        <w:t xml:space="preserve"> </w:t>
      </w:r>
      <w:r>
        <w:t>funkcjonalności dla użytkownika.</w:t>
      </w:r>
    </w:p>
    <w:p w14:paraId="6F64BCD4" w14:textId="4BE019C3" w:rsidR="00A436DA" w:rsidRDefault="000F6AC6" w:rsidP="00DD3082">
      <w:pPr>
        <w:pStyle w:val="Akapitzlist"/>
        <w:numPr>
          <w:ilvl w:val="0"/>
          <w:numId w:val="33"/>
        </w:numPr>
      </w:pPr>
      <w:del w:id="262" w:author="Yurii Shchehliuk" w:date="2022-05-09T21:04:00Z">
        <w:r w:rsidDel="00A02F26">
          <w:delText xml:space="preserve">Frontend </w:delText>
        </w:r>
      </w:del>
      <w:ins w:id="263" w:author="Yurii Shchehliuk" w:date="2022-05-09T21:04:00Z">
        <w:r w:rsidR="00A02F26">
          <w:t xml:space="preserve">Aplikacja webowa </w:t>
        </w:r>
      </w:ins>
      <w:r>
        <w:t>w postaci SPA</w:t>
      </w:r>
      <w:r w:rsidR="00D2247D">
        <w:t xml:space="preserve"> (</w:t>
      </w:r>
      <w:r w:rsidR="00D2247D" w:rsidRPr="00784A36">
        <w:rPr>
          <w:i/>
          <w:iCs/>
        </w:rPr>
        <w:t xml:space="preserve">ang. Single </w:t>
      </w:r>
      <w:proofErr w:type="spellStart"/>
      <w:r w:rsidR="00D2247D" w:rsidRPr="00784A36">
        <w:rPr>
          <w:i/>
          <w:iCs/>
        </w:rPr>
        <w:t>page</w:t>
      </w:r>
      <w:proofErr w:type="spellEnd"/>
      <w:r w:rsidR="00D2247D" w:rsidRPr="00784A36">
        <w:rPr>
          <w:i/>
          <w:iCs/>
        </w:rPr>
        <w:t xml:space="preserve"> </w:t>
      </w:r>
      <w:proofErr w:type="spellStart"/>
      <w:r w:rsidR="00D2247D" w:rsidRPr="00784A36">
        <w:rPr>
          <w:i/>
          <w:iCs/>
        </w:rPr>
        <w:t>application</w:t>
      </w:r>
      <w:proofErr w:type="spellEnd"/>
      <w:r w:rsidR="00D2247D">
        <w:t>)</w:t>
      </w:r>
      <w:r>
        <w:t xml:space="preserve">, który oferuje korzystanie z wszystkie podstawowych funkcjonalności oraz narzędzia do zarządzania </w:t>
      </w:r>
      <w:r w:rsidR="00D247FC">
        <w:t>menu</w:t>
      </w:r>
      <w:r w:rsidR="00A436DA">
        <w:t>.</w:t>
      </w:r>
    </w:p>
    <w:p w14:paraId="6FF3E8C9" w14:textId="358EA084" w:rsidR="00D247FC" w:rsidRDefault="00D247FC" w:rsidP="00D247FC">
      <w:pPr>
        <w:pStyle w:val="Akapitzlist"/>
        <w:numPr>
          <w:ilvl w:val="0"/>
          <w:numId w:val="33"/>
        </w:numPr>
      </w:pPr>
      <w:proofErr w:type="spellStart"/>
      <w:r>
        <w:t>Backend</w:t>
      </w:r>
      <w:proofErr w:type="spellEnd"/>
      <w:r>
        <w:t xml:space="preserve"> w postaci REST API</w:t>
      </w:r>
      <w:r w:rsidR="00035500">
        <w:t>,</w:t>
      </w:r>
      <w:r w:rsidR="004B052A">
        <w:t xml:space="preserve"> który został umieszczony na IIS </w:t>
      </w:r>
      <w:proofErr w:type="spellStart"/>
      <w:r w:rsidR="004B052A">
        <w:t>hostcie</w:t>
      </w:r>
      <w:proofErr w:type="spellEnd"/>
      <w:r>
        <w:t>.</w:t>
      </w:r>
    </w:p>
    <w:p w14:paraId="43D4F2ED" w14:textId="7E48DC49" w:rsidR="00ED2C5C" w:rsidRDefault="00E377A3" w:rsidP="009F4AB4">
      <w:pPr>
        <w:ind w:firstLine="360"/>
      </w:pPr>
      <w:r>
        <w:t>Z aplikacji webowej p</w:t>
      </w:r>
      <w:r w:rsidR="00ED2C5C">
        <w:t xml:space="preserve">o opłacie za pomocą </w:t>
      </w:r>
      <w:proofErr w:type="spellStart"/>
      <w:r w:rsidR="00ED2C5C">
        <w:t>Stripe</w:t>
      </w:r>
      <w:proofErr w:type="spellEnd"/>
      <w:r w:rsidR="00960522">
        <w:t xml:space="preserve"> jest</w:t>
      </w:r>
      <w:r w:rsidR="00ED2C5C">
        <w:t xml:space="preserve"> dostępny przegląd oczekujących zamówień oraz czat z restauracją.</w:t>
      </w:r>
    </w:p>
    <w:p w14:paraId="6EF446ED" w14:textId="5287389A" w:rsidR="00A9549D" w:rsidRDefault="00A436DA" w:rsidP="00FB1CD0">
      <w:pPr>
        <w:spacing w:after="240"/>
      </w:pPr>
      <w:r>
        <w:t xml:space="preserve">Po zakończeniu procesu implementacji projekt </w:t>
      </w:r>
      <w:r w:rsidR="00592E6A">
        <w:t xml:space="preserve">był </w:t>
      </w:r>
      <w:r w:rsidR="00F12E6C">
        <w:t>gotowy do</w:t>
      </w:r>
      <w:r>
        <w:t xml:space="preserve"> </w:t>
      </w:r>
      <w:r w:rsidR="00F12E6C">
        <w:t>przetestowania.</w:t>
      </w:r>
    </w:p>
    <w:p w14:paraId="767189B7" w14:textId="3C40276D" w:rsidR="00A436DA" w:rsidRDefault="00CF709A" w:rsidP="004F5EF0">
      <w:pPr>
        <w:pStyle w:val="Nagwek3"/>
        <w:ind w:left="360" w:hanging="360"/>
      </w:pPr>
      <w:r>
        <w:t xml:space="preserve"> </w:t>
      </w:r>
      <w:bookmarkStart w:id="264" w:name="_Toc103343216"/>
      <w:r w:rsidR="00A436DA" w:rsidRPr="00931C08">
        <w:t>Testy (ewaluacja)</w:t>
      </w:r>
      <w:bookmarkEnd w:id="264"/>
    </w:p>
    <w:p w14:paraId="4DD09894" w14:textId="6D5CD6AB" w:rsidR="007E3E49" w:rsidRDefault="00F12E6C" w:rsidP="00A436DA">
      <w:r>
        <w:t>Po zakończeniu implementacji były przeprowadzone testy manual</w:t>
      </w:r>
      <w:r w:rsidR="00DD3082">
        <w:t>n</w:t>
      </w:r>
      <w:r>
        <w:t xml:space="preserve">e oraz automatyczne. Do testowania serwisów aplikacji były napisane testy jednostkowe oraz integracyjne. Napisane testy zostały </w:t>
      </w:r>
      <w:r w:rsidR="00B03D78">
        <w:t>stworzone</w:t>
      </w:r>
      <w:r>
        <w:t xml:space="preserve"> dla osobnych jednostek kontrolerów oraz głównego modułu aplikacji.</w:t>
      </w:r>
      <w:r w:rsidR="007276FB">
        <w:t xml:space="preserve"> </w:t>
      </w:r>
      <w:r w:rsidR="00F322BB">
        <w:t xml:space="preserve">Do testowania </w:t>
      </w:r>
      <w:r w:rsidR="008C1D4D">
        <w:t>komponentów</w:t>
      </w:r>
      <w:r w:rsidR="00F322BB">
        <w:t xml:space="preserve"> aplikacji </w:t>
      </w:r>
      <w:proofErr w:type="spellStart"/>
      <w:r w:rsidR="00F322BB">
        <w:t>Frontendowej</w:t>
      </w:r>
      <w:proofErr w:type="spellEnd"/>
      <w:r w:rsidR="00F322BB">
        <w:t xml:space="preserve"> został wykorzystany </w:t>
      </w:r>
      <w:proofErr w:type="spellStart"/>
      <w:r w:rsidR="00F322BB">
        <w:t>framework</w:t>
      </w:r>
      <w:proofErr w:type="spellEnd"/>
      <w:r w:rsidR="00F322BB">
        <w:t xml:space="preserve"> „</w:t>
      </w:r>
      <w:proofErr w:type="spellStart"/>
      <w:r w:rsidR="00F322BB">
        <w:t>Jasmine</w:t>
      </w:r>
      <w:proofErr w:type="spellEnd"/>
      <w:r w:rsidR="00F322BB">
        <w:t>”</w:t>
      </w:r>
      <w:r w:rsidR="00D06801">
        <w:t xml:space="preserve"> oraz </w:t>
      </w:r>
      <w:r w:rsidR="007824C9">
        <w:t>„</w:t>
      </w:r>
      <w:r w:rsidR="00D06801">
        <w:t>Karma</w:t>
      </w:r>
      <w:r w:rsidR="007824C9">
        <w:t>”</w:t>
      </w:r>
      <w:r w:rsidR="00F322BB">
        <w:t>.</w:t>
      </w:r>
    </w:p>
    <w:p w14:paraId="23765869" w14:textId="77777777" w:rsidR="007B20EB" w:rsidRPr="004F5EF0" w:rsidRDefault="0016778F" w:rsidP="002D3033">
      <w:pPr>
        <w:keepNext/>
        <w:spacing w:before="240"/>
        <w:jc w:val="center"/>
        <w:rPr>
          <w:sz w:val="20"/>
          <w:szCs w:val="20"/>
        </w:rPr>
      </w:pPr>
      <w:r w:rsidRPr="004F5EF0">
        <w:rPr>
          <w:noProof/>
          <w:sz w:val="20"/>
          <w:szCs w:val="20"/>
        </w:rPr>
        <w:drawing>
          <wp:inline distT="0" distB="0" distL="0" distR="0" wp14:anchorId="158283D9" wp14:editId="0403E6AB">
            <wp:extent cx="5943600" cy="5269230"/>
            <wp:effectExtent l="0" t="0" r="0" b="762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6B7E" w14:textId="2551F709" w:rsidR="00FF073E" w:rsidRPr="00DA09A5" w:rsidRDefault="007B20EB">
      <w:pPr>
        <w:pStyle w:val="Legenda"/>
        <w:jc w:val="center"/>
        <w:rPr>
          <w:i w:val="0"/>
          <w:iCs w:val="0"/>
          <w:sz w:val="20"/>
          <w:szCs w:val="20"/>
        </w:rPr>
      </w:pPr>
      <w:r w:rsidRPr="00FB1CD0">
        <w:rPr>
          <w:i w:val="0"/>
          <w:iCs w:val="0"/>
          <w:sz w:val="20"/>
          <w:szCs w:val="20"/>
        </w:rPr>
        <w:t xml:space="preserve">Rys. </w:t>
      </w:r>
      <w:r w:rsidRPr="00FB1CD0">
        <w:rPr>
          <w:i w:val="0"/>
          <w:iCs w:val="0"/>
          <w:sz w:val="20"/>
          <w:szCs w:val="20"/>
        </w:rPr>
        <w:fldChar w:fldCharType="begin"/>
      </w:r>
      <w:r w:rsidRPr="00FB1CD0">
        <w:rPr>
          <w:i w:val="0"/>
          <w:iCs w:val="0"/>
          <w:sz w:val="20"/>
          <w:szCs w:val="20"/>
        </w:rPr>
        <w:instrText xml:space="preserve"> SEQ Rys. \* ARABIC </w:instrText>
      </w:r>
      <w:r w:rsidRPr="00FB1CD0">
        <w:rPr>
          <w:i w:val="0"/>
          <w:iCs w:val="0"/>
          <w:sz w:val="20"/>
          <w:szCs w:val="20"/>
        </w:rPr>
        <w:fldChar w:fldCharType="separate"/>
      </w:r>
      <w:r w:rsidR="00FA4752">
        <w:rPr>
          <w:i w:val="0"/>
          <w:iCs w:val="0"/>
          <w:noProof/>
          <w:sz w:val="20"/>
          <w:szCs w:val="20"/>
        </w:rPr>
        <w:t>31</w:t>
      </w:r>
      <w:r w:rsidRPr="00FB1CD0">
        <w:rPr>
          <w:i w:val="0"/>
          <w:iCs w:val="0"/>
          <w:sz w:val="20"/>
          <w:szCs w:val="20"/>
        </w:rPr>
        <w:fldChar w:fldCharType="end"/>
      </w:r>
      <w:r w:rsidR="00FF073E" w:rsidRPr="00DA09A5">
        <w:rPr>
          <w:i w:val="0"/>
          <w:iCs w:val="0"/>
          <w:sz w:val="20"/>
          <w:szCs w:val="20"/>
        </w:rPr>
        <w:t xml:space="preserve"> </w:t>
      </w:r>
      <w:r w:rsidR="00097C11" w:rsidRPr="00DA09A5">
        <w:rPr>
          <w:i w:val="0"/>
          <w:iCs w:val="0"/>
          <w:sz w:val="20"/>
          <w:szCs w:val="20"/>
        </w:rPr>
        <w:t>K</w:t>
      </w:r>
      <w:r w:rsidR="00FF073E" w:rsidRPr="00DA09A5">
        <w:rPr>
          <w:i w:val="0"/>
          <w:iCs w:val="0"/>
          <w:sz w:val="20"/>
          <w:szCs w:val="20"/>
        </w:rPr>
        <w:t xml:space="preserve">onfiguracja modułu testowania </w:t>
      </w:r>
      <w:r w:rsidR="00FF073E" w:rsidRPr="00DA09A5">
        <w:rPr>
          <w:i w:val="0"/>
          <w:iCs w:val="0"/>
          <w:sz w:val="20"/>
          <w:szCs w:val="20"/>
        </w:rPr>
        <w:br/>
        <w:t>Źródło: opracowanie własne</w:t>
      </w:r>
    </w:p>
    <w:p w14:paraId="256EBFF8" w14:textId="65F78E1F" w:rsidR="008C4AF9" w:rsidRDefault="008C4AF9" w:rsidP="008C4AF9">
      <w:r>
        <w:lastRenderedPageBreak/>
        <w:t xml:space="preserve">Testowanie osobnych komponentów polega na wykorzystaniu funkcji danego </w:t>
      </w:r>
      <w:proofErr w:type="spellStart"/>
      <w:r>
        <w:t>frameworku</w:t>
      </w:r>
      <w:proofErr w:type="spellEnd"/>
      <w:r>
        <w:t>, takich jak „</w:t>
      </w:r>
      <w:proofErr w:type="spellStart"/>
      <w:r>
        <w:t>describe</w:t>
      </w:r>
      <w:proofErr w:type="spellEnd"/>
      <w:r>
        <w:t>”, „</w:t>
      </w:r>
      <w:proofErr w:type="spellStart"/>
      <w:r>
        <w:t>it</w:t>
      </w:r>
      <w:proofErr w:type="spellEnd"/>
      <w:r>
        <w:t>” oraz „</w:t>
      </w:r>
      <w:proofErr w:type="spellStart"/>
      <w:r>
        <w:t>expect</w:t>
      </w:r>
      <w:proofErr w:type="spellEnd"/>
      <w:r>
        <w:t>”. Działanie jest dość podobne do „AAA” (</w:t>
      </w:r>
      <w:r w:rsidRPr="000E2F1A">
        <w:rPr>
          <w:i/>
          <w:iCs/>
        </w:rPr>
        <w:t xml:space="preserve">ang. </w:t>
      </w:r>
      <w:proofErr w:type="spellStart"/>
      <w:r w:rsidR="000E2F1A" w:rsidRPr="000E2F1A">
        <w:rPr>
          <w:i/>
          <w:iCs/>
        </w:rPr>
        <w:t>Arrange</w:t>
      </w:r>
      <w:proofErr w:type="spellEnd"/>
      <w:r w:rsidR="000E2F1A" w:rsidRPr="000E2F1A">
        <w:rPr>
          <w:i/>
          <w:iCs/>
        </w:rPr>
        <w:t xml:space="preserve"> </w:t>
      </w:r>
      <w:proofErr w:type="spellStart"/>
      <w:r w:rsidR="000E2F1A" w:rsidRPr="000E2F1A">
        <w:rPr>
          <w:i/>
          <w:iCs/>
        </w:rPr>
        <w:t>Act</w:t>
      </w:r>
      <w:proofErr w:type="spellEnd"/>
      <w:r w:rsidR="000E2F1A" w:rsidRPr="000E2F1A">
        <w:rPr>
          <w:i/>
          <w:iCs/>
        </w:rPr>
        <w:t xml:space="preserve"> </w:t>
      </w:r>
      <w:proofErr w:type="spellStart"/>
      <w:r w:rsidR="000E2F1A" w:rsidRPr="000E2F1A">
        <w:rPr>
          <w:i/>
          <w:iCs/>
        </w:rPr>
        <w:t>Assert</w:t>
      </w:r>
      <w:proofErr w:type="spellEnd"/>
      <w:r>
        <w:t xml:space="preserve">), czyli </w:t>
      </w:r>
      <w:r w:rsidR="000E2F1A">
        <w:t>przygotowujemy dane wejściowe dalej wywołujemy działania testowanej funkcji i zatem porównujemy wynik faktyczny z wynikiem oczekiwanym.</w:t>
      </w:r>
    </w:p>
    <w:p w14:paraId="70C8ED0D" w14:textId="7A154C70" w:rsidR="00CF39EF" w:rsidRDefault="00CF39EF" w:rsidP="00CF39EF">
      <w:pPr>
        <w:keepNext/>
      </w:pPr>
    </w:p>
    <w:p w14:paraId="71BAA5E7" w14:textId="77777777" w:rsidR="00E80E37" w:rsidRDefault="00F60619" w:rsidP="00FB1CD0">
      <w:pPr>
        <w:pStyle w:val="Legenda"/>
        <w:spacing w:after="0"/>
        <w:jc w:val="center"/>
        <w:rPr>
          <w:i w:val="0"/>
          <w:iCs w:val="0"/>
        </w:rPr>
      </w:pPr>
      <w:r w:rsidRPr="00F60619">
        <w:rPr>
          <w:i w:val="0"/>
          <w:iCs w:val="0"/>
        </w:rPr>
        <w:t xml:space="preserve"> </w:t>
      </w:r>
      <w:r w:rsidR="009C6376" w:rsidRPr="004F5EF0">
        <w:rPr>
          <w:i w:val="0"/>
          <w:iCs w:val="0"/>
          <w:noProof/>
          <w:sz w:val="20"/>
          <w:szCs w:val="20"/>
        </w:rPr>
        <w:drawing>
          <wp:inline distT="0" distB="0" distL="0" distR="0" wp14:anchorId="4F59D423" wp14:editId="442C2AA4">
            <wp:extent cx="5631668" cy="5403048"/>
            <wp:effectExtent l="0" t="0" r="7620" b="762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540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D501" w14:textId="011C172F" w:rsidR="00CF39EF" w:rsidRPr="00DA09A5" w:rsidRDefault="00A736A0" w:rsidP="00276AEB">
      <w:pPr>
        <w:pStyle w:val="Legenda"/>
        <w:jc w:val="center"/>
        <w:rPr>
          <w:i w:val="0"/>
          <w:iCs w:val="0"/>
          <w:sz w:val="20"/>
          <w:szCs w:val="20"/>
        </w:rPr>
      </w:pPr>
      <w:r w:rsidRPr="00FB1CD0">
        <w:rPr>
          <w:i w:val="0"/>
          <w:iCs w:val="0"/>
          <w:sz w:val="20"/>
          <w:szCs w:val="20"/>
        </w:rPr>
        <w:t xml:space="preserve">Rys. </w:t>
      </w:r>
      <w:r w:rsidRPr="00FB1CD0">
        <w:rPr>
          <w:i w:val="0"/>
          <w:iCs w:val="0"/>
          <w:sz w:val="20"/>
          <w:szCs w:val="20"/>
        </w:rPr>
        <w:fldChar w:fldCharType="begin"/>
      </w:r>
      <w:r w:rsidRPr="00FB1CD0">
        <w:rPr>
          <w:i w:val="0"/>
          <w:iCs w:val="0"/>
          <w:sz w:val="20"/>
          <w:szCs w:val="20"/>
        </w:rPr>
        <w:instrText xml:space="preserve"> SEQ Rys. \* ARABIC </w:instrText>
      </w:r>
      <w:r w:rsidRPr="00FB1CD0">
        <w:rPr>
          <w:i w:val="0"/>
          <w:iCs w:val="0"/>
          <w:sz w:val="20"/>
          <w:szCs w:val="20"/>
        </w:rPr>
        <w:fldChar w:fldCharType="separate"/>
      </w:r>
      <w:r w:rsidR="00FA4752">
        <w:rPr>
          <w:i w:val="0"/>
          <w:iCs w:val="0"/>
          <w:noProof/>
          <w:sz w:val="20"/>
          <w:szCs w:val="20"/>
        </w:rPr>
        <w:t>32</w:t>
      </w:r>
      <w:r w:rsidRPr="00FB1CD0">
        <w:rPr>
          <w:i w:val="0"/>
          <w:iCs w:val="0"/>
          <w:sz w:val="20"/>
          <w:szCs w:val="20"/>
        </w:rPr>
        <w:fldChar w:fldCharType="end"/>
      </w:r>
      <w:r w:rsidR="00276AEB" w:rsidRPr="00DA09A5">
        <w:rPr>
          <w:i w:val="0"/>
          <w:iCs w:val="0"/>
          <w:sz w:val="20"/>
          <w:szCs w:val="20"/>
        </w:rPr>
        <w:t xml:space="preserve"> Testowanie głównego komponentu aplikacji</w:t>
      </w:r>
      <w:r w:rsidR="00276AEB" w:rsidRPr="00DA09A5">
        <w:rPr>
          <w:i w:val="0"/>
          <w:iCs w:val="0"/>
          <w:sz w:val="20"/>
          <w:szCs w:val="20"/>
        </w:rPr>
        <w:br/>
        <w:t>Źródło: opracowanie własne</w:t>
      </w:r>
    </w:p>
    <w:p w14:paraId="3201A54A" w14:textId="1BAA4609" w:rsidR="00691E75" w:rsidRDefault="00F61600" w:rsidP="00F61600">
      <w:r>
        <w:t>W momencie testowania udało się naprawić większość błędów logicznych, które nie zostały wykryte prz</w:t>
      </w:r>
      <w:r w:rsidR="007276FB">
        <w:t>y</w:t>
      </w:r>
      <w:r>
        <w:t xml:space="preserve"> testowaniu manualnym. Zostały naprawione komponenty</w:t>
      </w:r>
      <w:r w:rsidR="00035500">
        <w:t>,</w:t>
      </w:r>
      <w:r>
        <w:t xml:space="preserve"> które uwalniały aplikację oraz został przeprowadzony </w:t>
      </w:r>
      <w:proofErr w:type="spellStart"/>
      <w:r>
        <w:t>refaktoring</w:t>
      </w:r>
      <w:proofErr w:type="spellEnd"/>
      <w:r>
        <w:t xml:space="preserve"> kodu</w:t>
      </w:r>
      <w:ins w:id="265" w:author="Yurii Shchehliuk" w:date="2022-05-09T21:06:00Z">
        <w:r w:rsidR="00046578">
          <w:t>, a</w:t>
        </w:r>
      </w:ins>
      <w:del w:id="266" w:author="Yurii Shchehliuk" w:date="2022-05-09T21:06:00Z">
        <w:r w:rsidR="0074643E" w:rsidDel="00046578">
          <w:delText xml:space="preserve"> i</w:delText>
        </w:r>
      </w:del>
      <w:r w:rsidR="0074643E">
        <w:t xml:space="preserve"> większe metody zostały podzielone </w:t>
      </w:r>
      <w:r w:rsidR="007276FB">
        <w:t>na</w:t>
      </w:r>
      <w:r w:rsidR="0074643E">
        <w:t xml:space="preserve"> kilk</w:t>
      </w:r>
      <w:r w:rsidR="007276FB">
        <w:t>a</w:t>
      </w:r>
      <w:r w:rsidR="0074643E">
        <w:t xml:space="preserve"> mniejszych</w:t>
      </w:r>
      <w:r>
        <w:t xml:space="preserve"> w celu łatwiejszego napisania testów oraz w celu łatwiej</w:t>
      </w:r>
      <w:r w:rsidR="00EA4564">
        <w:t>szego rozwoju i</w:t>
      </w:r>
      <w:r>
        <w:t xml:space="preserve"> wsparci</w:t>
      </w:r>
      <w:r w:rsidR="00EA4564">
        <w:t>a</w:t>
      </w:r>
      <w:ins w:id="267" w:author="Yurii Shchehliuk" w:date="2022-05-09T21:07:00Z">
        <w:r w:rsidR="007C0EB6">
          <w:t>,</w:t>
        </w:r>
      </w:ins>
      <w:r w:rsidR="00EA4564">
        <w:t xml:space="preserve"> </w:t>
      </w:r>
      <w:del w:id="268" w:author="Yurii Shchehliuk" w:date="2022-05-09T21:07:00Z">
        <w:r w:rsidDel="00BA5FCF">
          <w:delText>or</w:delText>
        </w:r>
        <w:r w:rsidR="00EA4564" w:rsidDel="00BA5FCF">
          <w:delText>a</w:delText>
        </w:r>
        <w:r w:rsidDel="00BA5FCF">
          <w:delText xml:space="preserve">z </w:delText>
        </w:r>
      </w:del>
      <w:ins w:id="269" w:author="Yurii Shchehliuk" w:date="2022-05-09T21:07:00Z">
        <w:r w:rsidR="00BA5FCF">
          <w:t xml:space="preserve">i </w:t>
        </w:r>
      </w:ins>
      <w:r>
        <w:t>lepszą do zrozumienia przez innego dewelopera.</w:t>
      </w:r>
    </w:p>
    <w:p w14:paraId="3E7C7475" w14:textId="77777777" w:rsidR="00691E75" w:rsidRPr="000D660A" w:rsidRDefault="00691E75">
      <w:pPr>
        <w:spacing w:after="160" w:line="259" w:lineRule="auto"/>
        <w:jc w:val="left"/>
        <w:rPr>
          <w:lang w:val="uk-UA"/>
        </w:rPr>
      </w:pPr>
      <w:r>
        <w:br w:type="page"/>
      </w:r>
    </w:p>
    <w:p w14:paraId="4FD1290A" w14:textId="77777777" w:rsidR="00F61600" w:rsidRPr="00F61600" w:rsidRDefault="00F61600" w:rsidP="00F61600"/>
    <w:p w14:paraId="1101BDFF" w14:textId="478C7A81" w:rsidR="0042297C" w:rsidRDefault="006C4196" w:rsidP="00B972D1">
      <w:pPr>
        <w:pStyle w:val="Nagwek2"/>
        <w:numPr>
          <w:ilvl w:val="0"/>
          <w:numId w:val="0"/>
        </w:numPr>
        <w:ind w:left="720" w:hanging="720"/>
      </w:pPr>
      <w:bookmarkStart w:id="270" w:name="_Toc103343217"/>
      <w:r w:rsidRPr="00931C08">
        <w:t>Podsumowanie</w:t>
      </w:r>
      <w:bookmarkEnd w:id="270"/>
    </w:p>
    <w:p w14:paraId="236846B4" w14:textId="19DEC9AF" w:rsidR="00691E75" w:rsidRDefault="00691E75" w:rsidP="00691E75">
      <w:r>
        <w:t xml:space="preserve">W ramach pracy dyplomowej został zaimplementowany i zaprojektowany program do </w:t>
      </w:r>
      <w:r w:rsidR="00A74FBC">
        <w:t>obsługi klientów restauracji</w:t>
      </w:r>
      <w:r>
        <w:t>, który spełnił wymagania zarówno funkcjonalne i niefunkcjonalne</w:t>
      </w:r>
      <w:r w:rsidR="003E6FC1">
        <w:t>, a w</w:t>
      </w:r>
      <w:r w:rsidR="00A74FBC">
        <w:t xml:space="preserve"> </w:t>
      </w:r>
      <w:r w:rsidR="003E6FC1">
        <w:t>wyniku zostały osiągnięte ustawione cele</w:t>
      </w:r>
      <w:r>
        <w:t>. System rozwiązuje problemy opisane w pierwszym rozdziale pracy</w:t>
      </w:r>
      <w:r w:rsidR="00427F7D">
        <w:t>, czyli implementuje zautomatyzowanie procesów złożenia zamówienia</w:t>
      </w:r>
      <w:r w:rsidR="00AA2E70">
        <w:t xml:space="preserve">, </w:t>
      </w:r>
      <w:r w:rsidR="00427F7D">
        <w:t xml:space="preserve">rezerwacji miejsca </w:t>
      </w:r>
      <w:r w:rsidR="00AA2E70">
        <w:t xml:space="preserve">oraz czat z restauracją, </w:t>
      </w:r>
      <w:r w:rsidR="00427F7D">
        <w:t>w wyniku czego czas dokonania zakupu jest skrócony, a</w:t>
      </w:r>
      <w:r w:rsidR="009C006C">
        <w:t xml:space="preserve"> za pomocą</w:t>
      </w:r>
      <w:r w:rsidR="00427F7D">
        <w:t xml:space="preserve"> instrument</w:t>
      </w:r>
      <w:r w:rsidR="009C006C">
        <w:t>ów</w:t>
      </w:r>
      <w:r w:rsidR="00427F7D">
        <w:t xml:space="preserve"> administratorski</w:t>
      </w:r>
      <w:r w:rsidR="009C006C">
        <w:t>ch</w:t>
      </w:r>
      <w:r w:rsidR="00427F7D">
        <w:t xml:space="preserve"> </w:t>
      </w:r>
      <w:r w:rsidR="009C006C">
        <w:t xml:space="preserve">można </w:t>
      </w:r>
      <w:r w:rsidR="00427F7D">
        <w:t>kontrol</w:t>
      </w:r>
      <w:r w:rsidR="009C006C">
        <w:t>ować</w:t>
      </w:r>
      <w:r w:rsidR="00427F7D">
        <w:t xml:space="preserve"> dan</w:t>
      </w:r>
      <w:r w:rsidR="009C006C">
        <w:t>e</w:t>
      </w:r>
      <w:r w:rsidR="00427F7D">
        <w:t xml:space="preserve"> restauracji oraz </w:t>
      </w:r>
      <w:r w:rsidR="00AA5C6B">
        <w:t xml:space="preserve">wyeksportować </w:t>
      </w:r>
      <w:r w:rsidR="00427F7D">
        <w:t>zamówie</w:t>
      </w:r>
      <w:r w:rsidR="009C006C">
        <w:t>nia</w:t>
      </w:r>
      <w:r w:rsidR="00427F7D">
        <w:t xml:space="preserve"> użytkownik</w:t>
      </w:r>
      <w:r w:rsidR="009C006C">
        <w:t>ó</w:t>
      </w:r>
      <w:r w:rsidR="00BE0A0F">
        <w:t>w</w:t>
      </w:r>
      <w:r w:rsidR="00427F7D">
        <w:t xml:space="preserve"> co jest pomocne przy obliczeniach księgowych</w:t>
      </w:r>
      <w:r w:rsidR="00AA5C6B">
        <w:t xml:space="preserve"> w</w:t>
      </w:r>
      <w:r w:rsidR="001F4457">
        <w:t xml:space="preserve"> </w:t>
      </w:r>
      <w:r w:rsidR="00AA5C6B">
        <w:t>systemach ERP</w:t>
      </w:r>
      <w:r w:rsidR="000C4617">
        <w:rPr>
          <w:lang w:val="uk-UA"/>
        </w:rPr>
        <w:t>.</w:t>
      </w:r>
    </w:p>
    <w:p w14:paraId="2025C9FB" w14:textId="27655F9B" w:rsidR="00B24E5B" w:rsidRDefault="00691E75" w:rsidP="00FB1CD0">
      <w:pPr>
        <w:ind w:firstLine="360"/>
      </w:pPr>
      <w:r>
        <w:t xml:space="preserve">W trakcie projektowania były przeanalizowane dostępne na rynku </w:t>
      </w:r>
      <w:r w:rsidR="00CD326E">
        <w:t xml:space="preserve">rozwiązania podobnych systemów, czyli </w:t>
      </w:r>
      <w:proofErr w:type="spellStart"/>
      <w:r w:rsidR="00CD326E">
        <w:t>MCDonalds</w:t>
      </w:r>
      <w:proofErr w:type="spellEnd"/>
      <w:r w:rsidR="00CD326E">
        <w:t xml:space="preserve">, Subway </w:t>
      </w:r>
      <w:r w:rsidR="00E71AD6">
        <w:t>i</w:t>
      </w:r>
      <w:r w:rsidR="00CD326E">
        <w:t xml:space="preserve"> inne. N</w:t>
      </w:r>
      <w:r>
        <w:t>arzędzi</w:t>
      </w:r>
      <w:r w:rsidR="00736162">
        <w:t xml:space="preserve">e do tworzenia </w:t>
      </w:r>
      <w:r>
        <w:t>aplikacji mobilnej</w:t>
      </w:r>
      <w:r w:rsidR="009E0AD9">
        <w:t xml:space="preserve">, czyli </w:t>
      </w:r>
      <w:proofErr w:type="spellStart"/>
      <w:r w:rsidR="009E0AD9">
        <w:t>Xamarin</w:t>
      </w:r>
      <w:r w:rsidR="00736162">
        <w:t>.Forms</w:t>
      </w:r>
      <w:proofErr w:type="spellEnd"/>
      <w:r w:rsidR="009E0AD9">
        <w:t>,</w:t>
      </w:r>
      <w:r>
        <w:t xml:space="preserve"> </w:t>
      </w:r>
      <w:r w:rsidR="00CD326E">
        <w:t>pozwala na korzystanie z jednego rozwiązania dla systemów Android oraz iOS</w:t>
      </w:r>
      <w:r w:rsidR="007E7917">
        <w:t>,</w:t>
      </w:r>
      <w:r w:rsidR="00CD326E">
        <w:t xml:space="preserve"> co pozwala skrócić czas na wytwarzanie aplikacji oraz na jej wspieranie. T</w:t>
      </w:r>
      <w:r>
        <w:t>echnologie do wytwarzania aplikacji internetowych w postaci SPA</w:t>
      </w:r>
      <w:r w:rsidR="0061376B">
        <w:t>,</w:t>
      </w:r>
      <w:r>
        <w:t xml:space="preserve"> </w:t>
      </w:r>
      <w:r w:rsidR="00CD326E">
        <w:t>które były wykorzystane w projekcie</w:t>
      </w:r>
      <w:r w:rsidR="00B65C0F">
        <w:t>,</w:t>
      </w:r>
      <w:r w:rsidR="00CD326E">
        <w:t xml:space="preserve"> to </w:t>
      </w:r>
      <w:proofErr w:type="spellStart"/>
      <w:r w:rsidR="00CD326E">
        <w:t>Angular</w:t>
      </w:r>
      <w:proofErr w:type="spellEnd"/>
      <w:r w:rsidR="00CD326E">
        <w:t xml:space="preserve"> CLI 12 w połączeniu z biblioteką </w:t>
      </w:r>
      <w:proofErr w:type="spellStart"/>
      <w:r w:rsidR="00CD326E">
        <w:t>RxJS</w:t>
      </w:r>
      <w:proofErr w:type="spellEnd"/>
      <w:r w:rsidR="00CD326E">
        <w:t xml:space="preserve">, </w:t>
      </w:r>
      <w:proofErr w:type="spellStart"/>
      <w:r w:rsidR="00CD326E">
        <w:t>ngx-bootstrap</w:t>
      </w:r>
      <w:proofErr w:type="spellEnd"/>
      <w:r w:rsidR="00CD326E">
        <w:t xml:space="preserve"> oraz </w:t>
      </w:r>
      <w:proofErr w:type="spellStart"/>
      <w:r w:rsidR="00CD326E">
        <w:t>boostwatch</w:t>
      </w:r>
      <w:proofErr w:type="spellEnd"/>
      <w:r w:rsidR="00CD326E">
        <w:t>. S</w:t>
      </w:r>
      <w:r>
        <w:t>erwis</w:t>
      </w:r>
      <w:r w:rsidR="00CD326E">
        <w:t>y</w:t>
      </w:r>
      <w:r w:rsidR="004558FE">
        <w:t xml:space="preserve"> </w:t>
      </w:r>
      <w:proofErr w:type="spellStart"/>
      <w:r w:rsidR="000D660A">
        <w:t>b</w:t>
      </w:r>
      <w:r w:rsidR="007276FB">
        <w:t>ack</w:t>
      </w:r>
      <w:r w:rsidR="000D660A">
        <w:t>endow</w:t>
      </w:r>
      <w:r w:rsidR="00CD326E">
        <w:t>e</w:t>
      </w:r>
      <w:proofErr w:type="spellEnd"/>
      <w:r>
        <w:t xml:space="preserve"> </w:t>
      </w:r>
      <w:r w:rsidR="00CD326E">
        <w:t xml:space="preserve">oparte o </w:t>
      </w:r>
      <w:r>
        <w:t>REST API</w:t>
      </w:r>
      <w:r w:rsidR="00CD326E">
        <w:t xml:space="preserve"> służą do komunikacji z bazą danych </w:t>
      </w:r>
      <w:r w:rsidR="008B71EE">
        <w:t xml:space="preserve">MSSQL </w:t>
      </w:r>
      <w:r w:rsidR="00CD326E">
        <w:t xml:space="preserve">oraz do przetwarzania danych wchodzących i </w:t>
      </w:r>
      <w:r w:rsidR="00551A1D">
        <w:t>wychodzących</w:t>
      </w:r>
      <w:r>
        <w:t>.</w:t>
      </w:r>
      <w:r w:rsidR="007276FB">
        <w:t xml:space="preserve"> Z</w:t>
      </w:r>
      <w:r w:rsidR="0071541B">
        <w:t xml:space="preserve">ostała </w:t>
      </w:r>
      <w:r w:rsidR="007276FB">
        <w:t xml:space="preserve">też </w:t>
      </w:r>
      <w:r w:rsidR="00F72FE8">
        <w:t>uzu</w:t>
      </w:r>
      <w:r w:rsidR="004558FE">
        <w:t>pełniona</w:t>
      </w:r>
      <w:r w:rsidR="0071541B">
        <w:t xml:space="preserve"> wiedza nie tylko w </w:t>
      </w:r>
      <w:r w:rsidR="000D660A">
        <w:t>dziedzinie</w:t>
      </w:r>
      <w:r w:rsidR="0071541B">
        <w:t xml:space="preserve"> wytwarzania oprogramowania</w:t>
      </w:r>
      <w:r w:rsidR="001366E7">
        <w:t>, a też w</w:t>
      </w:r>
      <w:r w:rsidR="00551A1D">
        <w:t xml:space="preserve"> </w:t>
      </w:r>
      <w:r w:rsidR="001366E7">
        <w:t xml:space="preserve">obszarze marketingu oraz </w:t>
      </w:r>
      <w:r w:rsidR="00CD5600">
        <w:t xml:space="preserve">designu </w:t>
      </w:r>
      <w:r w:rsidR="001366E7">
        <w:t>UI/UX</w:t>
      </w:r>
      <w:r w:rsidR="009E51F2">
        <w:t>.</w:t>
      </w:r>
      <w:r w:rsidR="001D3CC7">
        <w:t xml:space="preserve"> </w:t>
      </w:r>
      <w:r w:rsidR="009E51F2">
        <w:t>O</w:t>
      </w:r>
      <w:r w:rsidR="0071541B">
        <w:t xml:space="preserve">prócz nawyków technologicznych, które były </w:t>
      </w:r>
      <w:r w:rsidR="004558FE">
        <w:t>wzbogacone</w:t>
      </w:r>
      <w:r w:rsidR="0071541B">
        <w:t xml:space="preserve"> podczas wykonywania pracy dyplomowej, ważnym zadaniem było nauczenie się projektowania użytecznych </w:t>
      </w:r>
      <w:r w:rsidR="00D84BD3">
        <w:t xml:space="preserve">i </w:t>
      </w:r>
      <w:r w:rsidR="0071541B">
        <w:t>nowoczesnych interfejsów użytkownika</w:t>
      </w:r>
      <w:r w:rsidR="00BF33E7">
        <w:rPr>
          <w:lang w:val="uk-UA"/>
        </w:rPr>
        <w:t xml:space="preserve"> </w:t>
      </w:r>
      <w:r w:rsidR="00BF33E7">
        <w:t xml:space="preserve">oraz </w:t>
      </w:r>
      <w:r w:rsidR="0004554A">
        <w:t xml:space="preserve">projektowania systemów </w:t>
      </w:r>
      <w:proofErr w:type="spellStart"/>
      <w:r w:rsidR="0004554A">
        <w:t>krosplatformowych</w:t>
      </w:r>
      <w:proofErr w:type="spellEnd"/>
      <w:r w:rsidR="0004554A">
        <w:t>.</w:t>
      </w:r>
      <w:r w:rsidR="00C72DCA">
        <w:t xml:space="preserve"> </w:t>
      </w:r>
    </w:p>
    <w:p w14:paraId="44F8DE7A" w14:textId="787EA72B" w:rsidR="00BF33E7" w:rsidRDefault="000C4617" w:rsidP="00CA2044">
      <w:pPr>
        <w:ind w:firstLine="360"/>
      </w:pPr>
      <w:r>
        <w:t>Takie rozwiązanie w dniu dzisiejszym ma duży potencjał na rynku, a dzięki wzorcom projektowym w</w:t>
      </w:r>
      <w:r w:rsidR="004831ED">
        <w:t> </w:t>
      </w:r>
      <w:r>
        <w:t>przyszłości może być łatwo wspierany i rozwijany lub rozszerzany w stronę pełn</w:t>
      </w:r>
      <w:bookmarkStart w:id="271" w:name="todo"/>
      <w:bookmarkEnd w:id="271"/>
      <w:r>
        <w:t>ej automatyzacji i robotyzacji</w:t>
      </w:r>
      <w:r w:rsidR="009B7BAE">
        <w:t xml:space="preserve"> </w:t>
      </w:r>
      <w:r w:rsidR="009B7BAE" w:rsidRPr="00611AAF">
        <w:t>w wyniku czego zysk restauracji za pomocą aplikacji będzie maksymalnie wysoki</w:t>
      </w:r>
      <w:r w:rsidR="00156596">
        <w:t>,</w:t>
      </w:r>
      <w:r w:rsidR="009B7BAE" w:rsidRPr="00611AAF">
        <w:t xml:space="preserve"> a zasoby ludzkie będą minimalizowane</w:t>
      </w:r>
      <w:r>
        <w:t xml:space="preserve">. </w:t>
      </w:r>
      <w:r w:rsidR="00C72DCA">
        <w:t xml:space="preserve">Oprócz wymienionych możliwości rozwoju danego systemu, można byłoby też zaprojektować </w:t>
      </w:r>
      <w:r w:rsidR="00777DCE">
        <w:t xml:space="preserve">moduł </w:t>
      </w:r>
      <w:r w:rsidR="00C72DCA">
        <w:t>dostawy zamówienia za pomocą robotów kurierskich z śledzeniem lokacji oraz stacji doładowujących.</w:t>
      </w:r>
    </w:p>
    <w:p w14:paraId="36AA44AB" w14:textId="5D695953" w:rsidR="0042297C" w:rsidRDefault="0042297C" w:rsidP="009F4AB4">
      <w:pPr>
        <w:ind w:firstLine="360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77413E65" w14:textId="7969F570" w:rsidR="000A3EAC" w:rsidRPr="00502B30" w:rsidRDefault="000A3EAC" w:rsidP="00E63E40">
      <w:pPr>
        <w:pStyle w:val="Nagwek2"/>
        <w:numPr>
          <w:ilvl w:val="0"/>
          <w:numId w:val="0"/>
        </w:numPr>
        <w:ind w:left="720"/>
        <w:rPr>
          <w:lang w:val="en-US"/>
        </w:rPr>
      </w:pPr>
      <w:bookmarkStart w:id="272" w:name="_Toc103343218"/>
      <w:proofErr w:type="spellStart"/>
      <w:r w:rsidRPr="00502B30">
        <w:rPr>
          <w:lang w:val="en-US"/>
        </w:rPr>
        <w:lastRenderedPageBreak/>
        <w:t>Literatura</w:t>
      </w:r>
      <w:bookmarkEnd w:id="272"/>
      <w:proofErr w:type="spellEnd"/>
    </w:p>
    <w:p w14:paraId="1DB4DA13" w14:textId="45237429" w:rsidR="000D660A" w:rsidRPr="00502B30" w:rsidRDefault="000D660A" w:rsidP="00FB1CD0">
      <w:pPr>
        <w:pStyle w:val="Akapitzlist"/>
        <w:spacing w:before="120"/>
        <w:contextualSpacing w:val="0"/>
        <w:rPr>
          <w:lang w:val="en-US"/>
        </w:rPr>
      </w:pPr>
      <w:r w:rsidRPr="00502B30">
        <w:rPr>
          <w:lang w:val="en-US"/>
        </w:rPr>
        <w:t>[</w:t>
      </w:r>
      <w:r w:rsidR="00073349" w:rsidRPr="00502B30">
        <w:rPr>
          <w:lang w:val="en-US"/>
        </w:rPr>
        <w:t>Eric Evans</w:t>
      </w:r>
      <w:r w:rsidRPr="00502B30">
        <w:rPr>
          <w:lang w:val="en-US"/>
        </w:rPr>
        <w:t>, 2003]</w:t>
      </w:r>
    </w:p>
    <w:p w14:paraId="1938BB98" w14:textId="36A3EA99" w:rsidR="00EE234E" w:rsidRDefault="00C06574" w:rsidP="000D660A">
      <w:pPr>
        <w:pStyle w:val="Akapitzlist"/>
        <w:rPr>
          <w:lang w:val="en-US"/>
        </w:rPr>
      </w:pPr>
      <w:r w:rsidRPr="00502B30">
        <w:rPr>
          <w:lang w:val="en-US"/>
        </w:rPr>
        <w:t xml:space="preserve">Eric </w:t>
      </w:r>
      <w:r w:rsidR="00BF33E7" w:rsidRPr="003A53F8">
        <w:rPr>
          <w:lang w:val="en-US"/>
        </w:rPr>
        <w:t>Evans,</w:t>
      </w:r>
      <w:r>
        <w:rPr>
          <w:lang w:val="en-US"/>
        </w:rPr>
        <w:t xml:space="preserve"> </w:t>
      </w:r>
      <w:r w:rsidR="00073349" w:rsidRPr="003A53F8">
        <w:rPr>
          <w:lang w:val="en-US"/>
        </w:rPr>
        <w:t>Domain Driven Design</w:t>
      </w:r>
    </w:p>
    <w:p w14:paraId="066D5883" w14:textId="53BC2819" w:rsidR="00C57C81" w:rsidRDefault="000D660A" w:rsidP="006D1C8B">
      <w:pPr>
        <w:pStyle w:val="Akapitzlist"/>
      </w:pPr>
      <w:r w:rsidRPr="00502B30">
        <w:t>DDD Series 2003</w:t>
      </w:r>
      <w:r w:rsidR="001F0AE4">
        <w:t>, 560 s</w:t>
      </w:r>
      <w:r w:rsidR="00590909">
        <w:t>.</w:t>
      </w:r>
    </w:p>
    <w:p w14:paraId="67BB1C3D" w14:textId="2799356D" w:rsidR="00903998" w:rsidRDefault="00903998" w:rsidP="00FB1CD0">
      <w:pPr>
        <w:pStyle w:val="Akapitzlist"/>
        <w:spacing w:before="120"/>
        <w:contextualSpacing w:val="0"/>
      </w:pPr>
      <w:r>
        <w:t>[</w:t>
      </w:r>
      <w:proofErr w:type="spellStart"/>
      <w:r w:rsidR="004C1C98" w:rsidRPr="00931C08">
        <w:t>Rakitow</w:t>
      </w:r>
      <w:proofErr w:type="spellEnd"/>
      <w:r>
        <w:t>, 1998]</w:t>
      </w:r>
    </w:p>
    <w:p w14:paraId="1AB1B196" w14:textId="77777777" w:rsidR="00903998" w:rsidRPr="00502B30" w:rsidRDefault="00903998" w:rsidP="00903998">
      <w:pPr>
        <w:pStyle w:val="Akapitzlist"/>
        <w:rPr>
          <w:lang w:val="en-US"/>
        </w:rPr>
      </w:pPr>
      <w:proofErr w:type="spellStart"/>
      <w:r>
        <w:t>Rakitow</w:t>
      </w:r>
      <w:proofErr w:type="spellEnd"/>
      <w:r>
        <w:t xml:space="preserve"> </w:t>
      </w:r>
      <w:r w:rsidR="004C1C98" w:rsidRPr="00931C08">
        <w:t xml:space="preserve">A.I. Informatyka, technika w globalnych wymiarach historycznych. </w:t>
      </w:r>
      <w:r w:rsidR="004C1C98" w:rsidRPr="00502B30">
        <w:rPr>
          <w:lang w:val="en-US"/>
        </w:rPr>
        <w:t>M</w:t>
      </w:r>
    </w:p>
    <w:p w14:paraId="693409EE" w14:textId="43413B5C" w:rsidR="008C68A0" w:rsidRPr="002166E9" w:rsidRDefault="004C1C98">
      <w:pPr>
        <w:pStyle w:val="Akapitzlist"/>
        <w:rPr>
          <w:lang w:val="en-US"/>
        </w:rPr>
      </w:pPr>
      <w:r w:rsidRPr="00502B30">
        <w:rPr>
          <w:lang w:val="en-US"/>
        </w:rPr>
        <w:t>INION RAN, 1998</w:t>
      </w:r>
      <w:r w:rsidR="00D837A8">
        <w:rPr>
          <w:lang w:val="en-US"/>
        </w:rPr>
        <w:t xml:space="preserve">, </w:t>
      </w:r>
      <w:r w:rsidRPr="00502B30">
        <w:rPr>
          <w:lang w:val="en-US"/>
        </w:rPr>
        <w:t>104 s.</w:t>
      </w:r>
    </w:p>
    <w:p w14:paraId="2B9DAB44" w14:textId="5C90D005" w:rsidR="00C57C81" w:rsidRPr="00C57C81" w:rsidRDefault="00C57C81" w:rsidP="00FB1CD0">
      <w:pPr>
        <w:pStyle w:val="Akapitzlist"/>
        <w:spacing w:before="120"/>
        <w:contextualSpacing w:val="0"/>
        <w:rPr>
          <w:lang w:val="en-US"/>
        </w:rPr>
      </w:pPr>
      <w:r w:rsidRPr="00C57C81">
        <w:rPr>
          <w:lang w:val="en-US"/>
        </w:rPr>
        <w:t>[Gaurav</w:t>
      </w:r>
      <w:r>
        <w:rPr>
          <w:lang w:val="en-US"/>
        </w:rPr>
        <w:t xml:space="preserve">, </w:t>
      </w:r>
      <w:r w:rsidRPr="00C57C81">
        <w:rPr>
          <w:lang w:val="en-US"/>
        </w:rPr>
        <w:t>Jeffrey</w:t>
      </w:r>
      <w:r>
        <w:rPr>
          <w:lang w:val="en-US"/>
        </w:rPr>
        <w:t>, 2019]</w:t>
      </w:r>
    </w:p>
    <w:p w14:paraId="43AA8CEC" w14:textId="56EB7F9C" w:rsidR="00C57C81" w:rsidRPr="00C57C81" w:rsidRDefault="00C57C81" w:rsidP="00C57C81">
      <w:pPr>
        <w:pStyle w:val="Akapitzlist"/>
        <w:rPr>
          <w:lang w:val="en-US"/>
        </w:rPr>
      </w:pPr>
      <w:r w:rsidRPr="00C57C81">
        <w:rPr>
          <w:lang w:val="en-US"/>
        </w:rPr>
        <w:t xml:space="preserve">Gaurav </w:t>
      </w:r>
      <w:proofErr w:type="spellStart"/>
      <w:r w:rsidR="00631A13" w:rsidRPr="00C57C81">
        <w:rPr>
          <w:lang w:val="en-US"/>
        </w:rPr>
        <w:t>Aroraa</w:t>
      </w:r>
      <w:proofErr w:type="spellEnd"/>
      <w:r w:rsidR="00631A13" w:rsidRPr="00C57C81">
        <w:rPr>
          <w:lang w:val="en-US"/>
        </w:rPr>
        <w:t>,</w:t>
      </w:r>
      <w:r w:rsidRPr="00C57C81">
        <w:rPr>
          <w:lang w:val="en-US"/>
        </w:rPr>
        <w:t xml:space="preserve"> Jeffrey </w:t>
      </w:r>
      <w:proofErr w:type="spellStart"/>
      <w:r w:rsidRPr="00C57C81">
        <w:rPr>
          <w:lang w:val="en-US"/>
        </w:rPr>
        <w:t>Chilberto</w:t>
      </w:r>
      <w:proofErr w:type="spellEnd"/>
      <w:r>
        <w:rPr>
          <w:lang w:val="en-US"/>
        </w:rPr>
        <w:t xml:space="preserve">, </w:t>
      </w:r>
      <w:r w:rsidRPr="00C57C81">
        <w:rPr>
          <w:lang w:val="en-US"/>
        </w:rPr>
        <w:t>Hands-On Design Patterns with C# and .NET Core</w:t>
      </w:r>
      <w:r w:rsidR="00DF44B2">
        <w:rPr>
          <w:lang w:val="en-US"/>
        </w:rPr>
        <w:t xml:space="preserve"> </w:t>
      </w:r>
      <w:r w:rsidRPr="00C57C81">
        <w:rPr>
          <w:lang w:val="en-US"/>
        </w:rPr>
        <w:t>2019</w:t>
      </w:r>
      <w:r w:rsidR="00C602DC">
        <w:rPr>
          <w:lang w:val="en-US"/>
        </w:rPr>
        <w:t>, 410 s.</w:t>
      </w:r>
    </w:p>
    <w:p w14:paraId="26C4537A" w14:textId="44675EF8" w:rsidR="00C57C81" w:rsidRPr="00784A36" w:rsidRDefault="008A652D" w:rsidP="00C57C81">
      <w:pPr>
        <w:pStyle w:val="Akapitzlist"/>
        <w:rPr>
          <w:lang w:val="en-US"/>
        </w:rPr>
      </w:pPr>
      <w:proofErr w:type="spellStart"/>
      <w:r w:rsidRPr="00784A36">
        <w:rPr>
          <w:lang w:val="en-US"/>
        </w:rPr>
        <w:t>Packt</w:t>
      </w:r>
      <w:proofErr w:type="spellEnd"/>
      <w:r w:rsidRPr="00784A36">
        <w:rPr>
          <w:lang w:val="en-US"/>
        </w:rPr>
        <w:t xml:space="preserve"> Publishing, 2019</w:t>
      </w:r>
    </w:p>
    <w:p w14:paraId="6E5104A8" w14:textId="464D13F0" w:rsidR="004C1C98" w:rsidRPr="00FB1CD0" w:rsidRDefault="004B0317" w:rsidP="004B0317">
      <w:pPr>
        <w:pStyle w:val="Akapitzlist"/>
        <w:spacing w:before="120"/>
        <w:contextualSpacing w:val="0"/>
        <w:rPr>
          <w:lang w:val="en-US"/>
        </w:rPr>
      </w:pPr>
      <w:r w:rsidRPr="00FB1CD0">
        <w:rPr>
          <w:lang w:val="en-US"/>
        </w:rPr>
        <w:t>[Jeffrey Richter, 2012]</w:t>
      </w:r>
    </w:p>
    <w:p w14:paraId="1602C362" w14:textId="31A22054" w:rsidR="004B0317" w:rsidRDefault="004B0317" w:rsidP="004B0317">
      <w:pPr>
        <w:ind w:left="720"/>
        <w:rPr>
          <w:lang w:val="en-US"/>
        </w:rPr>
      </w:pPr>
      <w:r w:rsidRPr="00FB1CD0">
        <w:rPr>
          <w:lang w:val="en-US"/>
        </w:rPr>
        <w:t>CLR via C#, Fourth Edition</w:t>
      </w:r>
    </w:p>
    <w:p w14:paraId="03D52787" w14:textId="62D7041D" w:rsidR="004B0317" w:rsidRPr="00FB1CD0" w:rsidRDefault="00506B3F" w:rsidP="00FB1CD0">
      <w:pPr>
        <w:spacing w:after="120"/>
        <w:ind w:left="720"/>
        <w:rPr>
          <w:lang w:val="en-US"/>
        </w:rPr>
      </w:pPr>
      <w:r w:rsidRPr="00FB1CD0">
        <w:rPr>
          <w:lang w:val="en-US"/>
        </w:rPr>
        <w:t>Microsoft Corporation Press, 2012, 813</w:t>
      </w:r>
      <w:r w:rsidR="00F2226A" w:rsidRPr="00FB1CD0">
        <w:rPr>
          <w:lang w:val="en-US"/>
        </w:rPr>
        <w:t xml:space="preserve"> </w:t>
      </w:r>
      <w:r w:rsidRPr="00FB1CD0">
        <w:rPr>
          <w:lang w:val="en-US"/>
        </w:rPr>
        <w:t>s</w:t>
      </w:r>
    </w:p>
    <w:p w14:paraId="63FC54E0" w14:textId="07AEBAD6" w:rsidR="004C1C98" w:rsidRPr="00FB1CD0" w:rsidRDefault="004C1C98" w:rsidP="00FB1CD0">
      <w:pPr>
        <w:pStyle w:val="Akapitzlist"/>
        <w:spacing w:after="240" w:line="360" w:lineRule="auto"/>
        <w:rPr>
          <w:b/>
          <w:bCs/>
          <w:lang w:val="en-US"/>
        </w:rPr>
      </w:pPr>
      <w:proofErr w:type="spellStart"/>
      <w:r w:rsidRPr="00FB1CD0">
        <w:rPr>
          <w:b/>
          <w:bCs/>
          <w:lang w:val="en-US"/>
        </w:rPr>
        <w:t>Źródła</w:t>
      </w:r>
      <w:proofErr w:type="spellEnd"/>
      <w:r w:rsidRPr="00FB1CD0">
        <w:rPr>
          <w:b/>
          <w:bCs/>
          <w:lang w:val="en-US"/>
        </w:rPr>
        <w:t xml:space="preserve"> </w:t>
      </w:r>
      <w:proofErr w:type="spellStart"/>
      <w:r w:rsidRPr="00FB1CD0">
        <w:rPr>
          <w:b/>
          <w:bCs/>
          <w:lang w:val="en-US"/>
        </w:rPr>
        <w:t>internetowe</w:t>
      </w:r>
      <w:proofErr w:type="spellEnd"/>
      <w:r w:rsidRPr="00FB1CD0">
        <w:rPr>
          <w:b/>
          <w:bCs/>
          <w:lang w:val="en-US"/>
        </w:rPr>
        <w:t xml:space="preserve"> (WWW)</w:t>
      </w:r>
    </w:p>
    <w:p w14:paraId="554265FA" w14:textId="3EAD7A10" w:rsidR="009974C7" w:rsidRPr="009974C7" w:rsidRDefault="009974C7" w:rsidP="00FB1CD0">
      <w:pPr>
        <w:pStyle w:val="Akapitzlist"/>
        <w:spacing w:before="120"/>
        <w:contextualSpacing w:val="0"/>
        <w:jc w:val="left"/>
      </w:pPr>
      <w:r>
        <w:t>[WWW-</w:t>
      </w:r>
      <w:r w:rsidR="006D1C8B">
        <w:t>1</w:t>
      </w:r>
      <w:r>
        <w:t>, 2022]</w:t>
      </w:r>
    </w:p>
    <w:p w14:paraId="4F872792" w14:textId="3755EB00" w:rsidR="004C1C98" w:rsidRDefault="00162844" w:rsidP="00C72041">
      <w:pPr>
        <w:pStyle w:val="Akapitzlist"/>
        <w:jc w:val="left"/>
        <w:rPr>
          <w:color w:val="000000" w:themeColor="text1"/>
        </w:rPr>
      </w:pPr>
      <w:hyperlink r:id="rId46" w:history="1">
        <w:r w:rsidR="00F6401C" w:rsidRPr="009974C7">
          <w:rPr>
            <w:rStyle w:val="Hipercze"/>
            <w:color w:val="000000" w:themeColor="text1"/>
            <w:u w:val="none"/>
          </w:rPr>
          <w:t>https://www.outerboxdesign.com/web-design-articles/mobile-ecommerce-statistics</w:t>
        </w:r>
      </w:hyperlink>
      <w:r w:rsidR="009974C7" w:rsidRPr="009974C7">
        <w:rPr>
          <w:color w:val="000000" w:themeColor="text1"/>
        </w:rPr>
        <w:t>, z dnia 05.01.2022</w:t>
      </w:r>
    </w:p>
    <w:p w14:paraId="0C3EEA93" w14:textId="77777777" w:rsidR="00D90C94" w:rsidRPr="009974C7" w:rsidRDefault="00D90C94" w:rsidP="00D90C94">
      <w:pPr>
        <w:pStyle w:val="Akapitzlist"/>
        <w:spacing w:before="120"/>
        <w:contextualSpacing w:val="0"/>
        <w:jc w:val="left"/>
        <w:rPr>
          <w:color w:val="000000" w:themeColor="text1"/>
        </w:rPr>
      </w:pPr>
      <w:r>
        <w:rPr>
          <w:color w:val="000000" w:themeColor="text1"/>
        </w:rPr>
        <w:t>[WWW-2, 2021]</w:t>
      </w:r>
    </w:p>
    <w:p w14:paraId="64B9C844" w14:textId="77777777" w:rsidR="00D90C94" w:rsidRDefault="00162844" w:rsidP="00D90C94">
      <w:pPr>
        <w:pStyle w:val="Akapitzlist"/>
        <w:jc w:val="left"/>
        <w:rPr>
          <w:color w:val="000000" w:themeColor="text1"/>
        </w:rPr>
      </w:pPr>
      <w:hyperlink r:id="rId47" w:history="1">
        <w:r w:rsidR="00D90C94" w:rsidRPr="009974C7">
          <w:rPr>
            <w:rStyle w:val="Hipercze"/>
            <w:color w:val="000000" w:themeColor="text1"/>
            <w:u w:val="none"/>
          </w:rPr>
          <w:t>https://www.statista.com/statistics/268251/number-of-apps-in-the-itunes-app-store-since-2008/</w:t>
        </w:r>
      </w:hyperlink>
      <w:r w:rsidR="00D90C94">
        <w:rPr>
          <w:color w:val="000000" w:themeColor="text1"/>
        </w:rPr>
        <w:t>, z dnia 20.11.2021</w:t>
      </w:r>
    </w:p>
    <w:p w14:paraId="3697DDC9" w14:textId="388F0F0A" w:rsidR="009974C7" w:rsidRPr="009974C7" w:rsidRDefault="009974C7" w:rsidP="00FB1CD0">
      <w:pPr>
        <w:pStyle w:val="Akapitzlist"/>
        <w:spacing w:before="120"/>
        <w:contextualSpacing w:val="0"/>
        <w:jc w:val="left"/>
        <w:rPr>
          <w:rStyle w:val="Hipercze"/>
          <w:color w:val="000000" w:themeColor="text1"/>
          <w:u w:val="none"/>
        </w:rPr>
      </w:pPr>
      <w:r>
        <w:rPr>
          <w:color w:val="000000" w:themeColor="text1"/>
        </w:rPr>
        <w:t>[WWW-</w:t>
      </w:r>
      <w:r w:rsidR="00D90C94">
        <w:rPr>
          <w:color w:val="000000" w:themeColor="text1"/>
        </w:rPr>
        <w:t>3</w:t>
      </w:r>
      <w:r>
        <w:rPr>
          <w:color w:val="000000" w:themeColor="text1"/>
        </w:rPr>
        <w:t>, 2021]</w:t>
      </w:r>
    </w:p>
    <w:p w14:paraId="0F05FF0F" w14:textId="1921F1E4" w:rsidR="004C1C98" w:rsidRDefault="00162844" w:rsidP="00C72041">
      <w:pPr>
        <w:pStyle w:val="Akapitzlist"/>
        <w:jc w:val="left"/>
        <w:rPr>
          <w:color w:val="000000" w:themeColor="text1"/>
        </w:rPr>
      </w:pPr>
      <w:hyperlink r:id="rId48" w:history="1">
        <w:r w:rsidR="00F6401C" w:rsidRPr="009974C7">
          <w:rPr>
            <w:rStyle w:val="Hipercze"/>
            <w:color w:val="000000" w:themeColor="text1"/>
            <w:u w:val="none"/>
          </w:rPr>
          <w:t>https://gs.statcounter.com/os-market-share</w:t>
        </w:r>
      </w:hyperlink>
      <w:r w:rsidR="009974C7" w:rsidRPr="009974C7">
        <w:rPr>
          <w:color w:val="000000" w:themeColor="text1"/>
        </w:rPr>
        <w:t>,</w:t>
      </w:r>
      <w:r w:rsidR="009974C7">
        <w:rPr>
          <w:color w:val="000000" w:themeColor="text1"/>
        </w:rPr>
        <w:t xml:space="preserve"> z dnia 14.11.2021</w:t>
      </w:r>
    </w:p>
    <w:p w14:paraId="08E6BE7C" w14:textId="28B9785C" w:rsidR="000A2158" w:rsidRPr="009974C7" w:rsidRDefault="000A2158" w:rsidP="00FB1CD0">
      <w:pPr>
        <w:pStyle w:val="Akapitzlist"/>
        <w:spacing w:before="120"/>
        <w:contextualSpacing w:val="0"/>
        <w:jc w:val="left"/>
        <w:rPr>
          <w:color w:val="000000" w:themeColor="text1"/>
        </w:rPr>
      </w:pPr>
      <w:r>
        <w:rPr>
          <w:color w:val="000000" w:themeColor="text1"/>
        </w:rPr>
        <w:t>[WWW-</w:t>
      </w:r>
      <w:r w:rsidR="006D1C8B">
        <w:rPr>
          <w:color w:val="000000" w:themeColor="text1"/>
        </w:rPr>
        <w:t>4</w:t>
      </w:r>
      <w:r>
        <w:rPr>
          <w:color w:val="000000" w:themeColor="text1"/>
        </w:rPr>
        <w:t>, 2021]</w:t>
      </w:r>
    </w:p>
    <w:p w14:paraId="3B600E3E" w14:textId="2A7B7E1A" w:rsidR="004C1C98" w:rsidRDefault="00162844" w:rsidP="00C72041">
      <w:pPr>
        <w:pStyle w:val="Akapitzlist"/>
        <w:jc w:val="left"/>
        <w:rPr>
          <w:color w:val="000000" w:themeColor="text1"/>
        </w:rPr>
      </w:pPr>
      <w:hyperlink r:id="rId49" w:history="1">
        <w:r w:rsidR="00F6401C" w:rsidRPr="009974C7">
          <w:rPr>
            <w:rStyle w:val="Hipercze"/>
            <w:color w:val="000000" w:themeColor="text1"/>
            <w:u w:val="none"/>
          </w:rPr>
          <w:t>https://medium.com/xorum-io/cross-platform-mobile-apps-development-in-2021-xamarin-vs-react-native-vs-flutter-vs-kotlin-ca8ea1f5a3e0</w:t>
        </w:r>
      </w:hyperlink>
      <w:r w:rsidR="000A2158" w:rsidRPr="000A2158">
        <w:rPr>
          <w:color w:val="000000" w:themeColor="text1"/>
        </w:rPr>
        <w:t>,</w:t>
      </w:r>
      <w:r w:rsidR="000A2158">
        <w:rPr>
          <w:color w:val="000000" w:themeColor="text1"/>
        </w:rPr>
        <w:t xml:space="preserve"> z dnia 29.11.2021</w:t>
      </w:r>
    </w:p>
    <w:p w14:paraId="5EA1642A" w14:textId="574A09B8" w:rsidR="000A2158" w:rsidRPr="000A2158" w:rsidRDefault="000A2158" w:rsidP="00FB1CD0">
      <w:pPr>
        <w:pStyle w:val="Akapitzlist"/>
        <w:spacing w:before="120"/>
        <w:contextualSpacing w:val="0"/>
        <w:jc w:val="left"/>
        <w:rPr>
          <w:color w:val="000000" w:themeColor="text1"/>
        </w:rPr>
      </w:pPr>
      <w:r>
        <w:rPr>
          <w:color w:val="000000" w:themeColor="text1"/>
        </w:rPr>
        <w:t>[WWW-</w:t>
      </w:r>
      <w:r w:rsidR="006D1C8B">
        <w:rPr>
          <w:color w:val="000000" w:themeColor="text1"/>
        </w:rPr>
        <w:t>5</w:t>
      </w:r>
      <w:r>
        <w:rPr>
          <w:color w:val="000000" w:themeColor="text1"/>
        </w:rPr>
        <w:t>, 2021]</w:t>
      </w:r>
    </w:p>
    <w:p w14:paraId="6F0F3CC2" w14:textId="0A5FF558" w:rsidR="004C1C98" w:rsidRDefault="00162844" w:rsidP="00C72041">
      <w:pPr>
        <w:pStyle w:val="Akapitzlist"/>
        <w:jc w:val="left"/>
        <w:rPr>
          <w:color w:val="000000" w:themeColor="text1"/>
        </w:rPr>
      </w:pPr>
      <w:hyperlink r:id="rId50" w:history="1">
        <w:r w:rsidR="00F6401C" w:rsidRPr="009974C7">
          <w:rPr>
            <w:rStyle w:val="Hipercze"/>
            <w:color w:val="000000" w:themeColor="text1"/>
            <w:u w:val="none"/>
          </w:rPr>
          <w:t>https://docs.microsoft.com/pl-pl/xamarin/cross-platform/app-fundamentals/building-cross-platform-applications/understanding-the-xamarin-mobile-platform</w:t>
        </w:r>
      </w:hyperlink>
      <w:r w:rsidR="000A2158" w:rsidRPr="000A2158">
        <w:rPr>
          <w:color w:val="000000" w:themeColor="text1"/>
        </w:rPr>
        <w:t>,</w:t>
      </w:r>
      <w:r w:rsidR="000A2158">
        <w:rPr>
          <w:color w:val="000000" w:themeColor="text1"/>
        </w:rPr>
        <w:t xml:space="preserve"> z dnia 29.11.2021</w:t>
      </w:r>
    </w:p>
    <w:p w14:paraId="1E53E5A5" w14:textId="570FA318" w:rsidR="00C72041" w:rsidRPr="000A2158" w:rsidRDefault="00C72041" w:rsidP="00FB1CD0">
      <w:pPr>
        <w:pStyle w:val="Akapitzlist"/>
        <w:spacing w:before="120"/>
        <w:contextualSpacing w:val="0"/>
        <w:jc w:val="left"/>
        <w:rPr>
          <w:rStyle w:val="Hipercze"/>
          <w:color w:val="000000" w:themeColor="text1"/>
          <w:u w:val="none"/>
        </w:rPr>
      </w:pPr>
      <w:r>
        <w:rPr>
          <w:color w:val="000000" w:themeColor="text1"/>
        </w:rPr>
        <w:t>[WWW-</w:t>
      </w:r>
      <w:r w:rsidR="006D1C8B">
        <w:rPr>
          <w:color w:val="000000" w:themeColor="text1"/>
        </w:rPr>
        <w:t>6</w:t>
      </w:r>
      <w:r>
        <w:rPr>
          <w:color w:val="000000" w:themeColor="text1"/>
        </w:rPr>
        <w:t>, 2022]</w:t>
      </w:r>
    </w:p>
    <w:p w14:paraId="6069A260" w14:textId="04649926" w:rsidR="004C1C98" w:rsidRPr="00386FB0" w:rsidRDefault="00162844" w:rsidP="00FB1CD0">
      <w:pPr>
        <w:pStyle w:val="Akapitzlist"/>
        <w:jc w:val="left"/>
      </w:pPr>
      <w:hyperlink r:id="rId51" w:history="1">
        <w:r w:rsidR="00B93745" w:rsidRPr="00FB1CD0">
          <w:rPr>
            <w:rStyle w:val="Hipercze"/>
          </w:rPr>
          <w:t>https://refactoring.guru/design-patterns</w:t>
        </w:r>
      </w:hyperlink>
      <w:r w:rsidR="00C72041">
        <w:rPr>
          <w:color w:val="000000" w:themeColor="text1"/>
        </w:rPr>
        <w:t>, z dnia 20.12.2021</w:t>
      </w:r>
    </w:p>
    <w:p w14:paraId="21EE9F83" w14:textId="77777777" w:rsidR="00EE234E" w:rsidRPr="009974C7" w:rsidRDefault="00EE234E">
      <w:pPr>
        <w:spacing w:after="160" w:line="259" w:lineRule="auto"/>
        <w:jc w:val="left"/>
      </w:pPr>
      <w:r w:rsidRPr="009974C7">
        <w:br w:type="page"/>
      </w:r>
    </w:p>
    <w:p w14:paraId="33EC432E" w14:textId="5A834A72" w:rsidR="006C4196" w:rsidRPr="00774021" w:rsidRDefault="006C4196" w:rsidP="00E63E40">
      <w:pPr>
        <w:pStyle w:val="Nagwek2"/>
        <w:numPr>
          <w:ilvl w:val="0"/>
          <w:numId w:val="0"/>
        </w:numPr>
        <w:rPr>
          <w:sz w:val="36"/>
          <w:szCs w:val="36"/>
        </w:rPr>
      </w:pPr>
      <w:bookmarkStart w:id="273" w:name="_Toc103343219"/>
      <w:r w:rsidRPr="00B972D1">
        <w:rPr>
          <w:szCs w:val="24"/>
        </w:rPr>
        <w:lastRenderedPageBreak/>
        <w:t>Streszczenie</w:t>
      </w:r>
      <w:bookmarkEnd w:id="273"/>
    </w:p>
    <w:p w14:paraId="79CBDA51" w14:textId="77777777" w:rsidR="00774021" w:rsidRPr="00774021" w:rsidRDefault="00774021" w:rsidP="00774021"/>
    <w:p w14:paraId="521C8F24" w14:textId="77777777" w:rsidR="00EE234E" w:rsidRPr="00B972D1" w:rsidRDefault="00EE234E" w:rsidP="00EE234E">
      <w:pPr>
        <w:rPr>
          <w:b/>
          <w:bCs/>
          <w:sz w:val="22"/>
          <w:szCs w:val="20"/>
        </w:rPr>
      </w:pPr>
      <w:r w:rsidRPr="00B972D1">
        <w:rPr>
          <w:b/>
          <w:bCs/>
          <w:sz w:val="22"/>
          <w:szCs w:val="20"/>
        </w:rPr>
        <w:t>Wyższa Szkoła Informatyki i Zarządzania z siedzibą w Rzeszowie</w:t>
      </w:r>
    </w:p>
    <w:p w14:paraId="2CAC2E9F" w14:textId="5A6A1C09" w:rsidR="00EE234E" w:rsidRPr="00B972D1" w:rsidRDefault="00EE234E" w:rsidP="00EE234E">
      <w:pPr>
        <w:rPr>
          <w:b/>
          <w:bCs/>
          <w:sz w:val="22"/>
          <w:szCs w:val="20"/>
        </w:rPr>
      </w:pPr>
      <w:r w:rsidRPr="00B972D1">
        <w:rPr>
          <w:b/>
          <w:bCs/>
          <w:sz w:val="22"/>
          <w:szCs w:val="20"/>
        </w:rPr>
        <w:t>Kolegium Informatyki Stosowanej</w:t>
      </w:r>
    </w:p>
    <w:p w14:paraId="33C26EFF" w14:textId="4528EB6D" w:rsidR="00EE234E" w:rsidRPr="00B972D1" w:rsidRDefault="00EE234E" w:rsidP="00EE234E">
      <w:pPr>
        <w:rPr>
          <w:b/>
          <w:bCs/>
          <w:sz w:val="22"/>
          <w:szCs w:val="20"/>
        </w:rPr>
      </w:pPr>
    </w:p>
    <w:p w14:paraId="4DDC96AE" w14:textId="228D6223" w:rsidR="00EE234E" w:rsidRPr="00B972D1" w:rsidRDefault="00EE234E" w:rsidP="00EE234E">
      <w:pPr>
        <w:rPr>
          <w:b/>
          <w:bCs/>
          <w:sz w:val="22"/>
          <w:szCs w:val="20"/>
        </w:rPr>
      </w:pPr>
    </w:p>
    <w:p w14:paraId="24FA92C9" w14:textId="3BDDFA18" w:rsidR="00EE234E" w:rsidRPr="00B972D1" w:rsidRDefault="00EE234E" w:rsidP="00EE234E">
      <w:pPr>
        <w:rPr>
          <w:b/>
          <w:bCs/>
          <w:sz w:val="22"/>
          <w:szCs w:val="20"/>
        </w:rPr>
      </w:pPr>
    </w:p>
    <w:p w14:paraId="4DD032B9" w14:textId="4736D267" w:rsidR="00EE234E" w:rsidRPr="00B972D1" w:rsidRDefault="00EE234E" w:rsidP="00EE234E">
      <w:pPr>
        <w:rPr>
          <w:b/>
          <w:bCs/>
          <w:sz w:val="22"/>
          <w:szCs w:val="20"/>
        </w:rPr>
      </w:pPr>
    </w:p>
    <w:p w14:paraId="1D32822D" w14:textId="35B8BA23" w:rsidR="00EE234E" w:rsidRPr="00B972D1" w:rsidRDefault="00EE234E" w:rsidP="00EE234E">
      <w:pPr>
        <w:rPr>
          <w:b/>
          <w:bCs/>
          <w:sz w:val="22"/>
          <w:szCs w:val="20"/>
        </w:rPr>
      </w:pPr>
    </w:p>
    <w:p w14:paraId="0AC996A0" w14:textId="72A43DA8" w:rsidR="00EE234E" w:rsidRPr="00B972D1" w:rsidRDefault="00EE234E" w:rsidP="00EE234E">
      <w:pPr>
        <w:rPr>
          <w:b/>
          <w:bCs/>
          <w:sz w:val="22"/>
          <w:szCs w:val="20"/>
        </w:rPr>
      </w:pPr>
    </w:p>
    <w:p w14:paraId="21DE4574" w14:textId="77777777" w:rsidR="00EE234E" w:rsidRPr="00B972D1" w:rsidRDefault="00EE234E" w:rsidP="00EE234E">
      <w:pPr>
        <w:rPr>
          <w:sz w:val="22"/>
          <w:szCs w:val="20"/>
        </w:rPr>
      </w:pPr>
    </w:p>
    <w:p w14:paraId="74EB3A75" w14:textId="19279E87" w:rsidR="00774021" w:rsidRPr="00B972D1" w:rsidRDefault="00EE234E" w:rsidP="00EE234E">
      <w:pPr>
        <w:jc w:val="center"/>
        <w:rPr>
          <w:b/>
          <w:bCs/>
          <w:sz w:val="22"/>
          <w:szCs w:val="20"/>
        </w:rPr>
      </w:pPr>
      <w:r w:rsidRPr="00B972D1">
        <w:rPr>
          <w:b/>
          <w:bCs/>
          <w:sz w:val="22"/>
          <w:szCs w:val="20"/>
        </w:rPr>
        <w:t>Streszczenie pracy dyplomowej</w:t>
      </w:r>
    </w:p>
    <w:p w14:paraId="6B1D0A32" w14:textId="3CA1F32D" w:rsidR="00EE234E" w:rsidRPr="00784A36" w:rsidRDefault="007F67AE" w:rsidP="00EE234E">
      <w:pPr>
        <w:jc w:val="center"/>
        <w:rPr>
          <w:sz w:val="22"/>
          <w:szCs w:val="20"/>
        </w:rPr>
      </w:pPr>
      <w:r w:rsidRPr="00784A36">
        <w:rPr>
          <w:sz w:val="22"/>
          <w:szCs w:val="20"/>
        </w:rPr>
        <w:t>System do obsługi klientów restauracji</w:t>
      </w:r>
    </w:p>
    <w:p w14:paraId="183AC659" w14:textId="21D8073F" w:rsidR="00EE234E" w:rsidRPr="00784A36" w:rsidRDefault="00EE234E" w:rsidP="00EE234E">
      <w:pPr>
        <w:jc w:val="center"/>
        <w:rPr>
          <w:sz w:val="22"/>
          <w:szCs w:val="20"/>
        </w:rPr>
      </w:pPr>
    </w:p>
    <w:p w14:paraId="779AB73A" w14:textId="057426E2" w:rsidR="00EE234E" w:rsidRPr="00784A36" w:rsidRDefault="00EE234E" w:rsidP="00EE234E">
      <w:pPr>
        <w:jc w:val="center"/>
        <w:rPr>
          <w:sz w:val="22"/>
          <w:szCs w:val="20"/>
        </w:rPr>
      </w:pPr>
    </w:p>
    <w:p w14:paraId="5404547D" w14:textId="74335EA5" w:rsidR="00EE234E" w:rsidRPr="00784A36" w:rsidRDefault="00EE234E" w:rsidP="00EE234E">
      <w:pPr>
        <w:jc w:val="center"/>
        <w:rPr>
          <w:sz w:val="22"/>
          <w:szCs w:val="20"/>
        </w:rPr>
      </w:pPr>
    </w:p>
    <w:p w14:paraId="175567F2" w14:textId="42817785" w:rsidR="00774021" w:rsidRPr="00784A36" w:rsidRDefault="00774021" w:rsidP="00EE234E">
      <w:pPr>
        <w:jc w:val="center"/>
        <w:rPr>
          <w:sz w:val="22"/>
          <w:szCs w:val="20"/>
        </w:rPr>
      </w:pPr>
    </w:p>
    <w:p w14:paraId="7BD30387" w14:textId="693B468E" w:rsidR="00774021" w:rsidRPr="00784A36" w:rsidRDefault="00774021" w:rsidP="00EE234E">
      <w:pPr>
        <w:jc w:val="center"/>
        <w:rPr>
          <w:sz w:val="22"/>
          <w:szCs w:val="20"/>
        </w:rPr>
      </w:pPr>
    </w:p>
    <w:p w14:paraId="220EA0CF" w14:textId="263BFC45" w:rsidR="00774021" w:rsidRPr="00784A36" w:rsidRDefault="00774021" w:rsidP="00EE234E">
      <w:pPr>
        <w:jc w:val="center"/>
        <w:rPr>
          <w:sz w:val="22"/>
          <w:szCs w:val="20"/>
        </w:rPr>
      </w:pPr>
    </w:p>
    <w:p w14:paraId="66499916" w14:textId="77777777" w:rsidR="00774021" w:rsidRPr="00784A36" w:rsidRDefault="00774021" w:rsidP="00EE234E">
      <w:pPr>
        <w:jc w:val="center"/>
        <w:rPr>
          <w:sz w:val="22"/>
          <w:szCs w:val="20"/>
        </w:rPr>
      </w:pPr>
    </w:p>
    <w:p w14:paraId="541D0444" w14:textId="3752E8AC" w:rsidR="00EE234E" w:rsidRPr="00536713" w:rsidRDefault="00EE234E" w:rsidP="00EE234E">
      <w:pPr>
        <w:rPr>
          <w:b/>
          <w:bCs/>
          <w:sz w:val="22"/>
          <w:szCs w:val="20"/>
        </w:rPr>
      </w:pPr>
      <w:r w:rsidRPr="00536713">
        <w:rPr>
          <w:b/>
          <w:bCs/>
          <w:sz w:val="22"/>
          <w:szCs w:val="20"/>
        </w:rPr>
        <w:t xml:space="preserve">Autor: </w:t>
      </w:r>
      <w:proofErr w:type="spellStart"/>
      <w:r w:rsidR="00774021" w:rsidRPr="00536713">
        <w:rPr>
          <w:b/>
          <w:bCs/>
          <w:sz w:val="22"/>
          <w:szCs w:val="20"/>
        </w:rPr>
        <w:t>Yurii-Volodymyr</w:t>
      </w:r>
      <w:proofErr w:type="spellEnd"/>
      <w:r w:rsidR="00774021" w:rsidRPr="00536713">
        <w:rPr>
          <w:b/>
          <w:bCs/>
          <w:sz w:val="22"/>
          <w:szCs w:val="20"/>
        </w:rPr>
        <w:t xml:space="preserve"> </w:t>
      </w:r>
      <w:proofErr w:type="spellStart"/>
      <w:r w:rsidR="00774021" w:rsidRPr="00536713">
        <w:rPr>
          <w:b/>
          <w:bCs/>
          <w:sz w:val="22"/>
          <w:szCs w:val="20"/>
        </w:rPr>
        <w:t>Shchehliuk</w:t>
      </w:r>
      <w:proofErr w:type="spellEnd"/>
    </w:p>
    <w:p w14:paraId="78399850" w14:textId="77117FC4" w:rsidR="00EE234E" w:rsidRPr="00B972D1" w:rsidRDefault="00EE234E" w:rsidP="00EE234E">
      <w:pPr>
        <w:rPr>
          <w:sz w:val="22"/>
          <w:szCs w:val="20"/>
        </w:rPr>
      </w:pPr>
      <w:r w:rsidRPr="00536713">
        <w:rPr>
          <w:b/>
          <w:bCs/>
          <w:sz w:val="22"/>
          <w:szCs w:val="20"/>
        </w:rPr>
        <w:t>Promotor</w:t>
      </w:r>
      <w:r w:rsidRPr="00536713">
        <w:rPr>
          <w:sz w:val="22"/>
          <w:szCs w:val="20"/>
        </w:rPr>
        <w:t xml:space="preserve">: dr </w:t>
      </w:r>
      <w:r w:rsidR="00774021" w:rsidRPr="00B972D1">
        <w:rPr>
          <w:sz w:val="22"/>
          <w:szCs w:val="20"/>
        </w:rPr>
        <w:t xml:space="preserve">Marek </w:t>
      </w:r>
      <w:proofErr w:type="spellStart"/>
      <w:r w:rsidR="00774021" w:rsidRPr="00B972D1">
        <w:rPr>
          <w:sz w:val="22"/>
          <w:szCs w:val="20"/>
        </w:rPr>
        <w:t>Jaszuk</w:t>
      </w:r>
      <w:proofErr w:type="spellEnd"/>
    </w:p>
    <w:p w14:paraId="71A9F793" w14:textId="76420C62" w:rsidR="00EE234E" w:rsidRPr="00677744" w:rsidRDefault="00EE234E" w:rsidP="00774021">
      <w:pPr>
        <w:rPr>
          <w:sz w:val="22"/>
          <w:szCs w:val="20"/>
        </w:rPr>
      </w:pPr>
      <w:r w:rsidRPr="00536713">
        <w:rPr>
          <w:b/>
          <w:bCs/>
          <w:sz w:val="22"/>
          <w:szCs w:val="20"/>
        </w:rPr>
        <w:t>Słowa kluczowe</w:t>
      </w:r>
      <w:r w:rsidRPr="00536713">
        <w:rPr>
          <w:sz w:val="22"/>
          <w:szCs w:val="20"/>
        </w:rPr>
        <w:t xml:space="preserve">: </w:t>
      </w:r>
      <w:proofErr w:type="spellStart"/>
      <w:r w:rsidR="00521BB4" w:rsidRPr="00536713">
        <w:rPr>
          <w:sz w:val="22"/>
          <w:szCs w:val="20"/>
        </w:rPr>
        <w:t>Xamarin</w:t>
      </w:r>
      <w:r w:rsidR="00004F81" w:rsidRPr="00536713">
        <w:rPr>
          <w:sz w:val="22"/>
          <w:szCs w:val="20"/>
        </w:rPr>
        <w:t>.</w:t>
      </w:r>
      <w:r w:rsidR="003B4D72" w:rsidRPr="00677744">
        <w:rPr>
          <w:sz w:val="22"/>
          <w:szCs w:val="20"/>
        </w:rPr>
        <w:t>Froms</w:t>
      </w:r>
      <w:proofErr w:type="spellEnd"/>
      <w:r w:rsidR="00521BB4" w:rsidRPr="00677744">
        <w:rPr>
          <w:sz w:val="22"/>
          <w:szCs w:val="20"/>
        </w:rPr>
        <w:t xml:space="preserve">, </w:t>
      </w:r>
      <w:proofErr w:type="spellStart"/>
      <w:r w:rsidR="00E6288C" w:rsidRPr="00677744">
        <w:rPr>
          <w:sz w:val="22"/>
          <w:szCs w:val="20"/>
        </w:rPr>
        <w:t>Angular</w:t>
      </w:r>
      <w:proofErr w:type="spellEnd"/>
      <w:r w:rsidR="00E6288C" w:rsidRPr="00677744">
        <w:rPr>
          <w:sz w:val="22"/>
          <w:szCs w:val="20"/>
        </w:rPr>
        <w:t xml:space="preserve">, </w:t>
      </w:r>
      <w:r w:rsidR="00981F5C">
        <w:rPr>
          <w:sz w:val="22"/>
          <w:szCs w:val="20"/>
        </w:rPr>
        <w:t>r</w:t>
      </w:r>
      <w:r w:rsidR="00344D8D" w:rsidRPr="00677744">
        <w:rPr>
          <w:sz w:val="22"/>
          <w:szCs w:val="20"/>
        </w:rPr>
        <w:t>estauracja, .</w:t>
      </w:r>
      <w:r w:rsidR="00CC0104" w:rsidRPr="00677744">
        <w:rPr>
          <w:sz w:val="22"/>
          <w:szCs w:val="20"/>
        </w:rPr>
        <w:t xml:space="preserve">NET </w:t>
      </w:r>
      <w:proofErr w:type="spellStart"/>
      <w:r w:rsidR="00CA3A6C" w:rsidRPr="00677744">
        <w:rPr>
          <w:sz w:val="22"/>
          <w:szCs w:val="20"/>
        </w:rPr>
        <w:t>C</w:t>
      </w:r>
      <w:r w:rsidR="00344D8D" w:rsidRPr="00677744">
        <w:rPr>
          <w:sz w:val="22"/>
          <w:szCs w:val="20"/>
        </w:rPr>
        <w:t>ore</w:t>
      </w:r>
      <w:proofErr w:type="spellEnd"/>
      <w:r w:rsidR="00F21FD3" w:rsidRPr="00677744">
        <w:rPr>
          <w:sz w:val="22"/>
          <w:szCs w:val="20"/>
        </w:rPr>
        <w:t xml:space="preserve"> </w:t>
      </w:r>
      <w:r w:rsidR="00434605" w:rsidRPr="00677744">
        <w:rPr>
          <w:sz w:val="22"/>
          <w:szCs w:val="20"/>
        </w:rPr>
        <w:t>API</w:t>
      </w:r>
    </w:p>
    <w:p w14:paraId="605C7963" w14:textId="56A9B1EA" w:rsidR="00A861AD" w:rsidRPr="00677744" w:rsidRDefault="00A861AD" w:rsidP="00774021">
      <w:pPr>
        <w:rPr>
          <w:sz w:val="22"/>
          <w:szCs w:val="20"/>
        </w:rPr>
      </w:pPr>
    </w:p>
    <w:p w14:paraId="77C583A9" w14:textId="5E453596" w:rsidR="00F50440" w:rsidRPr="00784A36" w:rsidRDefault="00F50440" w:rsidP="00904DA3">
      <w:pPr>
        <w:rPr>
          <w:sz w:val="20"/>
          <w:szCs w:val="18"/>
        </w:rPr>
      </w:pPr>
      <w:bookmarkStart w:id="274" w:name="_Hlk102055899"/>
      <w:r>
        <w:rPr>
          <w:sz w:val="20"/>
          <w:szCs w:val="18"/>
        </w:rPr>
        <w:t>Realizowany system rozwiązuje czasochłonny problem obsługi dużej ilości klientów poprzez automatyzację procesów biznesowych</w:t>
      </w:r>
      <w:r w:rsidR="00D5029F">
        <w:rPr>
          <w:sz w:val="20"/>
          <w:szCs w:val="18"/>
        </w:rPr>
        <w:t xml:space="preserve">, takich jak zamówienie rzeczy dostępnych w menu, rezerwacja miejsca w restauracji, a po dokonaniu opłaty za pomocą </w:t>
      </w:r>
      <w:proofErr w:type="spellStart"/>
      <w:r w:rsidR="00D5029F">
        <w:rPr>
          <w:sz w:val="20"/>
          <w:szCs w:val="18"/>
        </w:rPr>
        <w:t>Stripe</w:t>
      </w:r>
      <w:proofErr w:type="spellEnd"/>
      <w:r w:rsidR="00D5029F">
        <w:rPr>
          <w:sz w:val="20"/>
          <w:szCs w:val="18"/>
        </w:rPr>
        <w:t xml:space="preserve">, można dołączyć do czatu z restauracją. Natomiast uprawienia administratora pozwalają na edytowanie danych restauracji oraz eksportowanie do pliku </w:t>
      </w:r>
      <w:r w:rsidR="00144CD4">
        <w:rPr>
          <w:sz w:val="20"/>
          <w:szCs w:val="18"/>
        </w:rPr>
        <w:t>dokonanych</w:t>
      </w:r>
      <w:r w:rsidR="008D6BFA">
        <w:rPr>
          <w:sz w:val="20"/>
          <w:szCs w:val="18"/>
        </w:rPr>
        <w:t xml:space="preserve"> </w:t>
      </w:r>
      <w:r w:rsidR="00D5029F">
        <w:rPr>
          <w:sz w:val="20"/>
          <w:szCs w:val="18"/>
        </w:rPr>
        <w:t xml:space="preserve">zamówień z wybranego dnia. </w:t>
      </w:r>
      <w:r w:rsidR="007037BF">
        <w:rPr>
          <w:sz w:val="20"/>
          <w:szCs w:val="18"/>
        </w:rPr>
        <w:t xml:space="preserve">Na tym etapie aplikacja </w:t>
      </w:r>
      <w:r>
        <w:rPr>
          <w:sz w:val="20"/>
          <w:szCs w:val="18"/>
        </w:rPr>
        <w:t xml:space="preserve">daje podstawę do rozwoju systemu w kierunku pełnej automatyzacji oraz robotyzacji instytucji, w wyniku czego za pomocą aplikacji zysk będzie maksymalnie wysoki, a zasoby ludzkie będą minimalizowane. Praca </w:t>
      </w:r>
      <w:r w:rsidR="00960B28">
        <w:rPr>
          <w:sz w:val="20"/>
          <w:szCs w:val="18"/>
        </w:rPr>
        <w:t>przedstawia</w:t>
      </w:r>
      <w:r>
        <w:rPr>
          <w:sz w:val="20"/>
          <w:szCs w:val="18"/>
        </w:rPr>
        <w:t xml:space="preserve"> połączeni</w:t>
      </w:r>
      <w:r w:rsidR="00960B28">
        <w:rPr>
          <w:sz w:val="20"/>
          <w:szCs w:val="18"/>
        </w:rPr>
        <w:t>e</w:t>
      </w:r>
      <w:r>
        <w:rPr>
          <w:sz w:val="20"/>
          <w:szCs w:val="18"/>
        </w:rPr>
        <w:t xml:space="preserve"> kilku aplikacji </w:t>
      </w:r>
      <w:del w:id="275" w:author="Yurii Shchehliuk" w:date="2022-05-10T13:45:00Z">
        <w:r w:rsidDel="007032C9">
          <w:rPr>
            <w:sz w:val="20"/>
            <w:szCs w:val="18"/>
          </w:rPr>
          <w:delText xml:space="preserve">do </w:delText>
        </w:r>
      </w:del>
      <w:del w:id="276" w:author="Yurii Shchehliuk" w:date="2022-05-10T10:58:00Z">
        <w:r w:rsidDel="006517B8">
          <w:rPr>
            <w:sz w:val="20"/>
            <w:szCs w:val="18"/>
          </w:rPr>
          <w:delText xml:space="preserve">stworzenia </w:delText>
        </w:r>
      </w:del>
      <w:ins w:id="277" w:author="Yurii Shchehliuk" w:date="2022-05-10T10:58:00Z">
        <w:r w:rsidR="006517B8">
          <w:rPr>
            <w:sz w:val="20"/>
            <w:szCs w:val="18"/>
          </w:rPr>
          <w:t xml:space="preserve">tworzących </w:t>
        </w:r>
      </w:ins>
      <w:r>
        <w:rPr>
          <w:sz w:val="20"/>
          <w:szCs w:val="18"/>
        </w:rPr>
        <w:t>system</w:t>
      </w:r>
      <w:ins w:id="278" w:author="Yurii Shchehliuk" w:date="2022-05-10T10:58:00Z">
        <w:r w:rsidR="006517B8">
          <w:rPr>
            <w:sz w:val="20"/>
            <w:szCs w:val="18"/>
          </w:rPr>
          <w:t xml:space="preserve"> </w:t>
        </w:r>
      </w:ins>
      <w:del w:id="279" w:author="Yurii Shchehliuk" w:date="2022-05-10T10:58:00Z">
        <w:r w:rsidDel="006517B8">
          <w:rPr>
            <w:sz w:val="20"/>
            <w:szCs w:val="18"/>
          </w:rPr>
          <w:delText xml:space="preserve">u </w:delText>
        </w:r>
      </w:del>
      <w:proofErr w:type="spellStart"/>
      <w:r>
        <w:rPr>
          <w:sz w:val="20"/>
          <w:szCs w:val="18"/>
        </w:rPr>
        <w:t>krosplatformow</w:t>
      </w:r>
      <w:ins w:id="280" w:author="Yurii Shchehliuk" w:date="2022-05-10T10:58:00Z">
        <w:r w:rsidR="00BD78F3">
          <w:rPr>
            <w:sz w:val="20"/>
            <w:szCs w:val="18"/>
          </w:rPr>
          <w:t>y</w:t>
        </w:r>
      </w:ins>
      <w:proofErr w:type="spellEnd"/>
      <w:del w:id="281" w:author="Yurii Shchehliuk" w:date="2022-05-10T10:58:00Z">
        <w:r w:rsidDel="00BD78F3">
          <w:rPr>
            <w:sz w:val="20"/>
            <w:szCs w:val="18"/>
          </w:rPr>
          <w:delText>ego</w:delText>
        </w:r>
      </w:del>
      <w:r>
        <w:rPr>
          <w:sz w:val="20"/>
          <w:szCs w:val="18"/>
        </w:rPr>
        <w:t xml:space="preserve">. Dla systemu </w:t>
      </w:r>
      <w:r w:rsidR="00912436">
        <w:rPr>
          <w:sz w:val="20"/>
          <w:szCs w:val="18"/>
        </w:rPr>
        <w:t xml:space="preserve">operacyjnego </w:t>
      </w:r>
      <w:r>
        <w:rPr>
          <w:sz w:val="20"/>
          <w:szCs w:val="18"/>
        </w:rPr>
        <w:t xml:space="preserve">Android oraz iOS był używany </w:t>
      </w:r>
      <w:proofErr w:type="spellStart"/>
      <w:r>
        <w:rPr>
          <w:sz w:val="20"/>
          <w:szCs w:val="18"/>
        </w:rPr>
        <w:t>framework</w:t>
      </w:r>
      <w:proofErr w:type="spellEnd"/>
      <w:r>
        <w:rPr>
          <w:sz w:val="20"/>
          <w:szCs w:val="18"/>
        </w:rPr>
        <w:t xml:space="preserve"> </w:t>
      </w:r>
      <w:proofErr w:type="spellStart"/>
      <w:r>
        <w:rPr>
          <w:sz w:val="20"/>
          <w:szCs w:val="18"/>
        </w:rPr>
        <w:t>Xamarin.Forms</w:t>
      </w:r>
      <w:proofErr w:type="spellEnd"/>
      <w:r>
        <w:rPr>
          <w:sz w:val="20"/>
          <w:szCs w:val="18"/>
        </w:rPr>
        <w:t xml:space="preserve">, a wersja dla przeglądarek webowych jest oparta o </w:t>
      </w:r>
      <w:proofErr w:type="spellStart"/>
      <w:r>
        <w:rPr>
          <w:sz w:val="20"/>
          <w:szCs w:val="18"/>
        </w:rPr>
        <w:t>Angular</w:t>
      </w:r>
      <w:proofErr w:type="spellEnd"/>
      <w:r>
        <w:rPr>
          <w:sz w:val="20"/>
          <w:szCs w:val="18"/>
        </w:rPr>
        <w:t xml:space="preserve"> 12. Własny serwis </w:t>
      </w:r>
      <w:proofErr w:type="spellStart"/>
      <w:r>
        <w:rPr>
          <w:sz w:val="20"/>
          <w:szCs w:val="18"/>
        </w:rPr>
        <w:t>backendowy</w:t>
      </w:r>
      <w:proofErr w:type="spellEnd"/>
      <w:r>
        <w:rPr>
          <w:sz w:val="20"/>
          <w:szCs w:val="18"/>
        </w:rPr>
        <w:t xml:space="preserve"> oparty o .NET </w:t>
      </w:r>
      <w:proofErr w:type="spellStart"/>
      <w:r>
        <w:rPr>
          <w:sz w:val="20"/>
          <w:szCs w:val="18"/>
        </w:rPr>
        <w:t>Core</w:t>
      </w:r>
      <w:proofErr w:type="spellEnd"/>
      <w:r>
        <w:rPr>
          <w:sz w:val="20"/>
          <w:szCs w:val="18"/>
        </w:rPr>
        <w:t xml:space="preserve"> i REST API, pozwala tworzyć spójną logikę dla obu programów.</w:t>
      </w:r>
    </w:p>
    <w:bookmarkEnd w:id="274"/>
    <w:p w14:paraId="0B1272DF" w14:textId="77777777" w:rsidR="00EE234E" w:rsidRPr="00784A36" w:rsidRDefault="00EE234E">
      <w:pPr>
        <w:spacing w:after="160" w:line="259" w:lineRule="auto"/>
        <w:jc w:val="left"/>
        <w:rPr>
          <w:sz w:val="22"/>
          <w:szCs w:val="20"/>
          <w:lang w:val="uk-UA"/>
        </w:rPr>
      </w:pPr>
      <w:r w:rsidRPr="00DF2262">
        <w:rPr>
          <w:sz w:val="22"/>
          <w:szCs w:val="20"/>
        </w:rPr>
        <w:br w:type="page"/>
      </w:r>
    </w:p>
    <w:p w14:paraId="208BA6E2" w14:textId="41DE5FEA" w:rsidR="00EE234E" w:rsidRDefault="00EE234E" w:rsidP="004F5EF0">
      <w:pPr>
        <w:pStyle w:val="Nagwek2"/>
        <w:numPr>
          <w:ilvl w:val="0"/>
          <w:numId w:val="0"/>
        </w:numPr>
      </w:pPr>
      <w:bookmarkStart w:id="282" w:name="_Toc103343220"/>
      <w:r>
        <w:lastRenderedPageBreak/>
        <w:t>Załączniki</w:t>
      </w:r>
      <w:bookmarkEnd w:id="282"/>
    </w:p>
    <w:p w14:paraId="288DF5E8" w14:textId="4FFC1D87" w:rsidR="00EE234E" w:rsidRPr="00784A36" w:rsidRDefault="00EE234E" w:rsidP="00784A36">
      <w:pPr>
        <w:spacing w:before="240"/>
        <w:rPr>
          <w:sz w:val="20"/>
          <w:szCs w:val="20"/>
        </w:rPr>
      </w:pPr>
      <w:r w:rsidRPr="00784A36">
        <w:rPr>
          <w:sz w:val="20"/>
          <w:szCs w:val="20"/>
        </w:rPr>
        <w:t>Załączniki zosta</w:t>
      </w:r>
      <w:r w:rsidR="004324E2" w:rsidRPr="00784A36">
        <w:rPr>
          <w:sz w:val="20"/>
          <w:szCs w:val="20"/>
        </w:rPr>
        <w:t>ły</w:t>
      </w:r>
      <w:r w:rsidRPr="00784A36">
        <w:rPr>
          <w:sz w:val="20"/>
          <w:szCs w:val="20"/>
        </w:rPr>
        <w:t xml:space="preserve"> zamieszczone na płycie CD, na której dodane:</w:t>
      </w:r>
    </w:p>
    <w:p w14:paraId="691F9BE5" w14:textId="090A2D9E" w:rsidR="00EE234E" w:rsidRPr="00784A36" w:rsidRDefault="00EE234E" w:rsidP="00EE234E">
      <w:pPr>
        <w:rPr>
          <w:sz w:val="20"/>
          <w:szCs w:val="20"/>
        </w:rPr>
      </w:pPr>
      <w:r w:rsidRPr="00784A36">
        <w:rPr>
          <w:sz w:val="20"/>
          <w:szCs w:val="20"/>
        </w:rPr>
        <w:t>1</w:t>
      </w:r>
      <w:r w:rsidR="00B91273" w:rsidRPr="00784A36">
        <w:rPr>
          <w:sz w:val="20"/>
          <w:szCs w:val="20"/>
        </w:rPr>
        <w:t>.</w:t>
      </w:r>
      <w:r w:rsidRPr="00784A36">
        <w:rPr>
          <w:sz w:val="20"/>
          <w:szCs w:val="20"/>
        </w:rPr>
        <w:t xml:space="preserve"> </w:t>
      </w:r>
      <w:r w:rsidR="00CD3798" w:rsidRPr="00784A36">
        <w:rPr>
          <w:sz w:val="20"/>
          <w:szCs w:val="20"/>
        </w:rPr>
        <w:t>Dokumentacja</w:t>
      </w:r>
      <w:r w:rsidRPr="00784A36">
        <w:rPr>
          <w:sz w:val="20"/>
          <w:szCs w:val="20"/>
        </w:rPr>
        <w:t>.</w:t>
      </w:r>
    </w:p>
    <w:p w14:paraId="748C7B1B" w14:textId="460FDF00" w:rsidR="00DD47B1" w:rsidRDefault="00EE234E" w:rsidP="00C451C6">
      <w:pPr>
        <w:rPr>
          <w:sz w:val="20"/>
          <w:szCs w:val="20"/>
        </w:rPr>
      </w:pPr>
      <w:r w:rsidRPr="00784A36">
        <w:rPr>
          <w:sz w:val="20"/>
          <w:szCs w:val="20"/>
        </w:rPr>
        <w:t>2</w:t>
      </w:r>
      <w:r w:rsidR="00B91273" w:rsidRPr="00784A36">
        <w:rPr>
          <w:sz w:val="20"/>
          <w:szCs w:val="20"/>
        </w:rPr>
        <w:t>.</w:t>
      </w:r>
      <w:r w:rsidRPr="00784A36">
        <w:rPr>
          <w:sz w:val="20"/>
          <w:szCs w:val="20"/>
        </w:rPr>
        <w:t xml:space="preserve"> Folder z kodem źródłowym do </w:t>
      </w:r>
      <w:r w:rsidR="00B37EB5" w:rsidRPr="00784A36">
        <w:rPr>
          <w:sz w:val="20"/>
          <w:szCs w:val="20"/>
        </w:rPr>
        <w:t>aplikacji</w:t>
      </w:r>
      <w:r w:rsidRPr="00784A36">
        <w:rPr>
          <w:sz w:val="20"/>
          <w:szCs w:val="20"/>
        </w:rPr>
        <w:t>.</w:t>
      </w:r>
    </w:p>
    <w:sectPr w:rsidR="00DD47B1" w:rsidSect="00FA4752">
      <w:footerReference w:type="default" r:id="rId52"/>
      <w:pgSz w:w="12240" w:h="15840"/>
      <w:pgMar w:top="851" w:right="851" w:bottom="851" w:left="1134" w:header="720" w:footer="431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C8B7E9" w14:textId="77777777" w:rsidR="00FD0549" w:rsidRDefault="00FD0549" w:rsidP="00DD2EE9">
      <w:r>
        <w:separator/>
      </w:r>
    </w:p>
  </w:endnote>
  <w:endnote w:type="continuationSeparator" w:id="0">
    <w:p w14:paraId="379D9138" w14:textId="77777777" w:rsidR="00FD0549" w:rsidRDefault="00FD0549" w:rsidP="00DD2E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0076937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6077561" w14:textId="5C470C91" w:rsidR="00212519" w:rsidRDefault="00212519">
        <w:pPr>
          <w:pStyle w:val="Stopka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B3A3FB2" w14:textId="77777777" w:rsidR="00212519" w:rsidRDefault="00212519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F48BF9" w14:textId="77777777" w:rsidR="00FD0549" w:rsidRDefault="00FD0549" w:rsidP="00DD2EE9">
      <w:r>
        <w:separator/>
      </w:r>
    </w:p>
  </w:footnote>
  <w:footnote w:type="continuationSeparator" w:id="0">
    <w:p w14:paraId="50B73D0E" w14:textId="77777777" w:rsidR="00FD0549" w:rsidRDefault="00FD0549" w:rsidP="00DD2EE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C5C16"/>
    <w:multiLevelType w:val="hybridMultilevel"/>
    <w:tmpl w:val="AFEC6A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C65671"/>
    <w:multiLevelType w:val="hybridMultilevel"/>
    <w:tmpl w:val="1BC6FE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994126E"/>
    <w:multiLevelType w:val="hybridMultilevel"/>
    <w:tmpl w:val="671E8882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896F36"/>
    <w:multiLevelType w:val="hybridMultilevel"/>
    <w:tmpl w:val="96F2475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1881FF0"/>
    <w:multiLevelType w:val="hybridMultilevel"/>
    <w:tmpl w:val="EB0CAE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E76124"/>
    <w:multiLevelType w:val="hybridMultilevel"/>
    <w:tmpl w:val="EC448DE0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380E00"/>
    <w:multiLevelType w:val="hybridMultilevel"/>
    <w:tmpl w:val="4B348D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327016"/>
    <w:multiLevelType w:val="hybridMultilevel"/>
    <w:tmpl w:val="A2AE637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9E32CFE"/>
    <w:multiLevelType w:val="hybridMultilevel"/>
    <w:tmpl w:val="8946BD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D72573"/>
    <w:multiLevelType w:val="hybridMultilevel"/>
    <w:tmpl w:val="B136E2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583A07"/>
    <w:multiLevelType w:val="hybridMultilevel"/>
    <w:tmpl w:val="C9DEEB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9D31C9"/>
    <w:multiLevelType w:val="hybridMultilevel"/>
    <w:tmpl w:val="6D363AE6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F40995"/>
    <w:multiLevelType w:val="hybridMultilevel"/>
    <w:tmpl w:val="AB403568"/>
    <w:lvl w:ilvl="0" w:tplc="B8EA620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8DF79D6"/>
    <w:multiLevelType w:val="hybridMultilevel"/>
    <w:tmpl w:val="335E0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C26AE8"/>
    <w:multiLevelType w:val="hybridMultilevel"/>
    <w:tmpl w:val="DC2E81AC"/>
    <w:lvl w:ilvl="0" w:tplc="BA2847DE">
      <w:start w:val="1"/>
      <w:numFmt w:val="decimal"/>
      <w:lvlText w:val="%1."/>
      <w:lvlJc w:val="left"/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556323"/>
    <w:multiLevelType w:val="hybridMultilevel"/>
    <w:tmpl w:val="B4245126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BE95EBB"/>
    <w:multiLevelType w:val="hybridMultilevel"/>
    <w:tmpl w:val="FFC6183E"/>
    <w:lvl w:ilvl="0" w:tplc="1CE2933A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D5441F2"/>
    <w:multiLevelType w:val="multilevel"/>
    <w:tmpl w:val="B370812E"/>
    <w:lvl w:ilvl="0">
      <w:start w:val="1"/>
      <w:numFmt w:val="decimal"/>
      <w:pStyle w:val="Nagwek1"/>
      <w:lvlText w:val="Rozdział %1."/>
      <w:lvlJc w:val="left"/>
      <w:pPr>
        <w:ind w:left="0" w:firstLine="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Nagwek2"/>
      <w:lvlText w:val="%2."/>
      <w:lvlJc w:val="left"/>
      <w:pPr>
        <w:ind w:left="1296" w:hanging="576"/>
      </w:pPr>
      <w:rPr>
        <w:rFonts w:hint="default"/>
      </w:rPr>
    </w:lvl>
    <w:lvl w:ilvl="2">
      <w:start w:val="1"/>
      <w:numFmt w:val="decimal"/>
      <w:pStyle w:val="Nagwek3"/>
      <w:lvlText w:val="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pStyle w:val="Nagwek4"/>
      <w:lvlText w:val="%2.%3.%4."/>
      <w:lvlJc w:val="left"/>
      <w:pPr>
        <w:ind w:left="1584" w:hanging="864"/>
      </w:pPr>
      <w:rPr>
        <w:rFonts w:hint="default"/>
      </w:rPr>
    </w:lvl>
    <w:lvl w:ilvl="4">
      <w:start w:val="1"/>
      <w:numFmt w:val="decimal"/>
      <w:pStyle w:val="Nagwek5"/>
      <w:lvlText w:val="%2.%3.%4.%5"/>
      <w:lvlJc w:val="left"/>
      <w:pPr>
        <w:ind w:left="1728" w:hanging="1008"/>
      </w:pPr>
      <w:rPr>
        <w:rFonts w:hint="default"/>
      </w:rPr>
    </w:lvl>
    <w:lvl w:ilvl="5">
      <w:start w:val="1"/>
      <w:numFmt w:val="decimal"/>
      <w:pStyle w:val="Nagwek6"/>
      <w:lvlText w:val="%6.%2.%3.%4.%5"/>
      <w:lvlJc w:val="left"/>
      <w:pPr>
        <w:ind w:left="1872" w:hanging="1152"/>
      </w:pPr>
      <w:rPr>
        <w:rFonts w:hint="default"/>
      </w:rPr>
    </w:lvl>
    <w:lvl w:ilvl="6">
      <w:start w:val="1"/>
      <w:numFmt w:val="decimal"/>
      <w:pStyle w:val="Nagwek7"/>
      <w:lvlText w:val="%1.%2.%3.%4.%5.%6."/>
      <w:lvlJc w:val="left"/>
      <w:pPr>
        <w:ind w:left="2016" w:hanging="1296"/>
      </w:pPr>
      <w:rPr>
        <w:rFonts w:hint="default"/>
      </w:rPr>
    </w:lvl>
    <w:lvl w:ilvl="7">
      <w:start w:val="1"/>
      <w:numFmt w:val="decimal"/>
      <w:pStyle w:val="Nagwek8"/>
      <w:lvlText w:val="%1.%2.%3.%4.%5.%6.%7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pStyle w:val="Nagwek9"/>
      <w:lvlText w:val="%1.%2.%3.%4.%5.%6.%7.%8."/>
      <w:lvlJc w:val="left"/>
      <w:pPr>
        <w:ind w:left="2304" w:hanging="1584"/>
      </w:pPr>
      <w:rPr>
        <w:rFonts w:hint="default"/>
      </w:rPr>
    </w:lvl>
  </w:abstractNum>
  <w:abstractNum w:abstractNumId="18" w15:restartNumberingAfterBreak="0">
    <w:nsid w:val="512666D3"/>
    <w:multiLevelType w:val="hybridMultilevel"/>
    <w:tmpl w:val="DBC00A22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44A7046"/>
    <w:multiLevelType w:val="hybridMultilevel"/>
    <w:tmpl w:val="D93452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E1753F4"/>
    <w:multiLevelType w:val="hybridMultilevel"/>
    <w:tmpl w:val="E76257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E4A07CE"/>
    <w:multiLevelType w:val="hybridMultilevel"/>
    <w:tmpl w:val="A7BECED2"/>
    <w:lvl w:ilvl="0" w:tplc="FFFFFFFF">
      <w:start w:val="1"/>
      <w:numFmt w:val="decimal"/>
      <w:lvlText w:val="%1."/>
      <w:lvlJc w:val="left"/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2BE5CA1"/>
    <w:multiLevelType w:val="hybridMultilevel"/>
    <w:tmpl w:val="494677E4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37B4210"/>
    <w:multiLevelType w:val="hybridMultilevel"/>
    <w:tmpl w:val="59601F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63B37B9"/>
    <w:multiLevelType w:val="hybridMultilevel"/>
    <w:tmpl w:val="461C2AFA"/>
    <w:lvl w:ilvl="0" w:tplc="0409000F">
      <w:start w:val="1"/>
      <w:numFmt w:val="decimal"/>
      <w:lvlText w:val="%1."/>
      <w:lvlJc w:val="left"/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A0F0ACB"/>
    <w:multiLevelType w:val="hybridMultilevel"/>
    <w:tmpl w:val="8828DE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03F6D68"/>
    <w:multiLevelType w:val="hybridMultilevel"/>
    <w:tmpl w:val="1902B35A"/>
    <w:lvl w:ilvl="0" w:tplc="04150011">
      <w:start w:val="1"/>
      <w:numFmt w:val="decimal"/>
      <w:lvlText w:val="%1)"/>
      <w:lvlJc w:val="left"/>
      <w:pPr>
        <w:tabs>
          <w:tab w:val="num" w:pos="794"/>
        </w:tabs>
        <w:ind w:left="794" w:hanging="397"/>
      </w:pPr>
    </w:lvl>
    <w:lvl w:ilvl="1" w:tplc="0415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5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5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5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5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5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5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5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 w15:restartNumberingAfterBreak="0">
    <w:nsid w:val="73B77B33"/>
    <w:multiLevelType w:val="hybridMultilevel"/>
    <w:tmpl w:val="AFFA80B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4D76C5"/>
    <w:multiLevelType w:val="hybridMultilevel"/>
    <w:tmpl w:val="8772C964"/>
    <w:lvl w:ilvl="0" w:tplc="04150011">
      <w:start w:val="1"/>
      <w:numFmt w:val="decimal"/>
      <w:lvlText w:val="%1)"/>
      <w:lvlJc w:val="left"/>
      <w:pPr>
        <w:tabs>
          <w:tab w:val="num" w:pos="794"/>
        </w:tabs>
        <w:ind w:left="794" w:hanging="397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>
      <w:start w:val="1"/>
      <w:numFmt w:val="decimal"/>
      <w:lvlText w:val="%4."/>
      <w:lvlJc w:val="left"/>
      <w:pPr>
        <w:ind w:left="2880" w:hanging="360"/>
      </w:pPr>
    </w:lvl>
    <w:lvl w:ilvl="4" w:tplc="04150019">
      <w:start w:val="1"/>
      <w:numFmt w:val="lowerLetter"/>
      <w:lvlText w:val="%5."/>
      <w:lvlJc w:val="left"/>
      <w:pPr>
        <w:ind w:left="3600" w:hanging="360"/>
      </w:pPr>
    </w:lvl>
    <w:lvl w:ilvl="5" w:tplc="0415001B">
      <w:start w:val="1"/>
      <w:numFmt w:val="lowerRoman"/>
      <w:lvlText w:val="%6."/>
      <w:lvlJc w:val="right"/>
      <w:pPr>
        <w:ind w:left="4320" w:hanging="180"/>
      </w:pPr>
    </w:lvl>
    <w:lvl w:ilvl="6" w:tplc="0415000F">
      <w:start w:val="1"/>
      <w:numFmt w:val="decimal"/>
      <w:lvlText w:val="%7."/>
      <w:lvlJc w:val="left"/>
      <w:pPr>
        <w:ind w:left="5040" w:hanging="360"/>
      </w:pPr>
    </w:lvl>
    <w:lvl w:ilvl="7" w:tplc="04150019">
      <w:start w:val="1"/>
      <w:numFmt w:val="lowerLetter"/>
      <w:lvlText w:val="%8."/>
      <w:lvlJc w:val="left"/>
      <w:pPr>
        <w:ind w:left="5760" w:hanging="360"/>
      </w:pPr>
    </w:lvl>
    <w:lvl w:ilvl="8" w:tplc="0415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48D1431"/>
    <w:multiLevelType w:val="hybridMultilevel"/>
    <w:tmpl w:val="FF6C63D0"/>
    <w:lvl w:ilvl="0" w:tplc="7E8A02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8A092B"/>
    <w:multiLevelType w:val="hybridMultilevel"/>
    <w:tmpl w:val="93CEF3FC"/>
    <w:lvl w:ilvl="0" w:tplc="0409000F">
      <w:start w:val="1"/>
      <w:numFmt w:val="decimal"/>
      <w:lvlText w:val="%1."/>
      <w:lvlJc w:val="left"/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94731821">
    <w:abstractNumId w:val="17"/>
  </w:num>
  <w:num w:numId="2" w16cid:durableId="2098864075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6666650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799492884">
    <w:abstractNumId w:val="8"/>
  </w:num>
  <w:num w:numId="5" w16cid:durableId="1466000750">
    <w:abstractNumId w:val="12"/>
  </w:num>
  <w:num w:numId="6" w16cid:durableId="443230107">
    <w:abstractNumId w:val="0"/>
  </w:num>
  <w:num w:numId="7" w16cid:durableId="1113088394">
    <w:abstractNumId w:val="6"/>
  </w:num>
  <w:num w:numId="8" w16cid:durableId="40058796">
    <w:abstractNumId w:val="13"/>
  </w:num>
  <w:num w:numId="9" w16cid:durableId="1023820962">
    <w:abstractNumId w:val="26"/>
  </w:num>
  <w:num w:numId="10" w16cid:durableId="1912277881">
    <w:abstractNumId w:val="25"/>
  </w:num>
  <w:num w:numId="11" w16cid:durableId="1997226684">
    <w:abstractNumId w:val="30"/>
  </w:num>
  <w:num w:numId="12" w16cid:durableId="1586986673">
    <w:abstractNumId w:val="3"/>
  </w:num>
  <w:num w:numId="13" w16cid:durableId="1433740226">
    <w:abstractNumId w:val="1"/>
  </w:num>
  <w:num w:numId="14" w16cid:durableId="1052534064">
    <w:abstractNumId w:val="14"/>
  </w:num>
  <w:num w:numId="15" w16cid:durableId="2090498426">
    <w:abstractNumId w:val="21"/>
  </w:num>
  <w:num w:numId="16" w16cid:durableId="914557068">
    <w:abstractNumId w:val="18"/>
  </w:num>
  <w:num w:numId="17" w16cid:durableId="315380781">
    <w:abstractNumId w:val="15"/>
  </w:num>
  <w:num w:numId="18" w16cid:durableId="1702438752">
    <w:abstractNumId w:val="5"/>
  </w:num>
  <w:num w:numId="19" w16cid:durableId="1831022156">
    <w:abstractNumId w:val="2"/>
  </w:num>
  <w:num w:numId="20" w16cid:durableId="700978690">
    <w:abstractNumId w:val="19"/>
  </w:num>
  <w:num w:numId="21" w16cid:durableId="778259788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056785053">
    <w:abstractNumId w:val="9"/>
  </w:num>
  <w:num w:numId="23" w16cid:durableId="758527776">
    <w:abstractNumId w:val="22"/>
  </w:num>
  <w:num w:numId="24" w16cid:durableId="505176109">
    <w:abstractNumId w:val="11"/>
  </w:num>
  <w:num w:numId="25" w16cid:durableId="140003287">
    <w:abstractNumId w:val="4"/>
  </w:num>
  <w:num w:numId="26" w16cid:durableId="971785092">
    <w:abstractNumId w:val="24"/>
  </w:num>
  <w:num w:numId="27" w16cid:durableId="1025448969">
    <w:abstractNumId w:val="10"/>
  </w:num>
  <w:num w:numId="28" w16cid:durableId="1694186592">
    <w:abstractNumId w:val="16"/>
  </w:num>
  <w:num w:numId="29" w16cid:durableId="958025108">
    <w:abstractNumId w:val="27"/>
  </w:num>
  <w:num w:numId="30" w16cid:durableId="1562449478">
    <w:abstractNumId w:val="7"/>
  </w:num>
  <w:num w:numId="31" w16cid:durableId="1930892659">
    <w:abstractNumId w:val="29"/>
  </w:num>
  <w:num w:numId="32" w16cid:durableId="1518545812">
    <w:abstractNumId w:val="20"/>
  </w:num>
  <w:num w:numId="33" w16cid:durableId="1456634069">
    <w:abstractNumId w:val="2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Xerografia">
    <w15:presenceInfo w15:providerId="None" w15:userId="Xerografia"/>
  </w15:person>
  <w15:person w15:author="Yurii Shchehliuk">
    <w15:presenceInfo w15:providerId="AD" w15:userId="S::Yurii.Shchehliuk@hyland.com::bd8d5b9b-90ad-43f4-815d-2a822cfa668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mirrorMargins/>
  <w:proofState w:spelling="clean"/>
  <w:revisionView w:markup="0"/>
  <w:trackRevisions/>
  <w:documentProtection w:edit="trackedChanges" w:enforcement="0"/>
  <w:defaultTabStop w:val="720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438F"/>
    <w:rsid w:val="00000599"/>
    <w:rsid w:val="00000A73"/>
    <w:rsid w:val="00001573"/>
    <w:rsid w:val="00001D35"/>
    <w:rsid w:val="00004F81"/>
    <w:rsid w:val="00004FE2"/>
    <w:rsid w:val="0000566C"/>
    <w:rsid w:val="00007F36"/>
    <w:rsid w:val="00011650"/>
    <w:rsid w:val="0001267B"/>
    <w:rsid w:val="000127C1"/>
    <w:rsid w:val="00013BE8"/>
    <w:rsid w:val="000145B0"/>
    <w:rsid w:val="0001494B"/>
    <w:rsid w:val="0002055A"/>
    <w:rsid w:val="00021A63"/>
    <w:rsid w:val="00021E02"/>
    <w:rsid w:val="00022464"/>
    <w:rsid w:val="00022E95"/>
    <w:rsid w:val="00025CAB"/>
    <w:rsid w:val="00026C8A"/>
    <w:rsid w:val="000271FB"/>
    <w:rsid w:val="00030563"/>
    <w:rsid w:val="0003059A"/>
    <w:rsid w:val="000332C2"/>
    <w:rsid w:val="00033725"/>
    <w:rsid w:val="00033BB4"/>
    <w:rsid w:val="0003438F"/>
    <w:rsid w:val="00035500"/>
    <w:rsid w:val="00037476"/>
    <w:rsid w:val="000400DA"/>
    <w:rsid w:val="000408C7"/>
    <w:rsid w:val="0004132E"/>
    <w:rsid w:val="00041D0E"/>
    <w:rsid w:val="00041D75"/>
    <w:rsid w:val="0004362D"/>
    <w:rsid w:val="00044BC8"/>
    <w:rsid w:val="00044D0E"/>
    <w:rsid w:val="00044F63"/>
    <w:rsid w:val="0004554A"/>
    <w:rsid w:val="0004561F"/>
    <w:rsid w:val="00046578"/>
    <w:rsid w:val="000466DC"/>
    <w:rsid w:val="00046DD6"/>
    <w:rsid w:val="000475DC"/>
    <w:rsid w:val="0004792B"/>
    <w:rsid w:val="00047F52"/>
    <w:rsid w:val="00050EA6"/>
    <w:rsid w:val="000521DC"/>
    <w:rsid w:val="0005438B"/>
    <w:rsid w:val="000568B1"/>
    <w:rsid w:val="00061E88"/>
    <w:rsid w:val="00062CB6"/>
    <w:rsid w:val="00062DA6"/>
    <w:rsid w:val="0006633E"/>
    <w:rsid w:val="00072288"/>
    <w:rsid w:val="00072484"/>
    <w:rsid w:val="00072D35"/>
    <w:rsid w:val="00073349"/>
    <w:rsid w:val="000736D0"/>
    <w:rsid w:val="00074838"/>
    <w:rsid w:val="00075D5C"/>
    <w:rsid w:val="00077011"/>
    <w:rsid w:val="00077889"/>
    <w:rsid w:val="0008008F"/>
    <w:rsid w:val="000810AF"/>
    <w:rsid w:val="00082BF0"/>
    <w:rsid w:val="000844FB"/>
    <w:rsid w:val="0008489A"/>
    <w:rsid w:val="00086863"/>
    <w:rsid w:val="00086C7B"/>
    <w:rsid w:val="00087051"/>
    <w:rsid w:val="000902C9"/>
    <w:rsid w:val="000908E5"/>
    <w:rsid w:val="00090EAE"/>
    <w:rsid w:val="00091404"/>
    <w:rsid w:val="000921A4"/>
    <w:rsid w:val="00092F3D"/>
    <w:rsid w:val="0009324C"/>
    <w:rsid w:val="000946BC"/>
    <w:rsid w:val="00095163"/>
    <w:rsid w:val="00095856"/>
    <w:rsid w:val="00096410"/>
    <w:rsid w:val="000969B3"/>
    <w:rsid w:val="00096B93"/>
    <w:rsid w:val="00097C11"/>
    <w:rsid w:val="000A0814"/>
    <w:rsid w:val="000A2158"/>
    <w:rsid w:val="000A2EC4"/>
    <w:rsid w:val="000A3A01"/>
    <w:rsid w:val="000A3EAC"/>
    <w:rsid w:val="000A5ACE"/>
    <w:rsid w:val="000B4F8C"/>
    <w:rsid w:val="000B7888"/>
    <w:rsid w:val="000C0EA0"/>
    <w:rsid w:val="000C166C"/>
    <w:rsid w:val="000C2C98"/>
    <w:rsid w:val="000C4617"/>
    <w:rsid w:val="000C5D42"/>
    <w:rsid w:val="000C6C11"/>
    <w:rsid w:val="000C7FB6"/>
    <w:rsid w:val="000D0490"/>
    <w:rsid w:val="000D0815"/>
    <w:rsid w:val="000D1228"/>
    <w:rsid w:val="000D2426"/>
    <w:rsid w:val="000D289A"/>
    <w:rsid w:val="000D3396"/>
    <w:rsid w:val="000D660A"/>
    <w:rsid w:val="000D7047"/>
    <w:rsid w:val="000D7614"/>
    <w:rsid w:val="000D7FF2"/>
    <w:rsid w:val="000E1050"/>
    <w:rsid w:val="000E1F53"/>
    <w:rsid w:val="000E20BE"/>
    <w:rsid w:val="000E2F1A"/>
    <w:rsid w:val="000E3929"/>
    <w:rsid w:val="000E3BA5"/>
    <w:rsid w:val="000E4C70"/>
    <w:rsid w:val="000E5174"/>
    <w:rsid w:val="000E72FF"/>
    <w:rsid w:val="000E79ED"/>
    <w:rsid w:val="000F03AE"/>
    <w:rsid w:val="000F04B2"/>
    <w:rsid w:val="000F176C"/>
    <w:rsid w:val="000F2519"/>
    <w:rsid w:val="000F29CD"/>
    <w:rsid w:val="000F2C79"/>
    <w:rsid w:val="000F2E25"/>
    <w:rsid w:val="000F3488"/>
    <w:rsid w:val="000F4349"/>
    <w:rsid w:val="000F4436"/>
    <w:rsid w:val="000F46A4"/>
    <w:rsid w:val="000F5F0D"/>
    <w:rsid w:val="000F69AB"/>
    <w:rsid w:val="000F6AC6"/>
    <w:rsid w:val="000F78BD"/>
    <w:rsid w:val="00101F73"/>
    <w:rsid w:val="00104E56"/>
    <w:rsid w:val="00104F96"/>
    <w:rsid w:val="0010649F"/>
    <w:rsid w:val="00107440"/>
    <w:rsid w:val="00107C9A"/>
    <w:rsid w:val="001101D7"/>
    <w:rsid w:val="00111B34"/>
    <w:rsid w:val="00111F3B"/>
    <w:rsid w:val="001120BA"/>
    <w:rsid w:val="0011287A"/>
    <w:rsid w:val="00112A13"/>
    <w:rsid w:val="00113470"/>
    <w:rsid w:val="00113498"/>
    <w:rsid w:val="00116108"/>
    <w:rsid w:val="00116690"/>
    <w:rsid w:val="00116C7B"/>
    <w:rsid w:val="001208D2"/>
    <w:rsid w:val="001225E2"/>
    <w:rsid w:val="0012446E"/>
    <w:rsid w:val="00130E86"/>
    <w:rsid w:val="001313FA"/>
    <w:rsid w:val="00132B22"/>
    <w:rsid w:val="001354B2"/>
    <w:rsid w:val="001366E7"/>
    <w:rsid w:val="00136D4F"/>
    <w:rsid w:val="0013738F"/>
    <w:rsid w:val="001377A6"/>
    <w:rsid w:val="0014037C"/>
    <w:rsid w:val="00142081"/>
    <w:rsid w:val="00142A01"/>
    <w:rsid w:val="00144CD4"/>
    <w:rsid w:val="00146740"/>
    <w:rsid w:val="001511C4"/>
    <w:rsid w:val="0015276F"/>
    <w:rsid w:val="00152C41"/>
    <w:rsid w:val="0015326C"/>
    <w:rsid w:val="00153423"/>
    <w:rsid w:val="0015490C"/>
    <w:rsid w:val="00155D4D"/>
    <w:rsid w:val="001562FD"/>
    <w:rsid w:val="00156596"/>
    <w:rsid w:val="001605D3"/>
    <w:rsid w:val="00160B8A"/>
    <w:rsid w:val="001628EC"/>
    <w:rsid w:val="00163509"/>
    <w:rsid w:val="00163CED"/>
    <w:rsid w:val="00164230"/>
    <w:rsid w:val="00164954"/>
    <w:rsid w:val="00164A49"/>
    <w:rsid w:val="00164ADC"/>
    <w:rsid w:val="00165009"/>
    <w:rsid w:val="001655AA"/>
    <w:rsid w:val="0016747C"/>
    <w:rsid w:val="0016778F"/>
    <w:rsid w:val="0017021C"/>
    <w:rsid w:val="00170319"/>
    <w:rsid w:val="00170771"/>
    <w:rsid w:val="001717BE"/>
    <w:rsid w:val="00171994"/>
    <w:rsid w:val="00171B95"/>
    <w:rsid w:val="00173627"/>
    <w:rsid w:val="00173B4D"/>
    <w:rsid w:val="0017419C"/>
    <w:rsid w:val="001751B4"/>
    <w:rsid w:val="001752AA"/>
    <w:rsid w:val="0017588D"/>
    <w:rsid w:val="00177F29"/>
    <w:rsid w:val="00180950"/>
    <w:rsid w:val="0018104C"/>
    <w:rsid w:val="00181C3D"/>
    <w:rsid w:val="00181C98"/>
    <w:rsid w:val="00181CDE"/>
    <w:rsid w:val="00182512"/>
    <w:rsid w:val="00182573"/>
    <w:rsid w:val="00182E1A"/>
    <w:rsid w:val="00182F19"/>
    <w:rsid w:val="00182FB7"/>
    <w:rsid w:val="00183A00"/>
    <w:rsid w:val="0018505E"/>
    <w:rsid w:val="00187B07"/>
    <w:rsid w:val="00191A16"/>
    <w:rsid w:val="00192799"/>
    <w:rsid w:val="00194019"/>
    <w:rsid w:val="001960DB"/>
    <w:rsid w:val="001964EB"/>
    <w:rsid w:val="00196C8E"/>
    <w:rsid w:val="00197588"/>
    <w:rsid w:val="00197DDA"/>
    <w:rsid w:val="00197E87"/>
    <w:rsid w:val="001A323D"/>
    <w:rsid w:val="001A3711"/>
    <w:rsid w:val="001A4B94"/>
    <w:rsid w:val="001A50F3"/>
    <w:rsid w:val="001A532A"/>
    <w:rsid w:val="001A5672"/>
    <w:rsid w:val="001A5698"/>
    <w:rsid w:val="001A6992"/>
    <w:rsid w:val="001A79CD"/>
    <w:rsid w:val="001B0327"/>
    <w:rsid w:val="001B07C6"/>
    <w:rsid w:val="001B2164"/>
    <w:rsid w:val="001B2748"/>
    <w:rsid w:val="001B46AB"/>
    <w:rsid w:val="001B625D"/>
    <w:rsid w:val="001B6F04"/>
    <w:rsid w:val="001B73A2"/>
    <w:rsid w:val="001C00D0"/>
    <w:rsid w:val="001C02E5"/>
    <w:rsid w:val="001C2CD7"/>
    <w:rsid w:val="001C3EFD"/>
    <w:rsid w:val="001C415B"/>
    <w:rsid w:val="001C4DAE"/>
    <w:rsid w:val="001C63FD"/>
    <w:rsid w:val="001C6B6E"/>
    <w:rsid w:val="001C772E"/>
    <w:rsid w:val="001C7FB6"/>
    <w:rsid w:val="001D082D"/>
    <w:rsid w:val="001D093B"/>
    <w:rsid w:val="001D2213"/>
    <w:rsid w:val="001D25C1"/>
    <w:rsid w:val="001D2BB3"/>
    <w:rsid w:val="001D3CC7"/>
    <w:rsid w:val="001D40A6"/>
    <w:rsid w:val="001D4B42"/>
    <w:rsid w:val="001D4DCD"/>
    <w:rsid w:val="001D738B"/>
    <w:rsid w:val="001D7A45"/>
    <w:rsid w:val="001E1E20"/>
    <w:rsid w:val="001E45CB"/>
    <w:rsid w:val="001E4D4B"/>
    <w:rsid w:val="001E5499"/>
    <w:rsid w:val="001E6B6D"/>
    <w:rsid w:val="001E7406"/>
    <w:rsid w:val="001F0435"/>
    <w:rsid w:val="001F0AE4"/>
    <w:rsid w:val="001F3985"/>
    <w:rsid w:val="001F4457"/>
    <w:rsid w:val="001F6554"/>
    <w:rsid w:val="00200681"/>
    <w:rsid w:val="002028F0"/>
    <w:rsid w:val="00202ABB"/>
    <w:rsid w:val="00204140"/>
    <w:rsid w:val="0020498E"/>
    <w:rsid w:val="00204BFA"/>
    <w:rsid w:val="0020530C"/>
    <w:rsid w:val="002060E3"/>
    <w:rsid w:val="002062F3"/>
    <w:rsid w:val="0020782A"/>
    <w:rsid w:val="0021031B"/>
    <w:rsid w:val="00211706"/>
    <w:rsid w:val="002122E8"/>
    <w:rsid w:val="00212519"/>
    <w:rsid w:val="00212677"/>
    <w:rsid w:val="00212A15"/>
    <w:rsid w:val="0021302B"/>
    <w:rsid w:val="002166E9"/>
    <w:rsid w:val="002166FE"/>
    <w:rsid w:val="00216CA7"/>
    <w:rsid w:val="00216D2A"/>
    <w:rsid w:val="00220280"/>
    <w:rsid w:val="002216CD"/>
    <w:rsid w:val="00224518"/>
    <w:rsid w:val="00225E16"/>
    <w:rsid w:val="002300E5"/>
    <w:rsid w:val="00231452"/>
    <w:rsid w:val="00233B35"/>
    <w:rsid w:val="00234DAA"/>
    <w:rsid w:val="00234EA0"/>
    <w:rsid w:val="00235E96"/>
    <w:rsid w:val="002442C2"/>
    <w:rsid w:val="002454F4"/>
    <w:rsid w:val="002462CD"/>
    <w:rsid w:val="00246B86"/>
    <w:rsid w:val="00247965"/>
    <w:rsid w:val="00250536"/>
    <w:rsid w:val="0025316A"/>
    <w:rsid w:val="00253CC6"/>
    <w:rsid w:val="002547C1"/>
    <w:rsid w:val="002549E4"/>
    <w:rsid w:val="00256CD9"/>
    <w:rsid w:val="002603CA"/>
    <w:rsid w:val="00263599"/>
    <w:rsid w:val="0026421F"/>
    <w:rsid w:val="002647CC"/>
    <w:rsid w:val="002669B4"/>
    <w:rsid w:val="00267460"/>
    <w:rsid w:val="00270355"/>
    <w:rsid w:val="002726AC"/>
    <w:rsid w:val="00273B1B"/>
    <w:rsid w:val="00275D91"/>
    <w:rsid w:val="00276AEB"/>
    <w:rsid w:val="002770F1"/>
    <w:rsid w:val="00277ED4"/>
    <w:rsid w:val="00277F96"/>
    <w:rsid w:val="002800E9"/>
    <w:rsid w:val="0028012B"/>
    <w:rsid w:val="0028078E"/>
    <w:rsid w:val="00282832"/>
    <w:rsid w:val="002834B3"/>
    <w:rsid w:val="002836AD"/>
    <w:rsid w:val="00283EA6"/>
    <w:rsid w:val="00285363"/>
    <w:rsid w:val="00286B69"/>
    <w:rsid w:val="00287BCC"/>
    <w:rsid w:val="00292851"/>
    <w:rsid w:val="00293A5E"/>
    <w:rsid w:val="0029676B"/>
    <w:rsid w:val="00296BAD"/>
    <w:rsid w:val="002A171A"/>
    <w:rsid w:val="002A1A20"/>
    <w:rsid w:val="002A1D33"/>
    <w:rsid w:val="002A1E77"/>
    <w:rsid w:val="002A247F"/>
    <w:rsid w:val="002A25DC"/>
    <w:rsid w:val="002A4274"/>
    <w:rsid w:val="002A490A"/>
    <w:rsid w:val="002A5415"/>
    <w:rsid w:val="002A735F"/>
    <w:rsid w:val="002A73C0"/>
    <w:rsid w:val="002A7655"/>
    <w:rsid w:val="002B0CD2"/>
    <w:rsid w:val="002B1788"/>
    <w:rsid w:val="002B37A8"/>
    <w:rsid w:val="002B623D"/>
    <w:rsid w:val="002B692E"/>
    <w:rsid w:val="002B6A30"/>
    <w:rsid w:val="002B7CC2"/>
    <w:rsid w:val="002B7EF3"/>
    <w:rsid w:val="002B7FF4"/>
    <w:rsid w:val="002C3B37"/>
    <w:rsid w:val="002D2AAC"/>
    <w:rsid w:val="002D3033"/>
    <w:rsid w:val="002D3E5F"/>
    <w:rsid w:val="002D5C76"/>
    <w:rsid w:val="002D5CBF"/>
    <w:rsid w:val="002E101F"/>
    <w:rsid w:val="002E24D8"/>
    <w:rsid w:val="002E24E5"/>
    <w:rsid w:val="002E3595"/>
    <w:rsid w:val="002E507F"/>
    <w:rsid w:val="002E5871"/>
    <w:rsid w:val="002E670F"/>
    <w:rsid w:val="002E6F25"/>
    <w:rsid w:val="002E6F73"/>
    <w:rsid w:val="002F099A"/>
    <w:rsid w:val="002F161F"/>
    <w:rsid w:val="002F19ED"/>
    <w:rsid w:val="002F1F60"/>
    <w:rsid w:val="002F2755"/>
    <w:rsid w:val="002F3266"/>
    <w:rsid w:val="002F40D3"/>
    <w:rsid w:val="002F43B9"/>
    <w:rsid w:val="002F644E"/>
    <w:rsid w:val="002F6F63"/>
    <w:rsid w:val="00301380"/>
    <w:rsid w:val="00301EE5"/>
    <w:rsid w:val="00302946"/>
    <w:rsid w:val="00302D7E"/>
    <w:rsid w:val="003039E0"/>
    <w:rsid w:val="00305636"/>
    <w:rsid w:val="00306C59"/>
    <w:rsid w:val="00307080"/>
    <w:rsid w:val="003114C7"/>
    <w:rsid w:val="00311E77"/>
    <w:rsid w:val="00311FFB"/>
    <w:rsid w:val="00312AA1"/>
    <w:rsid w:val="00312DFF"/>
    <w:rsid w:val="00313E67"/>
    <w:rsid w:val="00315146"/>
    <w:rsid w:val="00315599"/>
    <w:rsid w:val="003176E9"/>
    <w:rsid w:val="00317E9E"/>
    <w:rsid w:val="00320190"/>
    <w:rsid w:val="00320A61"/>
    <w:rsid w:val="00323784"/>
    <w:rsid w:val="003268F7"/>
    <w:rsid w:val="00331836"/>
    <w:rsid w:val="00331B2C"/>
    <w:rsid w:val="00333CDD"/>
    <w:rsid w:val="00340747"/>
    <w:rsid w:val="003426E0"/>
    <w:rsid w:val="0034313B"/>
    <w:rsid w:val="00343F18"/>
    <w:rsid w:val="00344D8D"/>
    <w:rsid w:val="0034573A"/>
    <w:rsid w:val="00346960"/>
    <w:rsid w:val="00350DA8"/>
    <w:rsid w:val="00351158"/>
    <w:rsid w:val="003514BB"/>
    <w:rsid w:val="00353FB6"/>
    <w:rsid w:val="0035508A"/>
    <w:rsid w:val="003569F6"/>
    <w:rsid w:val="00356E84"/>
    <w:rsid w:val="0035709B"/>
    <w:rsid w:val="003610D7"/>
    <w:rsid w:val="00361CBF"/>
    <w:rsid w:val="0036238F"/>
    <w:rsid w:val="00363CB2"/>
    <w:rsid w:val="003646CB"/>
    <w:rsid w:val="00364CAC"/>
    <w:rsid w:val="00367170"/>
    <w:rsid w:val="003724F2"/>
    <w:rsid w:val="0037359C"/>
    <w:rsid w:val="003735D1"/>
    <w:rsid w:val="00373F12"/>
    <w:rsid w:val="0037695B"/>
    <w:rsid w:val="00377970"/>
    <w:rsid w:val="00380E7B"/>
    <w:rsid w:val="003824F5"/>
    <w:rsid w:val="00383B71"/>
    <w:rsid w:val="00386FB0"/>
    <w:rsid w:val="0038719C"/>
    <w:rsid w:val="00391859"/>
    <w:rsid w:val="00392792"/>
    <w:rsid w:val="003941E9"/>
    <w:rsid w:val="003944A0"/>
    <w:rsid w:val="00394A40"/>
    <w:rsid w:val="00395EA0"/>
    <w:rsid w:val="00396777"/>
    <w:rsid w:val="003969F6"/>
    <w:rsid w:val="00397A9E"/>
    <w:rsid w:val="003A019C"/>
    <w:rsid w:val="003A0925"/>
    <w:rsid w:val="003A092A"/>
    <w:rsid w:val="003A1B1C"/>
    <w:rsid w:val="003A1E23"/>
    <w:rsid w:val="003A303B"/>
    <w:rsid w:val="003A53F8"/>
    <w:rsid w:val="003A6672"/>
    <w:rsid w:val="003A7A5C"/>
    <w:rsid w:val="003A7F99"/>
    <w:rsid w:val="003B2408"/>
    <w:rsid w:val="003B25B0"/>
    <w:rsid w:val="003B2890"/>
    <w:rsid w:val="003B3D72"/>
    <w:rsid w:val="003B45D7"/>
    <w:rsid w:val="003B4D72"/>
    <w:rsid w:val="003B5EF8"/>
    <w:rsid w:val="003B6019"/>
    <w:rsid w:val="003C06AC"/>
    <w:rsid w:val="003C4542"/>
    <w:rsid w:val="003C474E"/>
    <w:rsid w:val="003C4C7F"/>
    <w:rsid w:val="003D0C1E"/>
    <w:rsid w:val="003D1463"/>
    <w:rsid w:val="003D1A5A"/>
    <w:rsid w:val="003D3022"/>
    <w:rsid w:val="003D3518"/>
    <w:rsid w:val="003D63F2"/>
    <w:rsid w:val="003D6E33"/>
    <w:rsid w:val="003E1330"/>
    <w:rsid w:val="003E1A4C"/>
    <w:rsid w:val="003E4186"/>
    <w:rsid w:val="003E5B5E"/>
    <w:rsid w:val="003E6AE5"/>
    <w:rsid w:val="003E6DA4"/>
    <w:rsid w:val="003E6FC1"/>
    <w:rsid w:val="003E6FE2"/>
    <w:rsid w:val="003E7BEA"/>
    <w:rsid w:val="003F0051"/>
    <w:rsid w:val="003F1DB9"/>
    <w:rsid w:val="003F2F1B"/>
    <w:rsid w:val="003F386D"/>
    <w:rsid w:val="003F4134"/>
    <w:rsid w:val="003F4928"/>
    <w:rsid w:val="003F5560"/>
    <w:rsid w:val="003F5947"/>
    <w:rsid w:val="003F63A5"/>
    <w:rsid w:val="003F7050"/>
    <w:rsid w:val="003F723B"/>
    <w:rsid w:val="00402A73"/>
    <w:rsid w:val="00405667"/>
    <w:rsid w:val="00406FF1"/>
    <w:rsid w:val="00411576"/>
    <w:rsid w:val="00412BA0"/>
    <w:rsid w:val="004139A7"/>
    <w:rsid w:val="00415377"/>
    <w:rsid w:val="00416FB8"/>
    <w:rsid w:val="00417B30"/>
    <w:rsid w:val="0042195A"/>
    <w:rsid w:val="004226ED"/>
    <w:rsid w:val="0042297C"/>
    <w:rsid w:val="00423994"/>
    <w:rsid w:val="0042496F"/>
    <w:rsid w:val="00424D2B"/>
    <w:rsid w:val="00424F3C"/>
    <w:rsid w:val="004254C3"/>
    <w:rsid w:val="004256F8"/>
    <w:rsid w:val="00427957"/>
    <w:rsid w:val="00427F7D"/>
    <w:rsid w:val="004324E2"/>
    <w:rsid w:val="00432ECF"/>
    <w:rsid w:val="0043308C"/>
    <w:rsid w:val="004334E6"/>
    <w:rsid w:val="0043450C"/>
    <w:rsid w:val="00434605"/>
    <w:rsid w:val="00434CBA"/>
    <w:rsid w:val="004354B9"/>
    <w:rsid w:val="0043642C"/>
    <w:rsid w:val="00436453"/>
    <w:rsid w:val="00437423"/>
    <w:rsid w:val="00437E28"/>
    <w:rsid w:val="00440432"/>
    <w:rsid w:val="00450D59"/>
    <w:rsid w:val="00450FEB"/>
    <w:rsid w:val="00451F9D"/>
    <w:rsid w:val="0045225B"/>
    <w:rsid w:val="00452412"/>
    <w:rsid w:val="00452745"/>
    <w:rsid w:val="00452945"/>
    <w:rsid w:val="00453768"/>
    <w:rsid w:val="00453919"/>
    <w:rsid w:val="004558FE"/>
    <w:rsid w:val="00456198"/>
    <w:rsid w:val="00456BDC"/>
    <w:rsid w:val="00460984"/>
    <w:rsid w:val="00460AEE"/>
    <w:rsid w:val="004612B4"/>
    <w:rsid w:val="00461D8B"/>
    <w:rsid w:val="00462E9F"/>
    <w:rsid w:val="00466097"/>
    <w:rsid w:val="00466769"/>
    <w:rsid w:val="00466CBA"/>
    <w:rsid w:val="00466D9A"/>
    <w:rsid w:val="00467BC7"/>
    <w:rsid w:val="00467DE8"/>
    <w:rsid w:val="00470787"/>
    <w:rsid w:val="00473E9A"/>
    <w:rsid w:val="004747E8"/>
    <w:rsid w:val="00475028"/>
    <w:rsid w:val="0047620F"/>
    <w:rsid w:val="004766A5"/>
    <w:rsid w:val="0047680B"/>
    <w:rsid w:val="00476AAE"/>
    <w:rsid w:val="00480640"/>
    <w:rsid w:val="004831ED"/>
    <w:rsid w:val="004832A8"/>
    <w:rsid w:val="004848A9"/>
    <w:rsid w:val="00485450"/>
    <w:rsid w:val="0048605C"/>
    <w:rsid w:val="00486BEB"/>
    <w:rsid w:val="004870E5"/>
    <w:rsid w:val="004873EF"/>
    <w:rsid w:val="0049503C"/>
    <w:rsid w:val="00495527"/>
    <w:rsid w:val="00495A00"/>
    <w:rsid w:val="00496E98"/>
    <w:rsid w:val="00497128"/>
    <w:rsid w:val="004A2AEF"/>
    <w:rsid w:val="004A303E"/>
    <w:rsid w:val="004A332B"/>
    <w:rsid w:val="004A399B"/>
    <w:rsid w:val="004A3BF7"/>
    <w:rsid w:val="004A3FD5"/>
    <w:rsid w:val="004A4432"/>
    <w:rsid w:val="004A4C5C"/>
    <w:rsid w:val="004A5E2F"/>
    <w:rsid w:val="004A68EC"/>
    <w:rsid w:val="004A7F29"/>
    <w:rsid w:val="004B0317"/>
    <w:rsid w:val="004B052A"/>
    <w:rsid w:val="004B0690"/>
    <w:rsid w:val="004B1A11"/>
    <w:rsid w:val="004B367C"/>
    <w:rsid w:val="004B4B77"/>
    <w:rsid w:val="004B53C0"/>
    <w:rsid w:val="004B61CF"/>
    <w:rsid w:val="004B64B6"/>
    <w:rsid w:val="004B7834"/>
    <w:rsid w:val="004C0D0D"/>
    <w:rsid w:val="004C0D8A"/>
    <w:rsid w:val="004C1C98"/>
    <w:rsid w:val="004C1CF2"/>
    <w:rsid w:val="004C3DFF"/>
    <w:rsid w:val="004C4805"/>
    <w:rsid w:val="004C4982"/>
    <w:rsid w:val="004C6D83"/>
    <w:rsid w:val="004C6F96"/>
    <w:rsid w:val="004C784D"/>
    <w:rsid w:val="004D395D"/>
    <w:rsid w:val="004D7E4B"/>
    <w:rsid w:val="004E0FFD"/>
    <w:rsid w:val="004E1DF5"/>
    <w:rsid w:val="004E2252"/>
    <w:rsid w:val="004E2B1E"/>
    <w:rsid w:val="004E70C8"/>
    <w:rsid w:val="004E7AC6"/>
    <w:rsid w:val="004F02EC"/>
    <w:rsid w:val="004F04F3"/>
    <w:rsid w:val="004F1CB9"/>
    <w:rsid w:val="004F2080"/>
    <w:rsid w:val="004F2084"/>
    <w:rsid w:val="004F254D"/>
    <w:rsid w:val="004F4C42"/>
    <w:rsid w:val="004F52AD"/>
    <w:rsid w:val="004F5EF0"/>
    <w:rsid w:val="005003CD"/>
    <w:rsid w:val="005021AE"/>
    <w:rsid w:val="00502B30"/>
    <w:rsid w:val="00504073"/>
    <w:rsid w:val="00504FD4"/>
    <w:rsid w:val="00506B3F"/>
    <w:rsid w:val="005104FF"/>
    <w:rsid w:val="00511BFF"/>
    <w:rsid w:val="00512966"/>
    <w:rsid w:val="005149F9"/>
    <w:rsid w:val="00514C85"/>
    <w:rsid w:val="00514D98"/>
    <w:rsid w:val="00515548"/>
    <w:rsid w:val="00515F2C"/>
    <w:rsid w:val="00517AF6"/>
    <w:rsid w:val="00520094"/>
    <w:rsid w:val="00520A17"/>
    <w:rsid w:val="005218F0"/>
    <w:rsid w:val="00521BB4"/>
    <w:rsid w:val="00523423"/>
    <w:rsid w:val="005234CE"/>
    <w:rsid w:val="005236CC"/>
    <w:rsid w:val="00523E65"/>
    <w:rsid w:val="005244E6"/>
    <w:rsid w:val="00525D72"/>
    <w:rsid w:val="00531258"/>
    <w:rsid w:val="00531474"/>
    <w:rsid w:val="00531C1B"/>
    <w:rsid w:val="00533515"/>
    <w:rsid w:val="00534441"/>
    <w:rsid w:val="005346F7"/>
    <w:rsid w:val="005347DC"/>
    <w:rsid w:val="005357A4"/>
    <w:rsid w:val="00535E8C"/>
    <w:rsid w:val="00536422"/>
    <w:rsid w:val="00536713"/>
    <w:rsid w:val="00536BFA"/>
    <w:rsid w:val="0053723A"/>
    <w:rsid w:val="0053771D"/>
    <w:rsid w:val="00537944"/>
    <w:rsid w:val="00537C7A"/>
    <w:rsid w:val="00537EC5"/>
    <w:rsid w:val="00540212"/>
    <w:rsid w:val="005406C7"/>
    <w:rsid w:val="00542115"/>
    <w:rsid w:val="00543057"/>
    <w:rsid w:val="005447F8"/>
    <w:rsid w:val="00546051"/>
    <w:rsid w:val="00550643"/>
    <w:rsid w:val="0055071E"/>
    <w:rsid w:val="0055137F"/>
    <w:rsid w:val="00551A1D"/>
    <w:rsid w:val="00551EE8"/>
    <w:rsid w:val="00552849"/>
    <w:rsid w:val="00552B56"/>
    <w:rsid w:val="00555A6F"/>
    <w:rsid w:val="00556DEB"/>
    <w:rsid w:val="005624E8"/>
    <w:rsid w:val="00563351"/>
    <w:rsid w:val="005633D0"/>
    <w:rsid w:val="00563EAB"/>
    <w:rsid w:val="005651F5"/>
    <w:rsid w:val="005652C3"/>
    <w:rsid w:val="00565B93"/>
    <w:rsid w:val="0057108A"/>
    <w:rsid w:val="0057217D"/>
    <w:rsid w:val="005745CB"/>
    <w:rsid w:val="0057550E"/>
    <w:rsid w:val="00576F0A"/>
    <w:rsid w:val="00582B77"/>
    <w:rsid w:val="0058347D"/>
    <w:rsid w:val="005838A6"/>
    <w:rsid w:val="00583AE8"/>
    <w:rsid w:val="00583DE8"/>
    <w:rsid w:val="00584439"/>
    <w:rsid w:val="00584490"/>
    <w:rsid w:val="00584697"/>
    <w:rsid w:val="00586034"/>
    <w:rsid w:val="0058733B"/>
    <w:rsid w:val="00590909"/>
    <w:rsid w:val="00592E6A"/>
    <w:rsid w:val="00592F31"/>
    <w:rsid w:val="00597E3B"/>
    <w:rsid w:val="005A1272"/>
    <w:rsid w:val="005A1E0B"/>
    <w:rsid w:val="005A2D72"/>
    <w:rsid w:val="005A7DFC"/>
    <w:rsid w:val="005B006F"/>
    <w:rsid w:val="005B02BF"/>
    <w:rsid w:val="005B0E5F"/>
    <w:rsid w:val="005B32C4"/>
    <w:rsid w:val="005B5045"/>
    <w:rsid w:val="005B540B"/>
    <w:rsid w:val="005B5569"/>
    <w:rsid w:val="005B7160"/>
    <w:rsid w:val="005C0002"/>
    <w:rsid w:val="005C085B"/>
    <w:rsid w:val="005C32F1"/>
    <w:rsid w:val="005C39DE"/>
    <w:rsid w:val="005C3DAB"/>
    <w:rsid w:val="005C7A9A"/>
    <w:rsid w:val="005D08EF"/>
    <w:rsid w:val="005D0BE1"/>
    <w:rsid w:val="005D1203"/>
    <w:rsid w:val="005D170D"/>
    <w:rsid w:val="005D1D83"/>
    <w:rsid w:val="005D3A43"/>
    <w:rsid w:val="005D5A36"/>
    <w:rsid w:val="005E01BC"/>
    <w:rsid w:val="005E116B"/>
    <w:rsid w:val="005E1EB4"/>
    <w:rsid w:val="005E3B83"/>
    <w:rsid w:val="005E3F88"/>
    <w:rsid w:val="005E45E9"/>
    <w:rsid w:val="005E4978"/>
    <w:rsid w:val="005E50AE"/>
    <w:rsid w:val="005E5108"/>
    <w:rsid w:val="005E5F22"/>
    <w:rsid w:val="005E7276"/>
    <w:rsid w:val="005E7A67"/>
    <w:rsid w:val="005F43FC"/>
    <w:rsid w:val="005F4CF3"/>
    <w:rsid w:val="005F6172"/>
    <w:rsid w:val="005F6526"/>
    <w:rsid w:val="00600722"/>
    <w:rsid w:val="00600905"/>
    <w:rsid w:val="00601191"/>
    <w:rsid w:val="00601324"/>
    <w:rsid w:val="00601780"/>
    <w:rsid w:val="006020A0"/>
    <w:rsid w:val="0060386A"/>
    <w:rsid w:val="00606AEA"/>
    <w:rsid w:val="00612FD9"/>
    <w:rsid w:val="0061376B"/>
    <w:rsid w:val="0061436B"/>
    <w:rsid w:val="006144F7"/>
    <w:rsid w:val="006152F7"/>
    <w:rsid w:val="006170A7"/>
    <w:rsid w:val="00617B6E"/>
    <w:rsid w:val="00621A3D"/>
    <w:rsid w:val="0062245C"/>
    <w:rsid w:val="006238C0"/>
    <w:rsid w:val="00623F62"/>
    <w:rsid w:val="0062469B"/>
    <w:rsid w:val="00624713"/>
    <w:rsid w:val="00626FE8"/>
    <w:rsid w:val="00631775"/>
    <w:rsid w:val="00631A13"/>
    <w:rsid w:val="00631EB0"/>
    <w:rsid w:val="00632DF7"/>
    <w:rsid w:val="00632E59"/>
    <w:rsid w:val="00632EBB"/>
    <w:rsid w:val="006353F2"/>
    <w:rsid w:val="00635C54"/>
    <w:rsid w:val="0063637F"/>
    <w:rsid w:val="00640D85"/>
    <w:rsid w:val="00643A28"/>
    <w:rsid w:val="00644176"/>
    <w:rsid w:val="006517B8"/>
    <w:rsid w:val="006517FD"/>
    <w:rsid w:val="00653F13"/>
    <w:rsid w:val="00653FFA"/>
    <w:rsid w:val="006559FB"/>
    <w:rsid w:val="0065649B"/>
    <w:rsid w:val="00656B8E"/>
    <w:rsid w:val="00656DC5"/>
    <w:rsid w:val="00657715"/>
    <w:rsid w:val="00661458"/>
    <w:rsid w:val="00661A1C"/>
    <w:rsid w:val="00661FDA"/>
    <w:rsid w:val="00665078"/>
    <w:rsid w:val="0067165B"/>
    <w:rsid w:val="006730D4"/>
    <w:rsid w:val="00673F0A"/>
    <w:rsid w:val="00677744"/>
    <w:rsid w:val="0067783B"/>
    <w:rsid w:val="00677F00"/>
    <w:rsid w:val="00680018"/>
    <w:rsid w:val="00680776"/>
    <w:rsid w:val="00682F7C"/>
    <w:rsid w:val="00683383"/>
    <w:rsid w:val="006838E6"/>
    <w:rsid w:val="00683E7D"/>
    <w:rsid w:val="006852E6"/>
    <w:rsid w:val="0068684A"/>
    <w:rsid w:val="00686E84"/>
    <w:rsid w:val="00687853"/>
    <w:rsid w:val="00691E75"/>
    <w:rsid w:val="006949F5"/>
    <w:rsid w:val="00694A4A"/>
    <w:rsid w:val="00696DE3"/>
    <w:rsid w:val="006975E2"/>
    <w:rsid w:val="00697FE0"/>
    <w:rsid w:val="006A0C81"/>
    <w:rsid w:val="006A1529"/>
    <w:rsid w:val="006A1D2E"/>
    <w:rsid w:val="006A2ECA"/>
    <w:rsid w:val="006A4401"/>
    <w:rsid w:val="006A5D11"/>
    <w:rsid w:val="006B1BAC"/>
    <w:rsid w:val="006B2B76"/>
    <w:rsid w:val="006B3746"/>
    <w:rsid w:val="006B4293"/>
    <w:rsid w:val="006B4C77"/>
    <w:rsid w:val="006B6D44"/>
    <w:rsid w:val="006B7A58"/>
    <w:rsid w:val="006C08FC"/>
    <w:rsid w:val="006C0EA0"/>
    <w:rsid w:val="006C0F69"/>
    <w:rsid w:val="006C1548"/>
    <w:rsid w:val="006C4196"/>
    <w:rsid w:val="006C47B9"/>
    <w:rsid w:val="006C5B91"/>
    <w:rsid w:val="006C62A4"/>
    <w:rsid w:val="006C63BC"/>
    <w:rsid w:val="006C6C7B"/>
    <w:rsid w:val="006C742C"/>
    <w:rsid w:val="006D1C8B"/>
    <w:rsid w:val="006D2A4A"/>
    <w:rsid w:val="006D2D43"/>
    <w:rsid w:val="006D59A8"/>
    <w:rsid w:val="006D728E"/>
    <w:rsid w:val="006D7B8D"/>
    <w:rsid w:val="006D7FB7"/>
    <w:rsid w:val="006E0630"/>
    <w:rsid w:val="006E0CC7"/>
    <w:rsid w:val="006E31E8"/>
    <w:rsid w:val="006E69E2"/>
    <w:rsid w:val="006F2B46"/>
    <w:rsid w:val="006F2C0C"/>
    <w:rsid w:val="006F5DD3"/>
    <w:rsid w:val="006F7624"/>
    <w:rsid w:val="00700186"/>
    <w:rsid w:val="0070023B"/>
    <w:rsid w:val="00701833"/>
    <w:rsid w:val="00701F90"/>
    <w:rsid w:val="00702C5E"/>
    <w:rsid w:val="00703138"/>
    <w:rsid w:val="007032C9"/>
    <w:rsid w:val="007037BF"/>
    <w:rsid w:val="00704E71"/>
    <w:rsid w:val="00707105"/>
    <w:rsid w:val="007134B7"/>
    <w:rsid w:val="00714AEB"/>
    <w:rsid w:val="0071541B"/>
    <w:rsid w:val="00720316"/>
    <w:rsid w:val="0072081B"/>
    <w:rsid w:val="00720C73"/>
    <w:rsid w:val="00721CFD"/>
    <w:rsid w:val="00723104"/>
    <w:rsid w:val="0072462A"/>
    <w:rsid w:val="007256A7"/>
    <w:rsid w:val="007276FB"/>
    <w:rsid w:val="00730479"/>
    <w:rsid w:val="007307A8"/>
    <w:rsid w:val="007327C3"/>
    <w:rsid w:val="00732E26"/>
    <w:rsid w:val="007331EE"/>
    <w:rsid w:val="00734666"/>
    <w:rsid w:val="00735A12"/>
    <w:rsid w:val="00736162"/>
    <w:rsid w:val="007378BC"/>
    <w:rsid w:val="00741686"/>
    <w:rsid w:val="00741D8D"/>
    <w:rsid w:val="007420FF"/>
    <w:rsid w:val="007431F2"/>
    <w:rsid w:val="007449B5"/>
    <w:rsid w:val="00744D34"/>
    <w:rsid w:val="0074643E"/>
    <w:rsid w:val="0074714B"/>
    <w:rsid w:val="0074751C"/>
    <w:rsid w:val="00747E24"/>
    <w:rsid w:val="00750192"/>
    <w:rsid w:val="0075146A"/>
    <w:rsid w:val="007528C0"/>
    <w:rsid w:val="00753349"/>
    <w:rsid w:val="0075339A"/>
    <w:rsid w:val="007537C3"/>
    <w:rsid w:val="00753C0A"/>
    <w:rsid w:val="00756A2A"/>
    <w:rsid w:val="00756E44"/>
    <w:rsid w:val="007570D7"/>
    <w:rsid w:val="00757A7B"/>
    <w:rsid w:val="00763534"/>
    <w:rsid w:val="00765E39"/>
    <w:rsid w:val="00766A2B"/>
    <w:rsid w:val="00767CDF"/>
    <w:rsid w:val="0077213B"/>
    <w:rsid w:val="0077240C"/>
    <w:rsid w:val="00773269"/>
    <w:rsid w:val="00773CB1"/>
    <w:rsid w:val="00774021"/>
    <w:rsid w:val="007741F6"/>
    <w:rsid w:val="00774C4A"/>
    <w:rsid w:val="007764CE"/>
    <w:rsid w:val="00777DCE"/>
    <w:rsid w:val="00780D39"/>
    <w:rsid w:val="00780E3A"/>
    <w:rsid w:val="007824C9"/>
    <w:rsid w:val="00782D61"/>
    <w:rsid w:val="00783F11"/>
    <w:rsid w:val="00784A36"/>
    <w:rsid w:val="00785CBB"/>
    <w:rsid w:val="00786860"/>
    <w:rsid w:val="00787483"/>
    <w:rsid w:val="00790A9E"/>
    <w:rsid w:val="00790B30"/>
    <w:rsid w:val="00791449"/>
    <w:rsid w:val="00794558"/>
    <w:rsid w:val="00795E05"/>
    <w:rsid w:val="00796080"/>
    <w:rsid w:val="007967E2"/>
    <w:rsid w:val="00796BAA"/>
    <w:rsid w:val="007A02F8"/>
    <w:rsid w:val="007A58FE"/>
    <w:rsid w:val="007A5CF0"/>
    <w:rsid w:val="007A7C9F"/>
    <w:rsid w:val="007B0907"/>
    <w:rsid w:val="007B102C"/>
    <w:rsid w:val="007B1521"/>
    <w:rsid w:val="007B1846"/>
    <w:rsid w:val="007B20EB"/>
    <w:rsid w:val="007B3501"/>
    <w:rsid w:val="007B4EFA"/>
    <w:rsid w:val="007B7D8D"/>
    <w:rsid w:val="007C06F3"/>
    <w:rsid w:val="007C0EB6"/>
    <w:rsid w:val="007C26C4"/>
    <w:rsid w:val="007C3680"/>
    <w:rsid w:val="007C507C"/>
    <w:rsid w:val="007C7502"/>
    <w:rsid w:val="007D4459"/>
    <w:rsid w:val="007D49C3"/>
    <w:rsid w:val="007D4AE3"/>
    <w:rsid w:val="007D4D94"/>
    <w:rsid w:val="007D60AA"/>
    <w:rsid w:val="007D6238"/>
    <w:rsid w:val="007D7ED4"/>
    <w:rsid w:val="007D7FC4"/>
    <w:rsid w:val="007E06BE"/>
    <w:rsid w:val="007E12F7"/>
    <w:rsid w:val="007E20AF"/>
    <w:rsid w:val="007E2DBD"/>
    <w:rsid w:val="007E333B"/>
    <w:rsid w:val="007E3E49"/>
    <w:rsid w:val="007E48E0"/>
    <w:rsid w:val="007E5177"/>
    <w:rsid w:val="007E671F"/>
    <w:rsid w:val="007E7917"/>
    <w:rsid w:val="007F0024"/>
    <w:rsid w:val="007F10DD"/>
    <w:rsid w:val="007F2E45"/>
    <w:rsid w:val="007F37F9"/>
    <w:rsid w:val="007F3982"/>
    <w:rsid w:val="007F5169"/>
    <w:rsid w:val="007F62CC"/>
    <w:rsid w:val="007F67AE"/>
    <w:rsid w:val="007F71E7"/>
    <w:rsid w:val="007F78FE"/>
    <w:rsid w:val="008019AC"/>
    <w:rsid w:val="00801E44"/>
    <w:rsid w:val="008024C9"/>
    <w:rsid w:val="00803B92"/>
    <w:rsid w:val="008045E1"/>
    <w:rsid w:val="00805211"/>
    <w:rsid w:val="00805B4B"/>
    <w:rsid w:val="008071A5"/>
    <w:rsid w:val="0081022E"/>
    <w:rsid w:val="00810953"/>
    <w:rsid w:val="00810972"/>
    <w:rsid w:val="00810D5F"/>
    <w:rsid w:val="00812FF5"/>
    <w:rsid w:val="0081495A"/>
    <w:rsid w:val="00814CAE"/>
    <w:rsid w:val="00815513"/>
    <w:rsid w:val="00816E1C"/>
    <w:rsid w:val="008172BA"/>
    <w:rsid w:val="008179BA"/>
    <w:rsid w:val="00817E95"/>
    <w:rsid w:val="008240A2"/>
    <w:rsid w:val="00824244"/>
    <w:rsid w:val="00825CA3"/>
    <w:rsid w:val="008267DB"/>
    <w:rsid w:val="008329D5"/>
    <w:rsid w:val="00832A66"/>
    <w:rsid w:val="00833324"/>
    <w:rsid w:val="0083386C"/>
    <w:rsid w:val="00834692"/>
    <w:rsid w:val="00836C4C"/>
    <w:rsid w:val="0083722F"/>
    <w:rsid w:val="0083737B"/>
    <w:rsid w:val="00841C88"/>
    <w:rsid w:val="0084374C"/>
    <w:rsid w:val="00843A9D"/>
    <w:rsid w:val="00844A9D"/>
    <w:rsid w:val="00844CC8"/>
    <w:rsid w:val="008452C7"/>
    <w:rsid w:val="00845A14"/>
    <w:rsid w:val="00845B49"/>
    <w:rsid w:val="008477F6"/>
    <w:rsid w:val="00847AB0"/>
    <w:rsid w:val="00850AFF"/>
    <w:rsid w:val="008515D2"/>
    <w:rsid w:val="0085201E"/>
    <w:rsid w:val="00852F6B"/>
    <w:rsid w:val="00855294"/>
    <w:rsid w:val="00855303"/>
    <w:rsid w:val="008554CD"/>
    <w:rsid w:val="00856658"/>
    <w:rsid w:val="00861617"/>
    <w:rsid w:val="0086175C"/>
    <w:rsid w:val="00862BE8"/>
    <w:rsid w:val="00862E6E"/>
    <w:rsid w:val="00862F0A"/>
    <w:rsid w:val="008637E4"/>
    <w:rsid w:val="00867007"/>
    <w:rsid w:val="00867354"/>
    <w:rsid w:val="00867CC6"/>
    <w:rsid w:val="00871469"/>
    <w:rsid w:val="0087265A"/>
    <w:rsid w:val="00873BD2"/>
    <w:rsid w:val="0087570A"/>
    <w:rsid w:val="00875F0C"/>
    <w:rsid w:val="0088043B"/>
    <w:rsid w:val="008819FC"/>
    <w:rsid w:val="00882920"/>
    <w:rsid w:val="00882945"/>
    <w:rsid w:val="008833EE"/>
    <w:rsid w:val="008844B6"/>
    <w:rsid w:val="00884889"/>
    <w:rsid w:val="00885EC2"/>
    <w:rsid w:val="0088683E"/>
    <w:rsid w:val="008868DA"/>
    <w:rsid w:val="008875D9"/>
    <w:rsid w:val="0089190A"/>
    <w:rsid w:val="00891A6D"/>
    <w:rsid w:val="008935FC"/>
    <w:rsid w:val="00894651"/>
    <w:rsid w:val="00895368"/>
    <w:rsid w:val="00895636"/>
    <w:rsid w:val="008A0685"/>
    <w:rsid w:val="008A0DAE"/>
    <w:rsid w:val="008A1DC1"/>
    <w:rsid w:val="008A215D"/>
    <w:rsid w:val="008A2ABF"/>
    <w:rsid w:val="008A3CAB"/>
    <w:rsid w:val="008A421F"/>
    <w:rsid w:val="008A652D"/>
    <w:rsid w:val="008A741D"/>
    <w:rsid w:val="008A7B15"/>
    <w:rsid w:val="008B4332"/>
    <w:rsid w:val="008B64A2"/>
    <w:rsid w:val="008B6B04"/>
    <w:rsid w:val="008B71EE"/>
    <w:rsid w:val="008C1D4D"/>
    <w:rsid w:val="008C242F"/>
    <w:rsid w:val="008C2457"/>
    <w:rsid w:val="008C25B6"/>
    <w:rsid w:val="008C3072"/>
    <w:rsid w:val="008C3A40"/>
    <w:rsid w:val="008C4596"/>
    <w:rsid w:val="008C4618"/>
    <w:rsid w:val="008C4AF9"/>
    <w:rsid w:val="008C51A8"/>
    <w:rsid w:val="008C68A0"/>
    <w:rsid w:val="008C7695"/>
    <w:rsid w:val="008D12A6"/>
    <w:rsid w:val="008D22E6"/>
    <w:rsid w:val="008D2478"/>
    <w:rsid w:val="008D2DCD"/>
    <w:rsid w:val="008D3777"/>
    <w:rsid w:val="008D39C1"/>
    <w:rsid w:val="008D48DA"/>
    <w:rsid w:val="008D577D"/>
    <w:rsid w:val="008D6BFA"/>
    <w:rsid w:val="008D7022"/>
    <w:rsid w:val="008D7409"/>
    <w:rsid w:val="008D79B0"/>
    <w:rsid w:val="008E1838"/>
    <w:rsid w:val="008E5610"/>
    <w:rsid w:val="008E6F29"/>
    <w:rsid w:val="008F0869"/>
    <w:rsid w:val="008F137C"/>
    <w:rsid w:val="008F17CD"/>
    <w:rsid w:val="008F7695"/>
    <w:rsid w:val="00900F22"/>
    <w:rsid w:val="00902851"/>
    <w:rsid w:val="00902865"/>
    <w:rsid w:val="00903998"/>
    <w:rsid w:val="00904DA3"/>
    <w:rsid w:val="00904E3F"/>
    <w:rsid w:val="009052FD"/>
    <w:rsid w:val="009061D3"/>
    <w:rsid w:val="00906BCE"/>
    <w:rsid w:val="00912436"/>
    <w:rsid w:val="009135E8"/>
    <w:rsid w:val="00914A2D"/>
    <w:rsid w:val="00915196"/>
    <w:rsid w:val="0091588B"/>
    <w:rsid w:val="00916982"/>
    <w:rsid w:val="00916E90"/>
    <w:rsid w:val="00916F71"/>
    <w:rsid w:val="00917228"/>
    <w:rsid w:val="00920922"/>
    <w:rsid w:val="00920C56"/>
    <w:rsid w:val="00920DFC"/>
    <w:rsid w:val="00921718"/>
    <w:rsid w:val="009217E1"/>
    <w:rsid w:val="00921A16"/>
    <w:rsid w:val="0092224D"/>
    <w:rsid w:val="009233A2"/>
    <w:rsid w:val="0092676E"/>
    <w:rsid w:val="00926F0A"/>
    <w:rsid w:val="009275E1"/>
    <w:rsid w:val="00927882"/>
    <w:rsid w:val="00931C08"/>
    <w:rsid w:val="009331C7"/>
    <w:rsid w:val="00934D17"/>
    <w:rsid w:val="00934D65"/>
    <w:rsid w:val="00937D80"/>
    <w:rsid w:val="009403C4"/>
    <w:rsid w:val="0094073D"/>
    <w:rsid w:val="00941DE6"/>
    <w:rsid w:val="00943268"/>
    <w:rsid w:val="00943EF2"/>
    <w:rsid w:val="00944E7C"/>
    <w:rsid w:val="0094541F"/>
    <w:rsid w:val="00945889"/>
    <w:rsid w:val="009477A0"/>
    <w:rsid w:val="0095166C"/>
    <w:rsid w:val="00953619"/>
    <w:rsid w:val="00953CDA"/>
    <w:rsid w:val="0095404F"/>
    <w:rsid w:val="00955086"/>
    <w:rsid w:val="00956C64"/>
    <w:rsid w:val="009577F7"/>
    <w:rsid w:val="00960522"/>
    <w:rsid w:val="00960B28"/>
    <w:rsid w:val="00961F0D"/>
    <w:rsid w:val="00963F40"/>
    <w:rsid w:val="00965A33"/>
    <w:rsid w:val="009707CB"/>
    <w:rsid w:val="00970932"/>
    <w:rsid w:val="00971F39"/>
    <w:rsid w:val="00972F40"/>
    <w:rsid w:val="009733E4"/>
    <w:rsid w:val="0097395B"/>
    <w:rsid w:val="00973D0E"/>
    <w:rsid w:val="00974DA7"/>
    <w:rsid w:val="00975EAC"/>
    <w:rsid w:val="009768DA"/>
    <w:rsid w:val="009772FB"/>
    <w:rsid w:val="00977F1A"/>
    <w:rsid w:val="009810B4"/>
    <w:rsid w:val="00981F5C"/>
    <w:rsid w:val="00982052"/>
    <w:rsid w:val="009822C6"/>
    <w:rsid w:val="009854E0"/>
    <w:rsid w:val="0098659F"/>
    <w:rsid w:val="0098791A"/>
    <w:rsid w:val="0099133E"/>
    <w:rsid w:val="00991983"/>
    <w:rsid w:val="0099613A"/>
    <w:rsid w:val="009974C7"/>
    <w:rsid w:val="00997554"/>
    <w:rsid w:val="009A0958"/>
    <w:rsid w:val="009A1479"/>
    <w:rsid w:val="009A1867"/>
    <w:rsid w:val="009A298E"/>
    <w:rsid w:val="009A35B1"/>
    <w:rsid w:val="009A44D3"/>
    <w:rsid w:val="009A5344"/>
    <w:rsid w:val="009A683F"/>
    <w:rsid w:val="009A7011"/>
    <w:rsid w:val="009A7AF6"/>
    <w:rsid w:val="009B10BE"/>
    <w:rsid w:val="009B1E15"/>
    <w:rsid w:val="009B29A3"/>
    <w:rsid w:val="009B4195"/>
    <w:rsid w:val="009B4DB8"/>
    <w:rsid w:val="009B5307"/>
    <w:rsid w:val="009B5A90"/>
    <w:rsid w:val="009B5ECF"/>
    <w:rsid w:val="009B7BAE"/>
    <w:rsid w:val="009C006C"/>
    <w:rsid w:val="009C00C9"/>
    <w:rsid w:val="009C0383"/>
    <w:rsid w:val="009C1146"/>
    <w:rsid w:val="009C20BE"/>
    <w:rsid w:val="009C3231"/>
    <w:rsid w:val="009C4090"/>
    <w:rsid w:val="009C5CE3"/>
    <w:rsid w:val="009C6376"/>
    <w:rsid w:val="009C6C08"/>
    <w:rsid w:val="009D13EC"/>
    <w:rsid w:val="009D142C"/>
    <w:rsid w:val="009D150A"/>
    <w:rsid w:val="009D2133"/>
    <w:rsid w:val="009D4008"/>
    <w:rsid w:val="009D56A9"/>
    <w:rsid w:val="009D61C6"/>
    <w:rsid w:val="009D683D"/>
    <w:rsid w:val="009D6AE1"/>
    <w:rsid w:val="009D6B91"/>
    <w:rsid w:val="009D735E"/>
    <w:rsid w:val="009E0AD9"/>
    <w:rsid w:val="009E246A"/>
    <w:rsid w:val="009E51F2"/>
    <w:rsid w:val="009E603B"/>
    <w:rsid w:val="009E64CB"/>
    <w:rsid w:val="009E7021"/>
    <w:rsid w:val="009E732B"/>
    <w:rsid w:val="009E7C61"/>
    <w:rsid w:val="009F0D16"/>
    <w:rsid w:val="009F1FF2"/>
    <w:rsid w:val="009F27E4"/>
    <w:rsid w:val="009F4AB4"/>
    <w:rsid w:val="009F5857"/>
    <w:rsid w:val="009F67B6"/>
    <w:rsid w:val="009F721A"/>
    <w:rsid w:val="00A00667"/>
    <w:rsid w:val="00A009F0"/>
    <w:rsid w:val="00A01521"/>
    <w:rsid w:val="00A0267D"/>
    <w:rsid w:val="00A02F26"/>
    <w:rsid w:val="00A05564"/>
    <w:rsid w:val="00A07709"/>
    <w:rsid w:val="00A10BB5"/>
    <w:rsid w:val="00A123B3"/>
    <w:rsid w:val="00A12752"/>
    <w:rsid w:val="00A12DB3"/>
    <w:rsid w:val="00A13C8B"/>
    <w:rsid w:val="00A143A5"/>
    <w:rsid w:val="00A1460A"/>
    <w:rsid w:val="00A15467"/>
    <w:rsid w:val="00A17AAF"/>
    <w:rsid w:val="00A207F7"/>
    <w:rsid w:val="00A20B7F"/>
    <w:rsid w:val="00A20F81"/>
    <w:rsid w:val="00A21942"/>
    <w:rsid w:val="00A2226E"/>
    <w:rsid w:val="00A22B8C"/>
    <w:rsid w:val="00A23664"/>
    <w:rsid w:val="00A23E99"/>
    <w:rsid w:val="00A247C7"/>
    <w:rsid w:val="00A26329"/>
    <w:rsid w:val="00A269F0"/>
    <w:rsid w:val="00A26FD0"/>
    <w:rsid w:val="00A279F2"/>
    <w:rsid w:val="00A3029F"/>
    <w:rsid w:val="00A32822"/>
    <w:rsid w:val="00A34027"/>
    <w:rsid w:val="00A34BE4"/>
    <w:rsid w:val="00A35A51"/>
    <w:rsid w:val="00A360F8"/>
    <w:rsid w:val="00A37121"/>
    <w:rsid w:val="00A37D90"/>
    <w:rsid w:val="00A41895"/>
    <w:rsid w:val="00A42893"/>
    <w:rsid w:val="00A436DA"/>
    <w:rsid w:val="00A4649C"/>
    <w:rsid w:val="00A47CDF"/>
    <w:rsid w:val="00A509B1"/>
    <w:rsid w:val="00A51B6F"/>
    <w:rsid w:val="00A51FA5"/>
    <w:rsid w:val="00A541F7"/>
    <w:rsid w:val="00A544F9"/>
    <w:rsid w:val="00A54A93"/>
    <w:rsid w:val="00A5600E"/>
    <w:rsid w:val="00A564C7"/>
    <w:rsid w:val="00A57755"/>
    <w:rsid w:val="00A605A1"/>
    <w:rsid w:val="00A609AF"/>
    <w:rsid w:val="00A61669"/>
    <w:rsid w:val="00A62839"/>
    <w:rsid w:val="00A633AA"/>
    <w:rsid w:val="00A63571"/>
    <w:rsid w:val="00A64ABB"/>
    <w:rsid w:val="00A678FD"/>
    <w:rsid w:val="00A700D8"/>
    <w:rsid w:val="00A70288"/>
    <w:rsid w:val="00A70A6F"/>
    <w:rsid w:val="00A7338D"/>
    <w:rsid w:val="00A736A0"/>
    <w:rsid w:val="00A74FBC"/>
    <w:rsid w:val="00A80A8A"/>
    <w:rsid w:val="00A823B2"/>
    <w:rsid w:val="00A823C7"/>
    <w:rsid w:val="00A82CC3"/>
    <w:rsid w:val="00A861AD"/>
    <w:rsid w:val="00A86D1E"/>
    <w:rsid w:val="00A8744D"/>
    <w:rsid w:val="00A87696"/>
    <w:rsid w:val="00A907AD"/>
    <w:rsid w:val="00A90EC1"/>
    <w:rsid w:val="00A92676"/>
    <w:rsid w:val="00A927F9"/>
    <w:rsid w:val="00A92CA1"/>
    <w:rsid w:val="00A938DE"/>
    <w:rsid w:val="00A9430B"/>
    <w:rsid w:val="00A953BE"/>
    <w:rsid w:val="00A9549D"/>
    <w:rsid w:val="00A966DF"/>
    <w:rsid w:val="00A96984"/>
    <w:rsid w:val="00A96FC0"/>
    <w:rsid w:val="00A96FE6"/>
    <w:rsid w:val="00A97166"/>
    <w:rsid w:val="00AA077F"/>
    <w:rsid w:val="00AA11C3"/>
    <w:rsid w:val="00AA2E70"/>
    <w:rsid w:val="00AA525B"/>
    <w:rsid w:val="00AA5C6B"/>
    <w:rsid w:val="00AA7097"/>
    <w:rsid w:val="00AA7C30"/>
    <w:rsid w:val="00AA7C35"/>
    <w:rsid w:val="00AB15E7"/>
    <w:rsid w:val="00AB1BD3"/>
    <w:rsid w:val="00AB1E4F"/>
    <w:rsid w:val="00AB431E"/>
    <w:rsid w:val="00AB4D63"/>
    <w:rsid w:val="00AB6362"/>
    <w:rsid w:val="00AB650B"/>
    <w:rsid w:val="00AB69BA"/>
    <w:rsid w:val="00AC02EF"/>
    <w:rsid w:val="00AC2229"/>
    <w:rsid w:val="00AC485F"/>
    <w:rsid w:val="00AC4A0C"/>
    <w:rsid w:val="00AC55D8"/>
    <w:rsid w:val="00AC6CA5"/>
    <w:rsid w:val="00AD047A"/>
    <w:rsid w:val="00AD125E"/>
    <w:rsid w:val="00AD1270"/>
    <w:rsid w:val="00AD1A6B"/>
    <w:rsid w:val="00AD2922"/>
    <w:rsid w:val="00AD3D10"/>
    <w:rsid w:val="00AE0F93"/>
    <w:rsid w:val="00AE1CB1"/>
    <w:rsid w:val="00AE25E6"/>
    <w:rsid w:val="00AE39BD"/>
    <w:rsid w:val="00AE5EB7"/>
    <w:rsid w:val="00AE70EB"/>
    <w:rsid w:val="00AE7B02"/>
    <w:rsid w:val="00AF1B9F"/>
    <w:rsid w:val="00AF263C"/>
    <w:rsid w:val="00AF30C8"/>
    <w:rsid w:val="00AF347B"/>
    <w:rsid w:val="00AF3DAF"/>
    <w:rsid w:val="00AF407A"/>
    <w:rsid w:val="00AF4609"/>
    <w:rsid w:val="00AF4C8E"/>
    <w:rsid w:val="00AF5AF9"/>
    <w:rsid w:val="00AF69A8"/>
    <w:rsid w:val="00B03D78"/>
    <w:rsid w:val="00B03EED"/>
    <w:rsid w:val="00B0472F"/>
    <w:rsid w:val="00B04E8B"/>
    <w:rsid w:val="00B06AE0"/>
    <w:rsid w:val="00B06FEE"/>
    <w:rsid w:val="00B073A8"/>
    <w:rsid w:val="00B074A7"/>
    <w:rsid w:val="00B07703"/>
    <w:rsid w:val="00B07738"/>
    <w:rsid w:val="00B11EDD"/>
    <w:rsid w:val="00B12625"/>
    <w:rsid w:val="00B12B67"/>
    <w:rsid w:val="00B13249"/>
    <w:rsid w:val="00B13530"/>
    <w:rsid w:val="00B14796"/>
    <w:rsid w:val="00B16248"/>
    <w:rsid w:val="00B16F7D"/>
    <w:rsid w:val="00B17BC9"/>
    <w:rsid w:val="00B2181F"/>
    <w:rsid w:val="00B21822"/>
    <w:rsid w:val="00B222DF"/>
    <w:rsid w:val="00B22E98"/>
    <w:rsid w:val="00B2394A"/>
    <w:rsid w:val="00B24E5B"/>
    <w:rsid w:val="00B24E67"/>
    <w:rsid w:val="00B2578D"/>
    <w:rsid w:val="00B260F4"/>
    <w:rsid w:val="00B263B6"/>
    <w:rsid w:val="00B3017F"/>
    <w:rsid w:val="00B3354C"/>
    <w:rsid w:val="00B3510B"/>
    <w:rsid w:val="00B37EB5"/>
    <w:rsid w:val="00B4084B"/>
    <w:rsid w:val="00B43A57"/>
    <w:rsid w:val="00B4408D"/>
    <w:rsid w:val="00B446DE"/>
    <w:rsid w:val="00B455A2"/>
    <w:rsid w:val="00B469BD"/>
    <w:rsid w:val="00B52060"/>
    <w:rsid w:val="00B53A9D"/>
    <w:rsid w:val="00B53D7F"/>
    <w:rsid w:val="00B56E9A"/>
    <w:rsid w:val="00B57BD0"/>
    <w:rsid w:val="00B62790"/>
    <w:rsid w:val="00B63A58"/>
    <w:rsid w:val="00B64E70"/>
    <w:rsid w:val="00B65C0F"/>
    <w:rsid w:val="00B65F5B"/>
    <w:rsid w:val="00B66708"/>
    <w:rsid w:val="00B67B32"/>
    <w:rsid w:val="00B70FBA"/>
    <w:rsid w:val="00B722E9"/>
    <w:rsid w:val="00B72367"/>
    <w:rsid w:val="00B72A53"/>
    <w:rsid w:val="00B72B98"/>
    <w:rsid w:val="00B73402"/>
    <w:rsid w:val="00B755F6"/>
    <w:rsid w:val="00B75D46"/>
    <w:rsid w:val="00B802E2"/>
    <w:rsid w:val="00B806F8"/>
    <w:rsid w:val="00B84629"/>
    <w:rsid w:val="00B855C8"/>
    <w:rsid w:val="00B86094"/>
    <w:rsid w:val="00B86EEF"/>
    <w:rsid w:val="00B87F6D"/>
    <w:rsid w:val="00B91273"/>
    <w:rsid w:val="00B92208"/>
    <w:rsid w:val="00B927EE"/>
    <w:rsid w:val="00B93745"/>
    <w:rsid w:val="00B937B4"/>
    <w:rsid w:val="00B94E63"/>
    <w:rsid w:val="00B9582D"/>
    <w:rsid w:val="00B96CC2"/>
    <w:rsid w:val="00B972D1"/>
    <w:rsid w:val="00B97A75"/>
    <w:rsid w:val="00BA0C36"/>
    <w:rsid w:val="00BA13FF"/>
    <w:rsid w:val="00BA1B23"/>
    <w:rsid w:val="00BA2C89"/>
    <w:rsid w:val="00BA447D"/>
    <w:rsid w:val="00BA51AF"/>
    <w:rsid w:val="00BA5EA1"/>
    <w:rsid w:val="00BA5FCF"/>
    <w:rsid w:val="00BA672D"/>
    <w:rsid w:val="00BB15D7"/>
    <w:rsid w:val="00BB1F85"/>
    <w:rsid w:val="00BB2AB6"/>
    <w:rsid w:val="00BB2B0D"/>
    <w:rsid w:val="00BB2D31"/>
    <w:rsid w:val="00BB2F4F"/>
    <w:rsid w:val="00BB4395"/>
    <w:rsid w:val="00BB7098"/>
    <w:rsid w:val="00BB75DD"/>
    <w:rsid w:val="00BC019D"/>
    <w:rsid w:val="00BC1D80"/>
    <w:rsid w:val="00BC2542"/>
    <w:rsid w:val="00BC2599"/>
    <w:rsid w:val="00BC2BA7"/>
    <w:rsid w:val="00BC3478"/>
    <w:rsid w:val="00BC5227"/>
    <w:rsid w:val="00BC53A7"/>
    <w:rsid w:val="00BC7DC3"/>
    <w:rsid w:val="00BD1EE8"/>
    <w:rsid w:val="00BD26A2"/>
    <w:rsid w:val="00BD4690"/>
    <w:rsid w:val="00BD6948"/>
    <w:rsid w:val="00BD7202"/>
    <w:rsid w:val="00BD73AE"/>
    <w:rsid w:val="00BD78F3"/>
    <w:rsid w:val="00BD7EB4"/>
    <w:rsid w:val="00BE0A0F"/>
    <w:rsid w:val="00BE0DE7"/>
    <w:rsid w:val="00BE1547"/>
    <w:rsid w:val="00BE1558"/>
    <w:rsid w:val="00BE2552"/>
    <w:rsid w:val="00BE2D4D"/>
    <w:rsid w:val="00BE36DC"/>
    <w:rsid w:val="00BE4CE8"/>
    <w:rsid w:val="00BE52EB"/>
    <w:rsid w:val="00BE5535"/>
    <w:rsid w:val="00BE72C1"/>
    <w:rsid w:val="00BF0948"/>
    <w:rsid w:val="00BF0F43"/>
    <w:rsid w:val="00BF2D79"/>
    <w:rsid w:val="00BF33E7"/>
    <w:rsid w:val="00BF3851"/>
    <w:rsid w:val="00C0030E"/>
    <w:rsid w:val="00C00EF1"/>
    <w:rsid w:val="00C01FD1"/>
    <w:rsid w:val="00C0335C"/>
    <w:rsid w:val="00C03B51"/>
    <w:rsid w:val="00C04739"/>
    <w:rsid w:val="00C04939"/>
    <w:rsid w:val="00C05790"/>
    <w:rsid w:val="00C0598B"/>
    <w:rsid w:val="00C06350"/>
    <w:rsid w:val="00C06574"/>
    <w:rsid w:val="00C0696F"/>
    <w:rsid w:val="00C0729C"/>
    <w:rsid w:val="00C1461B"/>
    <w:rsid w:val="00C14A57"/>
    <w:rsid w:val="00C14BE3"/>
    <w:rsid w:val="00C14C72"/>
    <w:rsid w:val="00C15870"/>
    <w:rsid w:val="00C15E4C"/>
    <w:rsid w:val="00C15F20"/>
    <w:rsid w:val="00C16E9B"/>
    <w:rsid w:val="00C17C27"/>
    <w:rsid w:val="00C20016"/>
    <w:rsid w:val="00C22082"/>
    <w:rsid w:val="00C22CC7"/>
    <w:rsid w:val="00C25EC7"/>
    <w:rsid w:val="00C27438"/>
    <w:rsid w:val="00C27B48"/>
    <w:rsid w:val="00C27C57"/>
    <w:rsid w:val="00C32D5C"/>
    <w:rsid w:val="00C32F73"/>
    <w:rsid w:val="00C350AE"/>
    <w:rsid w:val="00C36D21"/>
    <w:rsid w:val="00C42C21"/>
    <w:rsid w:val="00C42FDD"/>
    <w:rsid w:val="00C43399"/>
    <w:rsid w:val="00C43A8A"/>
    <w:rsid w:val="00C43B69"/>
    <w:rsid w:val="00C43DF7"/>
    <w:rsid w:val="00C44978"/>
    <w:rsid w:val="00C451C6"/>
    <w:rsid w:val="00C45760"/>
    <w:rsid w:val="00C459C4"/>
    <w:rsid w:val="00C470CD"/>
    <w:rsid w:val="00C47712"/>
    <w:rsid w:val="00C50485"/>
    <w:rsid w:val="00C50886"/>
    <w:rsid w:val="00C5095D"/>
    <w:rsid w:val="00C5130E"/>
    <w:rsid w:val="00C524D4"/>
    <w:rsid w:val="00C53243"/>
    <w:rsid w:val="00C5332D"/>
    <w:rsid w:val="00C549DC"/>
    <w:rsid w:val="00C5525F"/>
    <w:rsid w:val="00C562AD"/>
    <w:rsid w:val="00C569A8"/>
    <w:rsid w:val="00C57C81"/>
    <w:rsid w:val="00C602DC"/>
    <w:rsid w:val="00C60A6F"/>
    <w:rsid w:val="00C60C3C"/>
    <w:rsid w:val="00C61C89"/>
    <w:rsid w:val="00C63475"/>
    <w:rsid w:val="00C63539"/>
    <w:rsid w:val="00C636AE"/>
    <w:rsid w:val="00C6438F"/>
    <w:rsid w:val="00C65A06"/>
    <w:rsid w:val="00C65D48"/>
    <w:rsid w:val="00C676BC"/>
    <w:rsid w:val="00C678A2"/>
    <w:rsid w:val="00C707AF"/>
    <w:rsid w:val="00C72041"/>
    <w:rsid w:val="00C729B1"/>
    <w:rsid w:val="00C72DCA"/>
    <w:rsid w:val="00C74621"/>
    <w:rsid w:val="00C75DBB"/>
    <w:rsid w:val="00C768EA"/>
    <w:rsid w:val="00C81173"/>
    <w:rsid w:val="00C83F2B"/>
    <w:rsid w:val="00C84768"/>
    <w:rsid w:val="00C85D48"/>
    <w:rsid w:val="00C867D5"/>
    <w:rsid w:val="00C87C7B"/>
    <w:rsid w:val="00C91091"/>
    <w:rsid w:val="00C9174B"/>
    <w:rsid w:val="00C91805"/>
    <w:rsid w:val="00C91D8B"/>
    <w:rsid w:val="00C92765"/>
    <w:rsid w:val="00C92DCA"/>
    <w:rsid w:val="00C92F7B"/>
    <w:rsid w:val="00C9367A"/>
    <w:rsid w:val="00C960BD"/>
    <w:rsid w:val="00C97EE1"/>
    <w:rsid w:val="00CA027B"/>
    <w:rsid w:val="00CA2044"/>
    <w:rsid w:val="00CA27BD"/>
    <w:rsid w:val="00CA3460"/>
    <w:rsid w:val="00CA3A6C"/>
    <w:rsid w:val="00CA433F"/>
    <w:rsid w:val="00CA52B5"/>
    <w:rsid w:val="00CA5318"/>
    <w:rsid w:val="00CA6785"/>
    <w:rsid w:val="00CA77C2"/>
    <w:rsid w:val="00CA7AB3"/>
    <w:rsid w:val="00CB1F73"/>
    <w:rsid w:val="00CB291C"/>
    <w:rsid w:val="00CB3B8A"/>
    <w:rsid w:val="00CB5360"/>
    <w:rsid w:val="00CB5657"/>
    <w:rsid w:val="00CB5A82"/>
    <w:rsid w:val="00CB700F"/>
    <w:rsid w:val="00CC0104"/>
    <w:rsid w:val="00CC0438"/>
    <w:rsid w:val="00CC12F4"/>
    <w:rsid w:val="00CC1E85"/>
    <w:rsid w:val="00CC254E"/>
    <w:rsid w:val="00CC375D"/>
    <w:rsid w:val="00CC46CD"/>
    <w:rsid w:val="00CC4EC5"/>
    <w:rsid w:val="00CC52AA"/>
    <w:rsid w:val="00CC5B4F"/>
    <w:rsid w:val="00CC5F5D"/>
    <w:rsid w:val="00CC7E24"/>
    <w:rsid w:val="00CD0E91"/>
    <w:rsid w:val="00CD1162"/>
    <w:rsid w:val="00CD1378"/>
    <w:rsid w:val="00CD242F"/>
    <w:rsid w:val="00CD2F1F"/>
    <w:rsid w:val="00CD326E"/>
    <w:rsid w:val="00CD32B8"/>
    <w:rsid w:val="00CD3798"/>
    <w:rsid w:val="00CD5600"/>
    <w:rsid w:val="00CD7D1B"/>
    <w:rsid w:val="00CE1141"/>
    <w:rsid w:val="00CE3856"/>
    <w:rsid w:val="00CE3875"/>
    <w:rsid w:val="00CE3940"/>
    <w:rsid w:val="00CE3B7D"/>
    <w:rsid w:val="00CE4C00"/>
    <w:rsid w:val="00CE4C92"/>
    <w:rsid w:val="00CE5C77"/>
    <w:rsid w:val="00CE6008"/>
    <w:rsid w:val="00CE6FEB"/>
    <w:rsid w:val="00CE74E0"/>
    <w:rsid w:val="00CE7F4A"/>
    <w:rsid w:val="00CF08A1"/>
    <w:rsid w:val="00CF0F62"/>
    <w:rsid w:val="00CF131F"/>
    <w:rsid w:val="00CF21A1"/>
    <w:rsid w:val="00CF28D2"/>
    <w:rsid w:val="00CF39EF"/>
    <w:rsid w:val="00CF6122"/>
    <w:rsid w:val="00CF709A"/>
    <w:rsid w:val="00CF7EEB"/>
    <w:rsid w:val="00D01136"/>
    <w:rsid w:val="00D01232"/>
    <w:rsid w:val="00D01CFC"/>
    <w:rsid w:val="00D020CE"/>
    <w:rsid w:val="00D0308E"/>
    <w:rsid w:val="00D03C2F"/>
    <w:rsid w:val="00D03DF0"/>
    <w:rsid w:val="00D04295"/>
    <w:rsid w:val="00D04AFA"/>
    <w:rsid w:val="00D05988"/>
    <w:rsid w:val="00D06801"/>
    <w:rsid w:val="00D07FD7"/>
    <w:rsid w:val="00D10056"/>
    <w:rsid w:val="00D10364"/>
    <w:rsid w:val="00D109CB"/>
    <w:rsid w:val="00D119AA"/>
    <w:rsid w:val="00D12219"/>
    <w:rsid w:val="00D156D1"/>
    <w:rsid w:val="00D17741"/>
    <w:rsid w:val="00D17CBC"/>
    <w:rsid w:val="00D17D33"/>
    <w:rsid w:val="00D20D59"/>
    <w:rsid w:val="00D21174"/>
    <w:rsid w:val="00D21531"/>
    <w:rsid w:val="00D2247D"/>
    <w:rsid w:val="00D247FC"/>
    <w:rsid w:val="00D24C4B"/>
    <w:rsid w:val="00D24E61"/>
    <w:rsid w:val="00D2505B"/>
    <w:rsid w:val="00D26C96"/>
    <w:rsid w:val="00D277FA"/>
    <w:rsid w:val="00D30177"/>
    <w:rsid w:val="00D306E4"/>
    <w:rsid w:val="00D31A3E"/>
    <w:rsid w:val="00D34D1B"/>
    <w:rsid w:val="00D400B9"/>
    <w:rsid w:val="00D4046A"/>
    <w:rsid w:val="00D40A19"/>
    <w:rsid w:val="00D40E5F"/>
    <w:rsid w:val="00D44A84"/>
    <w:rsid w:val="00D5018E"/>
    <w:rsid w:val="00D5029F"/>
    <w:rsid w:val="00D53FB2"/>
    <w:rsid w:val="00D54143"/>
    <w:rsid w:val="00D546AC"/>
    <w:rsid w:val="00D54F04"/>
    <w:rsid w:val="00D562B9"/>
    <w:rsid w:val="00D568C3"/>
    <w:rsid w:val="00D570AE"/>
    <w:rsid w:val="00D57B9B"/>
    <w:rsid w:val="00D6048A"/>
    <w:rsid w:val="00D61D5C"/>
    <w:rsid w:val="00D61FDB"/>
    <w:rsid w:val="00D624AA"/>
    <w:rsid w:val="00D62AE8"/>
    <w:rsid w:val="00D62FDE"/>
    <w:rsid w:val="00D631EB"/>
    <w:rsid w:val="00D6785B"/>
    <w:rsid w:val="00D70678"/>
    <w:rsid w:val="00D71105"/>
    <w:rsid w:val="00D7265B"/>
    <w:rsid w:val="00D7333B"/>
    <w:rsid w:val="00D73CFF"/>
    <w:rsid w:val="00D74BDE"/>
    <w:rsid w:val="00D74D26"/>
    <w:rsid w:val="00D75366"/>
    <w:rsid w:val="00D7648A"/>
    <w:rsid w:val="00D77BDC"/>
    <w:rsid w:val="00D80BBA"/>
    <w:rsid w:val="00D8179A"/>
    <w:rsid w:val="00D81CF7"/>
    <w:rsid w:val="00D837A8"/>
    <w:rsid w:val="00D837C2"/>
    <w:rsid w:val="00D83DF3"/>
    <w:rsid w:val="00D847CA"/>
    <w:rsid w:val="00D84BD3"/>
    <w:rsid w:val="00D901CB"/>
    <w:rsid w:val="00D90C94"/>
    <w:rsid w:val="00D92A2B"/>
    <w:rsid w:val="00D92FFB"/>
    <w:rsid w:val="00D9349E"/>
    <w:rsid w:val="00D96EFD"/>
    <w:rsid w:val="00D978AB"/>
    <w:rsid w:val="00DA09A5"/>
    <w:rsid w:val="00DA0CDE"/>
    <w:rsid w:val="00DA114E"/>
    <w:rsid w:val="00DA2B35"/>
    <w:rsid w:val="00DA3269"/>
    <w:rsid w:val="00DA359C"/>
    <w:rsid w:val="00DA46EF"/>
    <w:rsid w:val="00DA5B0D"/>
    <w:rsid w:val="00DA668F"/>
    <w:rsid w:val="00DA67B1"/>
    <w:rsid w:val="00DA71FB"/>
    <w:rsid w:val="00DA7214"/>
    <w:rsid w:val="00DA7B82"/>
    <w:rsid w:val="00DB0547"/>
    <w:rsid w:val="00DB40A9"/>
    <w:rsid w:val="00DB62B3"/>
    <w:rsid w:val="00DC0ACB"/>
    <w:rsid w:val="00DC2095"/>
    <w:rsid w:val="00DC21A4"/>
    <w:rsid w:val="00DC25E0"/>
    <w:rsid w:val="00DC6A38"/>
    <w:rsid w:val="00DC6FCD"/>
    <w:rsid w:val="00DC74C2"/>
    <w:rsid w:val="00DD1343"/>
    <w:rsid w:val="00DD2EE9"/>
    <w:rsid w:val="00DD3082"/>
    <w:rsid w:val="00DD3705"/>
    <w:rsid w:val="00DD3A2F"/>
    <w:rsid w:val="00DD3AD8"/>
    <w:rsid w:val="00DD3CB6"/>
    <w:rsid w:val="00DD44C8"/>
    <w:rsid w:val="00DD47B1"/>
    <w:rsid w:val="00DD5D3F"/>
    <w:rsid w:val="00DD61E6"/>
    <w:rsid w:val="00DD6C68"/>
    <w:rsid w:val="00DE3CC5"/>
    <w:rsid w:val="00DE547F"/>
    <w:rsid w:val="00DE6D96"/>
    <w:rsid w:val="00DF1365"/>
    <w:rsid w:val="00DF2262"/>
    <w:rsid w:val="00DF3850"/>
    <w:rsid w:val="00DF3FB4"/>
    <w:rsid w:val="00DF44B2"/>
    <w:rsid w:val="00DF4586"/>
    <w:rsid w:val="00DF727F"/>
    <w:rsid w:val="00E00FC8"/>
    <w:rsid w:val="00E01B60"/>
    <w:rsid w:val="00E025F4"/>
    <w:rsid w:val="00E03930"/>
    <w:rsid w:val="00E041B8"/>
    <w:rsid w:val="00E06A01"/>
    <w:rsid w:val="00E0768F"/>
    <w:rsid w:val="00E11DCE"/>
    <w:rsid w:val="00E1335B"/>
    <w:rsid w:val="00E133E7"/>
    <w:rsid w:val="00E154E4"/>
    <w:rsid w:val="00E2187B"/>
    <w:rsid w:val="00E22024"/>
    <w:rsid w:val="00E244B9"/>
    <w:rsid w:val="00E2612F"/>
    <w:rsid w:val="00E26D4B"/>
    <w:rsid w:val="00E31E1B"/>
    <w:rsid w:val="00E33C5F"/>
    <w:rsid w:val="00E34D34"/>
    <w:rsid w:val="00E35963"/>
    <w:rsid w:val="00E3603B"/>
    <w:rsid w:val="00E361FC"/>
    <w:rsid w:val="00E36B51"/>
    <w:rsid w:val="00E377A3"/>
    <w:rsid w:val="00E37BB4"/>
    <w:rsid w:val="00E37D5F"/>
    <w:rsid w:val="00E407FF"/>
    <w:rsid w:val="00E40951"/>
    <w:rsid w:val="00E46362"/>
    <w:rsid w:val="00E46CD4"/>
    <w:rsid w:val="00E46ED7"/>
    <w:rsid w:val="00E47EEB"/>
    <w:rsid w:val="00E5079B"/>
    <w:rsid w:val="00E514CA"/>
    <w:rsid w:val="00E5154E"/>
    <w:rsid w:val="00E53E59"/>
    <w:rsid w:val="00E543BE"/>
    <w:rsid w:val="00E56589"/>
    <w:rsid w:val="00E6288C"/>
    <w:rsid w:val="00E635EB"/>
    <w:rsid w:val="00E63823"/>
    <w:rsid w:val="00E63E40"/>
    <w:rsid w:val="00E646BF"/>
    <w:rsid w:val="00E66324"/>
    <w:rsid w:val="00E6650B"/>
    <w:rsid w:val="00E67D7E"/>
    <w:rsid w:val="00E67FF6"/>
    <w:rsid w:val="00E70B66"/>
    <w:rsid w:val="00E70E0B"/>
    <w:rsid w:val="00E71AD6"/>
    <w:rsid w:val="00E7228C"/>
    <w:rsid w:val="00E74A51"/>
    <w:rsid w:val="00E76C46"/>
    <w:rsid w:val="00E770A7"/>
    <w:rsid w:val="00E80E37"/>
    <w:rsid w:val="00E81C9F"/>
    <w:rsid w:val="00E82C05"/>
    <w:rsid w:val="00E8391E"/>
    <w:rsid w:val="00E84051"/>
    <w:rsid w:val="00E843A5"/>
    <w:rsid w:val="00E8502C"/>
    <w:rsid w:val="00E8605E"/>
    <w:rsid w:val="00E87203"/>
    <w:rsid w:val="00E872BE"/>
    <w:rsid w:val="00E90086"/>
    <w:rsid w:val="00E91F00"/>
    <w:rsid w:val="00E943CC"/>
    <w:rsid w:val="00E9664E"/>
    <w:rsid w:val="00E972F9"/>
    <w:rsid w:val="00E97B18"/>
    <w:rsid w:val="00E97DD7"/>
    <w:rsid w:val="00EA0817"/>
    <w:rsid w:val="00EA244F"/>
    <w:rsid w:val="00EA4564"/>
    <w:rsid w:val="00EA4F53"/>
    <w:rsid w:val="00EA764D"/>
    <w:rsid w:val="00EA7C2B"/>
    <w:rsid w:val="00EB06A5"/>
    <w:rsid w:val="00EB2BB9"/>
    <w:rsid w:val="00EB408B"/>
    <w:rsid w:val="00EB7D7C"/>
    <w:rsid w:val="00EC0D77"/>
    <w:rsid w:val="00EC0F63"/>
    <w:rsid w:val="00EC110B"/>
    <w:rsid w:val="00EC1E28"/>
    <w:rsid w:val="00EC20C9"/>
    <w:rsid w:val="00EC3565"/>
    <w:rsid w:val="00EC35D0"/>
    <w:rsid w:val="00EC384A"/>
    <w:rsid w:val="00EC3900"/>
    <w:rsid w:val="00EC6383"/>
    <w:rsid w:val="00EC6B62"/>
    <w:rsid w:val="00EC71C0"/>
    <w:rsid w:val="00ED2C5C"/>
    <w:rsid w:val="00ED3354"/>
    <w:rsid w:val="00ED4F69"/>
    <w:rsid w:val="00ED652F"/>
    <w:rsid w:val="00ED6C37"/>
    <w:rsid w:val="00EE071F"/>
    <w:rsid w:val="00EE09BE"/>
    <w:rsid w:val="00EE234E"/>
    <w:rsid w:val="00EE2ADC"/>
    <w:rsid w:val="00EE4409"/>
    <w:rsid w:val="00EE6B2A"/>
    <w:rsid w:val="00EE74B0"/>
    <w:rsid w:val="00EF6332"/>
    <w:rsid w:val="00EF7011"/>
    <w:rsid w:val="00EF7737"/>
    <w:rsid w:val="00F00581"/>
    <w:rsid w:val="00F03374"/>
    <w:rsid w:val="00F04057"/>
    <w:rsid w:val="00F0463C"/>
    <w:rsid w:val="00F04928"/>
    <w:rsid w:val="00F0641F"/>
    <w:rsid w:val="00F07651"/>
    <w:rsid w:val="00F07DC8"/>
    <w:rsid w:val="00F12C19"/>
    <w:rsid w:val="00F12E6C"/>
    <w:rsid w:val="00F13E53"/>
    <w:rsid w:val="00F14513"/>
    <w:rsid w:val="00F14F30"/>
    <w:rsid w:val="00F16A2A"/>
    <w:rsid w:val="00F1704E"/>
    <w:rsid w:val="00F2115D"/>
    <w:rsid w:val="00F21FD3"/>
    <w:rsid w:val="00F2226A"/>
    <w:rsid w:val="00F22618"/>
    <w:rsid w:val="00F22FA1"/>
    <w:rsid w:val="00F23AA7"/>
    <w:rsid w:val="00F23CE1"/>
    <w:rsid w:val="00F241F1"/>
    <w:rsid w:val="00F26264"/>
    <w:rsid w:val="00F30826"/>
    <w:rsid w:val="00F317C4"/>
    <w:rsid w:val="00F322BB"/>
    <w:rsid w:val="00F35876"/>
    <w:rsid w:val="00F41734"/>
    <w:rsid w:val="00F43221"/>
    <w:rsid w:val="00F439C2"/>
    <w:rsid w:val="00F44377"/>
    <w:rsid w:val="00F46DD0"/>
    <w:rsid w:val="00F50440"/>
    <w:rsid w:val="00F51052"/>
    <w:rsid w:val="00F511F0"/>
    <w:rsid w:val="00F51DAF"/>
    <w:rsid w:val="00F523B0"/>
    <w:rsid w:val="00F55064"/>
    <w:rsid w:val="00F55A31"/>
    <w:rsid w:val="00F55B12"/>
    <w:rsid w:val="00F55E15"/>
    <w:rsid w:val="00F55EEF"/>
    <w:rsid w:val="00F566F2"/>
    <w:rsid w:val="00F60619"/>
    <w:rsid w:val="00F61233"/>
    <w:rsid w:val="00F61600"/>
    <w:rsid w:val="00F6233E"/>
    <w:rsid w:val="00F63636"/>
    <w:rsid w:val="00F6401C"/>
    <w:rsid w:val="00F65072"/>
    <w:rsid w:val="00F70211"/>
    <w:rsid w:val="00F714A4"/>
    <w:rsid w:val="00F72033"/>
    <w:rsid w:val="00F72FE8"/>
    <w:rsid w:val="00F738D6"/>
    <w:rsid w:val="00F74DE4"/>
    <w:rsid w:val="00F74E0A"/>
    <w:rsid w:val="00F7623B"/>
    <w:rsid w:val="00F80FAC"/>
    <w:rsid w:val="00F81E7D"/>
    <w:rsid w:val="00F82084"/>
    <w:rsid w:val="00F828F2"/>
    <w:rsid w:val="00F83715"/>
    <w:rsid w:val="00F84AFC"/>
    <w:rsid w:val="00F8570E"/>
    <w:rsid w:val="00F8734F"/>
    <w:rsid w:val="00F873C9"/>
    <w:rsid w:val="00F9062B"/>
    <w:rsid w:val="00F9112C"/>
    <w:rsid w:val="00F91FBC"/>
    <w:rsid w:val="00F92C9C"/>
    <w:rsid w:val="00F9372B"/>
    <w:rsid w:val="00F9389E"/>
    <w:rsid w:val="00F95034"/>
    <w:rsid w:val="00F95C43"/>
    <w:rsid w:val="00F9605D"/>
    <w:rsid w:val="00F97408"/>
    <w:rsid w:val="00F978BE"/>
    <w:rsid w:val="00FA0DAD"/>
    <w:rsid w:val="00FA1632"/>
    <w:rsid w:val="00FA2945"/>
    <w:rsid w:val="00FA3322"/>
    <w:rsid w:val="00FA4752"/>
    <w:rsid w:val="00FA4CC6"/>
    <w:rsid w:val="00FA53C3"/>
    <w:rsid w:val="00FA5A04"/>
    <w:rsid w:val="00FA5C0D"/>
    <w:rsid w:val="00FA5CCA"/>
    <w:rsid w:val="00FA5D6F"/>
    <w:rsid w:val="00FA75C7"/>
    <w:rsid w:val="00FA7B42"/>
    <w:rsid w:val="00FB093D"/>
    <w:rsid w:val="00FB0E56"/>
    <w:rsid w:val="00FB14A4"/>
    <w:rsid w:val="00FB18DD"/>
    <w:rsid w:val="00FB1CD0"/>
    <w:rsid w:val="00FB361B"/>
    <w:rsid w:val="00FB433D"/>
    <w:rsid w:val="00FB4C68"/>
    <w:rsid w:val="00FB4F15"/>
    <w:rsid w:val="00FB5747"/>
    <w:rsid w:val="00FB5B57"/>
    <w:rsid w:val="00FB60E1"/>
    <w:rsid w:val="00FB6D03"/>
    <w:rsid w:val="00FC054D"/>
    <w:rsid w:val="00FC08D6"/>
    <w:rsid w:val="00FC11DF"/>
    <w:rsid w:val="00FC1BB9"/>
    <w:rsid w:val="00FC2988"/>
    <w:rsid w:val="00FC2AAA"/>
    <w:rsid w:val="00FC2D58"/>
    <w:rsid w:val="00FC44C4"/>
    <w:rsid w:val="00FC57D3"/>
    <w:rsid w:val="00FC62AD"/>
    <w:rsid w:val="00FD0549"/>
    <w:rsid w:val="00FD23E0"/>
    <w:rsid w:val="00FD3174"/>
    <w:rsid w:val="00FD4327"/>
    <w:rsid w:val="00FD4456"/>
    <w:rsid w:val="00FD4F60"/>
    <w:rsid w:val="00FD531E"/>
    <w:rsid w:val="00FD776F"/>
    <w:rsid w:val="00FD7E36"/>
    <w:rsid w:val="00FE1A63"/>
    <w:rsid w:val="00FE2567"/>
    <w:rsid w:val="00FE4212"/>
    <w:rsid w:val="00FE4419"/>
    <w:rsid w:val="00FE460A"/>
    <w:rsid w:val="00FE46D4"/>
    <w:rsid w:val="00FE5843"/>
    <w:rsid w:val="00FF073E"/>
    <w:rsid w:val="00FF0B2C"/>
    <w:rsid w:val="00FF1877"/>
    <w:rsid w:val="00FF1A20"/>
    <w:rsid w:val="00FF31DC"/>
    <w:rsid w:val="00FF47AF"/>
    <w:rsid w:val="00FF4D6E"/>
    <w:rsid w:val="00FF59F7"/>
    <w:rsid w:val="00FF69B3"/>
    <w:rsid w:val="00FF6A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249FEA1"/>
  <w15:docId w15:val="{5DC375B2-C5A0-4456-B600-12D80A2CA6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902865"/>
    <w:pPr>
      <w:spacing w:after="0" w:line="240" w:lineRule="auto"/>
      <w:jc w:val="both"/>
    </w:pPr>
    <w:rPr>
      <w:rFonts w:ascii="Times New Roman" w:eastAsiaTheme="minorEastAsia" w:hAnsi="Times New Roman"/>
      <w:sz w:val="24"/>
      <w:lang w:val="pl-PL" w:eastAsia="pl-PL"/>
    </w:rPr>
  </w:style>
  <w:style w:type="paragraph" w:styleId="Nagwek1">
    <w:name w:val="heading 1"/>
    <w:basedOn w:val="Normalny"/>
    <w:next w:val="Normalny"/>
    <w:link w:val="Nagwek1Znak"/>
    <w:autoRedefine/>
    <w:uiPriority w:val="9"/>
    <w:qFormat/>
    <w:rsid w:val="00FF47AF"/>
    <w:pPr>
      <w:keepNext/>
      <w:keepLines/>
      <w:numPr>
        <w:numId w:val="1"/>
      </w:numPr>
      <w:spacing w:before="120"/>
      <w:jc w:val="left"/>
      <w:outlineLvl w:val="0"/>
    </w:pPr>
    <w:rPr>
      <w:rFonts w:eastAsiaTheme="majorEastAsia" w:cs="Times New Roman"/>
      <w:b/>
      <w:color w:val="000000" w:themeColor="text1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927882"/>
    <w:pPr>
      <w:keepNext/>
      <w:keepLines/>
      <w:numPr>
        <w:ilvl w:val="1"/>
        <w:numId w:val="1"/>
      </w:numPr>
      <w:spacing w:before="4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1208D2"/>
    <w:pPr>
      <w:keepNext/>
      <w:keepLines/>
      <w:numPr>
        <w:ilvl w:val="2"/>
        <w:numId w:val="1"/>
      </w:numPr>
      <w:spacing w:before="4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1208D2"/>
    <w:pPr>
      <w:keepNext/>
      <w:keepLines/>
      <w:numPr>
        <w:ilvl w:val="3"/>
        <w:numId w:val="1"/>
      </w:numPr>
      <w:spacing w:before="40"/>
      <w:outlineLvl w:val="3"/>
    </w:pPr>
    <w:rPr>
      <w:rFonts w:eastAsiaTheme="majorEastAsia" w:cstheme="majorBidi"/>
      <w:b/>
      <w:iCs/>
      <w:color w:val="000000" w:themeColor="text1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1208D2"/>
    <w:pPr>
      <w:keepNext/>
      <w:keepLines/>
      <w:numPr>
        <w:ilvl w:val="4"/>
        <w:numId w:val="1"/>
      </w:numPr>
      <w:spacing w:before="40"/>
      <w:outlineLvl w:val="4"/>
    </w:pPr>
    <w:rPr>
      <w:rFonts w:eastAsiaTheme="majorEastAsia" w:cstheme="majorBidi"/>
      <w:b/>
      <w:color w:val="000000" w:themeColor="text1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1208D2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6E6E6E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1208D2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6E6E6E" w:themeColor="accent1" w:themeShade="7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1208D2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1208D2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67783B"/>
    <w:rPr>
      <w:rFonts w:ascii="Times New Roman" w:eastAsiaTheme="majorEastAsia" w:hAnsi="Times New Roman" w:cs="Times New Roman"/>
      <w:b/>
      <w:color w:val="000000" w:themeColor="text1"/>
      <w:sz w:val="24"/>
      <w:szCs w:val="32"/>
      <w:lang w:val="pl-PL" w:eastAsia="pl-PL"/>
    </w:rPr>
  </w:style>
  <w:style w:type="character" w:customStyle="1" w:styleId="Nagwek2Znak">
    <w:name w:val="Nagłówek 2 Znak"/>
    <w:basedOn w:val="Domylnaczcionkaakapitu"/>
    <w:link w:val="Nagwek2"/>
    <w:uiPriority w:val="9"/>
    <w:rsid w:val="00927882"/>
    <w:rPr>
      <w:rFonts w:ascii="Times New Roman" w:eastAsiaTheme="majorEastAsia" w:hAnsi="Times New Roman" w:cstheme="majorBidi"/>
      <w:b/>
      <w:color w:val="000000" w:themeColor="text1"/>
      <w:sz w:val="24"/>
      <w:szCs w:val="26"/>
      <w:lang w:val="pl-PL" w:eastAsia="pl-PL"/>
    </w:rPr>
  </w:style>
  <w:style w:type="character" w:customStyle="1" w:styleId="Nagwek3Znak">
    <w:name w:val="Nagłówek 3 Znak"/>
    <w:basedOn w:val="Domylnaczcionkaakapitu"/>
    <w:link w:val="Nagwek3"/>
    <w:uiPriority w:val="9"/>
    <w:rsid w:val="001208D2"/>
    <w:rPr>
      <w:rFonts w:ascii="Times New Roman" w:eastAsiaTheme="majorEastAsia" w:hAnsi="Times New Roman" w:cstheme="majorBidi"/>
      <w:b/>
      <w:color w:val="000000" w:themeColor="text1"/>
      <w:sz w:val="24"/>
      <w:szCs w:val="24"/>
      <w:lang w:val="pl-PL" w:eastAsia="pl-PL"/>
    </w:rPr>
  </w:style>
  <w:style w:type="character" w:customStyle="1" w:styleId="Nagwek4Znak">
    <w:name w:val="Nagłówek 4 Znak"/>
    <w:basedOn w:val="Domylnaczcionkaakapitu"/>
    <w:link w:val="Nagwek4"/>
    <w:uiPriority w:val="9"/>
    <w:rsid w:val="001208D2"/>
    <w:rPr>
      <w:rFonts w:ascii="Times New Roman" w:eastAsiaTheme="majorEastAsia" w:hAnsi="Times New Roman" w:cstheme="majorBidi"/>
      <w:b/>
      <w:iCs/>
      <w:color w:val="000000" w:themeColor="text1"/>
      <w:sz w:val="24"/>
      <w:lang w:val="pl-PL" w:eastAsia="pl-PL"/>
    </w:rPr>
  </w:style>
  <w:style w:type="character" w:customStyle="1" w:styleId="Nagwek5Znak">
    <w:name w:val="Nagłówek 5 Znak"/>
    <w:basedOn w:val="Domylnaczcionkaakapitu"/>
    <w:link w:val="Nagwek5"/>
    <w:uiPriority w:val="9"/>
    <w:rsid w:val="001208D2"/>
    <w:rPr>
      <w:rFonts w:ascii="Times New Roman" w:eastAsiaTheme="majorEastAsia" w:hAnsi="Times New Roman" w:cstheme="majorBidi"/>
      <w:b/>
      <w:color w:val="000000" w:themeColor="text1"/>
      <w:sz w:val="24"/>
      <w:lang w:val="pl-PL" w:eastAsia="pl-PL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1208D2"/>
    <w:rPr>
      <w:rFonts w:asciiTheme="majorHAnsi" w:eastAsiaTheme="majorEastAsia" w:hAnsiTheme="majorHAnsi" w:cstheme="majorBidi"/>
      <w:color w:val="6E6E6E" w:themeColor="accent1" w:themeShade="7F"/>
      <w:sz w:val="24"/>
      <w:lang w:val="pl-PL" w:eastAsia="pl-PL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1208D2"/>
    <w:rPr>
      <w:rFonts w:asciiTheme="majorHAnsi" w:eastAsiaTheme="majorEastAsia" w:hAnsiTheme="majorHAnsi" w:cstheme="majorBidi"/>
      <w:i/>
      <w:iCs/>
      <w:color w:val="6E6E6E" w:themeColor="accent1" w:themeShade="7F"/>
      <w:sz w:val="24"/>
      <w:lang w:val="pl-PL" w:eastAsia="pl-PL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1208D2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l-PL" w:eastAsia="pl-PL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1208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l-PL" w:eastAsia="pl-PL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1208D2"/>
    <w:pPr>
      <w:spacing w:line="259" w:lineRule="auto"/>
      <w:outlineLvl w:val="9"/>
    </w:pPr>
    <w:rPr>
      <w:lang w:val="en-US" w:eastAsia="en-US"/>
    </w:rPr>
  </w:style>
  <w:style w:type="paragraph" w:styleId="Spistreci1">
    <w:name w:val="toc 1"/>
    <w:basedOn w:val="Normalny"/>
    <w:next w:val="Normalny"/>
    <w:autoRedefine/>
    <w:uiPriority w:val="39"/>
    <w:unhideWhenUsed/>
    <w:rsid w:val="00EB2BB9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EB2BB9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EB2BB9"/>
    <w:rPr>
      <w:color w:val="5F5F5F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961F0D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BB4395"/>
    <w:rPr>
      <w:color w:val="919191" w:themeColor="followedHyperlink"/>
      <w:u w:val="single"/>
    </w:rPr>
  </w:style>
  <w:style w:type="paragraph" w:styleId="Akapitzlist">
    <w:name w:val="List Paragraph"/>
    <w:basedOn w:val="Normalny"/>
    <w:uiPriority w:val="34"/>
    <w:qFormat/>
    <w:rsid w:val="001A50F3"/>
    <w:pPr>
      <w:ind w:left="720"/>
      <w:contextualSpacing/>
    </w:pPr>
  </w:style>
  <w:style w:type="paragraph" w:styleId="Spistreci3">
    <w:name w:val="toc 3"/>
    <w:basedOn w:val="Normalny"/>
    <w:next w:val="Normalny"/>
    <w:autoRedefine/>
    <w:uiPriority w:val="39"/>
    <w:unhideWhenUsed/>
    <w:rsid w:val="00FD3174"/>
    <w:pPr>
      <w:spacing w:after="100"/>
      <w:ind w:left="480"/>
    </w:pPr>
  </w:style>
  <w:style w:type="paragraph" w:customStyle="1" w:styleId="commentcontentpara">
    <w:name w:val="commentcontentpara"/>
    <w:basedOn w:val="Normalny"/>
    <w:rsid w:val="008637E4"/>
    <w:pPr>
      <w:spacing w:before="100" w:beforeAutospacing="1" w:after="100" w:afterAutospacing="1"/>
      <w:jc w:val="left"/>
    </w:pPr>
    <w:rPr>
      <w:rFonts w:eastAsia="Times New Roman" w:cs="Times New Roman"/>
      <w:szCs w:val="24"/>
      <w:lang w:val="en-US" w:eastAsia="en-US"/>
    </w:rPr>
  </w:style>
  <w:style w:type="paragraph" w:styleId="Bezodstpw">
    <w:name w:val="No Spacing"/>
    <w:uiPriority w:val="1"/>
    <w:qFormat/>
    <w:rsid w:val="008D48DA"/>
    <w:pPr>
      <w:spacing w:after="0" w:line="240" w:lineRule="auto"/>
      <w:jc w:val="both"/>
    </w:pPr>
    <w:rPr>
      <w:rFonts w:ascii="Times New Roman" w:eastAsiaTheme="minorEastAsia" w:hAnsi="Times New Roman"/>
      <w:sz w:val="24"/>
      <w:lang w:val="pl-PL" w:eastAsia="pl-PL"/>
    </w:rPr>
  </w:style>
  <w:style w:type="paragraph" w:styleId="NormalnyWeb">
    <w:name w:val="Normal (Web)"/>
    <w:basedOn w:val="Normalny"/>
    <w:uiPriority w:val="99"/>
    <w:semiHidden/>
    <w:unhideWhenUsed/>
    <w:rsid w:val="008D48DA"/>
    <w:pPr>
      <w:spacing w:before="100" w:beforeAutospacing="1" w:after="100" w:afterAutospacing="1"/>
      <w:jc w:val="left"/>
    </w:pPr>
    <w:rPr>
      <w:rFonts w:eastAsia="Times New Roman" w:cs="Times New Roman"/>
      <w:szCs w:val="24"/>
      <w:lang w:val="en-US" w:eastAsia="en-US"/>
    </w:rPr>
  </w:style>
  <w:style w:type="paragraph" w:styleId="Legenda">
    <w:name w:val="caption"/>
    <w:basedOn w:val="Normalny"/>
    <w:next w:val="Normalny"/>
    <w:uiPriority w:val="35"/>
    <w:unhideWhenUsed/>
    <w:qFormat/>
    <w:rsid w:val="00DF3FB4"/>
    <w:pPr>
      <w:spacing w:after="200"/>
    </w:pPr>
    <w:rPr>
      <w:i/>
      <w:iCs/>
      <w:color w:val="000000" w:themeColor="text2"/>
      <w:sz w:val="18"/>
      <w:szCs w:val="18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D74D26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D74D26"/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D74D26"/>
    <w:rPr>
      <w:rFonts w:ascii="Times New Roman" w:eastAsiaTheme="minorEastAsia" w:hAnsi="Times New Roman"/>
      <w:sz w:val="20"/>
      <w:szCs w:val="20"/>
      <w:lang w:val="pl-PL" w:eastAsia="pl-PL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D74D26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D74D26"/>
    <w:rPr>
      <w:rFonts w:ascii="Times New Roman" w:eastAsiaTheme="minorEastAsia" w:hAnsi="Times New Roman"/>
      <w:b/>
      <w:bCs/>
      <w:sz w:val="20"/>
      <w:szCs w:val="20"/>
      <w:lang w:val="pl-PL" w:eastAsia="pl-PL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450FEB"/>
    <w:pPr>
      <w:numPr>
        <w:ilvl w:val="1"/>
      </w:numPr>
      <w:spacing w:after="160"/>
      <w:jc w:val="center"/>
    </w:pPr>
    <w:rPr>
      <w:color w:val="000000" w:themeColor="text1"/>
      <w:sz w:val="20"/>
    </w:rPr>
  </w:style>
  <w:style w:type="character" w:customStyle="1" w:styleId="PodtytuZnak">
    <w:name w:val="Podtytuł Znak"/>
    <w:basedOn w:val="Domylnaczcionkaakapitu"/>
    <w:link w:val="Podtytu"/>
    <w:uiPriority w:val="11"/>
    <w:rsid w:val="00450FEB"/>
    <w:rPr>
      <w:rFonts w:ascii="Times New Roman" w:eastAsiaTheme="minorEastAsia" w:hAnsi="Times New Roman"/>
      <w:color w:val="000000" w:themeColor="text1"/>
      <w:sz w:val="20"/>
      <w:lang w:val="pl-PL" w:eastAsia="pl-PL"/>
    </w:rPr>
  </w:style>
  <w:style w:type="paragraph" w:styleId="Nagwek">
    <w:name w:val="header"/>
    <w:basedOn w:val="Normalny"/>
    <w:link w:val="NagwekZnak"/>
    <w:uiPriority w:val="99"/>
    <w:unhideWhenUsed/>
    <w:rsid w:val="00DD2EE9"/>
    <w:pPr>
      <w:tabs>
        <w:tab w:val="center" w:pos="4680"/>
        <w:tab w:val="right" w:pos="9360"/>
      </w:tabs>
    </w:pPr>
  </w:style>
  <w:style w:type="character" w:customStyle="1" w:styleId="NagwekZnak">
    <w:name w:val="Nagłówek Znak"/>
    <w:basedOn w:val="Domylnaczcionkaakapitu"/>
    <w:link w:val="Nagwek"/>
    <w:uiPriority w:val="99"/>
    <w:rsid w:val="00DD2EE9"/>
    <w:rPr>
      <w:rFonts w:ascii="Times New Roman" w:eastAsiaTheme="minorEastAsia" w:hAnsi="Times New Roman"/>
      <w:sz w:val="24"/>
      <w:lang w:val="pl-PL" w:eastAsia="pl-PL"/>
    </w:rPr>
  </w:style>
  <w:style w:type="paragraph" w:styleId="Stopka">
    <w:name w:val="footer"/>
    <w:basedOn w:val="Normalny"/>
    <w:link w:val="StopkaZnak"/>
    <w:uiPriority w:val="99"/>
    <w:unhideWhenUsed/>
    <w:rsid w:val="00DD2EE9"/>
    <w:pPr>
      <w:tabs>
        <w:tab w:val="center" w:pos="4680"/>
        <w:tab w:val="right" w:pos="9360"/>
      </w:tabs>
    </w:pPr>
  </w:style>
  <w:style w:type="character" w:customStyle="1" w:styleId="StopkaZnak">
    <w:name w:val="Stopka Znak"/>
    <w:basedOn w:val="Domylnaczcionkaakapitu"/>
    <w:link w:val="Stopka"/>
    <w:uiPriority w:val="99"/>
    <w:rsid w:val="00DD2EE9"/>
    <w:rPr>
      <w:rFonts w:ascii="Times New Roman" w:eastAsiaTheme="minorEastAsia" w:hAnsi="Times New Roman"/>
      <w:sz w:val="24"/>
      <w:lang w:val="pl-PL" w:eastAsia="pl-PL"/>
    </w:rPr>
  </w:style>
  <w:style w:type="table" w:styleId="Tabela-Siatka">
    <w:name w:val="Table Grid"/>
    <w:basedOn w:val="Standardowy"/>
    <w:uiPriority w:val="39"/>
    <w:rsid w:val="00DD5D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rmaltextrun">
    <w:name w:val="normaltextrun"/>
    <w:basedOn w:val="Domylnaczcionkaakapitu"/>
    <w:rsid w:val="00F43221"/>
  </w:style>
  <w:style w:type="paragraph" w:styleId="Poprawka">
    <w:name w:val="Revision"/>
    <w:hidden/>
    <w:uiPriority w:val="99"/>
    <w:semiHidden/>
    <w:rsid w:val="002A247F"/>
    <w:pPr>
      <w:spacing w:after="0" w:line="240" w:lineRule="auto"/>
    </w:pPr>
    <w:rPr>
      <w:rFonts w:ascii="Times New Roman" w:eastAsiaTheme="minorEastAsia" w:hAnsi="Times New Roman"/>
      <w:sz w:val="24"/>
      <w:lang w:val="pl-PL" w:eastAsia="pl-PL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D75366"/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D75366"/>
    <w:rPr>
      <w:rFonts w:ascii="Times New Roman" w:eastAsiaTheme="minorEastAsia" w:hAnsi="Times New Roman"/>
      <w:sz w:val="20"/>
      <w:szCs w:val="20"/>
      <w:lang w:val="pl-PL" w:eastAsia="pl-PL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D75366"/>
    <w:rPr>
      <w:vertAlign w:val="superscript"/>
    </w:rPr>
  </w:style>
  <w:style w:type="character" w:customStyle="1" w:styleId="a-declarative">
    <w:name w:val="a-declarative"/>
    <w:basedOn w:val="Domylnaczcionkaakapitu"/>
    <w:rsid w:val="0028078E"/>
  </w:style>
  <w:style w:type="character" w:styleId="Uwydatnienie">
    <w:name w:val="Emphasis"/>
    <w:basedOn w:val="Domylnaczcionkaakapitu"/>
    <w:uiPriority w:val="20"/>
    <w:qFormat/>
    <w:rsid w:val="004B031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0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8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6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5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68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74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9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585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2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55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27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1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22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04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68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51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52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08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8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1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43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31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27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61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77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7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46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41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13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98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38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9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44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8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47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88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85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27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3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6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12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35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9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2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89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70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93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6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42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25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stackify.com/net-ecosystem-demystified/" TargetMode="External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hyperlink" Target="https://medium.com/the-software-architecture-chronicles/ddd-hexagonal-onion-clean-cqrs-how-i-put-it-all-together-f2590c0aa7f6" TargetMode="External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hyperlink" Target="https://www.statista.com/statistics/268251/number-of-apps-in-the-itunes-app-store-since-2008/" TargetMode="External"/><Relationship Id="rId50" Type="http://schemas.openxmlformats.org/officeDocument/2006/relationships/hyperlink" Target="https://docs.microsoft.com/pl-pl/xamarin/cross-platform/app-fundamentals/building-cross-platform-applications/understanding-the-xamarin-mobile-platform" TargetMode="Externa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7.png"/><Relationship Id="rId11" Type="http://schemas.openxmlformats.org/officeDocument/2006/relationships/image" Target="media/image3.jpe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yperlink" Target="https://play.google.com/store/apps/details?id=com.mcdonalds.app&amp;hl=en_IN&amp;gl=US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ww.nexgendesign.com/xamarin-troubles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hyperlink" Target="https://gs.statcounter.com/os-market-share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refactoring.guru/design-patterns" TargetMode="External"/><Relationship Id="rId3" Type="http://schemas.openxmlformats.org/officeDocument/2006/relationships/styles" Target="styles.xml"/><Relationship Id="rId12" Type="http://schemas.openxmlformats.org/officeDocument/2006/relationships/hyperlink" Target="https://www.appstoreapps.com/app/subway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hyperlink" Target="https://www.outerboxdesign.com/web-design-articles/mobile-ecommerce-statistics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54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hyperlink" Target="https://medium.com/xorum-io/cross-platform-mobile-apps-development-in-2021-xamarin-vs-react-native-vs-flutter-vs-kotlin-ca8ea1f5a3e0" TargetMode="External"/></Relationship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Times New Roman-Arial">
      <a:maj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0F302A-44F0-4386-B1BA-77F6EAB2E4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</TotalTime>
  <Pages>41</Pages>
  <Words>8782</Words>
  <Characters>52696</Characters>
  <Application>Microsoft Office Word</Application>
  <DocSecurity>0</DocSecurity>
  <Lines>439</Lines>
  <Paragraphs>122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61356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Yurii Shchehliuk</dc:creator>
  <cp:keywords/>
  <dc:description/>
  <cp:lastModifiedBy>Xerografia</cp:lastModifiedBy>
  <cp:revision>76</cp:revision>
  <cp:lastPrinted>2022-05-13T12:07:00Z</cp:lastPrinted>
  <dcterms:created xsi:type="dcterms:W3CDTF">2022-05-04T12:42:00Z</dcterms:created>
  <dcterms:modified xsi:type="dcterms:W3CDTF">2022-05-13T12:09:00Z</dcterms:modified>
</cp:coreProperties>
</file>