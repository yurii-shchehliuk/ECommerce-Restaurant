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F087EF6" w:rsidR="0094541F" w:rsidRDefault="0094541F" w:rsidP="0094541F">
      <w:pPr>
        <w:rPr>
          <w:rFonts w:eastAsia="Times New Roman"/>
          <w:sz w:val="22"/>
        </w:rPr>
      </w:pPr>
      <w:r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 xml:space="preserve">KOLEGIUM INFORMATYKI </w:t>
      </w:r>
      <w:commentRangeStart w:id="0"/>
      <w:r>
        <w:rPr>
          <w:b/>
          <w:sz w:val="32"/>
        </w:rPr>
        <w:t>STOSOWANEJ</w:t>
      </w:r>
      <w:commentRangeEnd w:id="0"/>
      <w:r w:rsidR="00BC2BA7">
        <w:rPr>
          <w:rStyle w:val="CommentReference"/>
        </w:rPr>
        <w:commentReference w:id="0"/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1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1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F23AA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F23AA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F23AA7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F23AA7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F23AA7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F23AA7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F23AA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F23AA7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F23AA7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F23AA7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F23AA7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F23AA7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2" w:name="_Toc100158844"/>
      <w:r w:rsidRPr="00931C08">
        <w:lastRenderedPageBreak/>
        <w:t>Wstęp</w:t>
      </w:r>
      <w:bookmarkEnd w:id="2"/>
    </w:p>
    <w:p w14:paraId="588B33CC" w14:textId="5515F49F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telefonu.</w:t>
      </w:r>
    </w:p>
    <w:p w14:paraId="5218413F" w14:textId="504AC10C" w:rsidR="00B802E2" w:rsidRPr="00931C08" w:rsidRDefault="00DD3705" w:rsidP="00B802E2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do aplikacji mobilnej oraz webowej</w:t>
      </w:r>
      <w:r w:rsidR="00A63571">
        <w:rPr>
          <w:lang w:val="pl-PL"/>
        </w:rPr>
        <w:t xml:space="preserve">. 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 </w:t>
      </w:r>
      <w:commentRangeStart w:id="3"/>
      <w:commentRangeStart w:id="4"/>
      <w:r w:rsidR="00B802E2">
        <w:rPr>
          <w:lang w:val="pl-PL"/>
        </w:rPr>
        <w:t>przyszłości</w:t>
      </w:r>
      <w:r w:rsidR="00B802E2" w:rsidRPr="00931C08">
        <w:rPr>
          <w:lang w:val="pl-PL"/>
        </w:rPr>
        <w:t xml:space="preserve">. </w:t>
      </w:r>
      <w:commentRangeEnd w:id="3"/>
      <w:r w:rsidR="008875D9">
        <w:rPr>
          <w:rStyle w:val="CommentReference"/>
          <w:rFonts w:eastAsiaTheme="minorEastAsia" w:cstheme="minorBidi"/>
          <w:lang w:val="pl-PL" w:eastAsia="pl-PL"/>
        </w:rPr>
        <w:commentReference w:id="3"/>
      </w:r>
      <w:commentRangeEnd w:id="4"/>
      <w:r w:rsidR="009F4AB4">
        <w:rPr>
          <w:rStyle w:val="CommentReference"/>
          <w:rFonts w:eastAsiaTheme="minorEastAsia" w:cstheme="minorBidi"/>
          <w:lang w:val="pl-PL" w:eastAsia="pl-PL"/>
        </w:rPr>
        <w:commentReference w:id="4"/>
      </w:r>
    </w:p>
    <w:p w14:paraId="4CD91FC6" w14:textId="5EDCDA5A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commentRangeStart w:id="5"/>
      <w:commentRangeStart w:id="6"/>
      <w:commentRangeStart w:id="7"/>
      <w:r w:rsidR="00F44377" w:rsidRPr="00931C08">
        <w:rPr>
          <w:lang w:val="pl-PL"/>
        </w:rPr>
        <w:t xml:space="preserve">został </w:t>
      </w:r>
      <w:commentRangeEnd w:id="5"/>
      <w:r w:rsidR="006C08FC">
        <w:rPr>
          <w:rStyle w:val="CommentReference"/>
          <w:rFonts w:eastAsiaTheme="minorEastAsia" w:cstheme="minorBidi"/>
          <w:lang w:val="pl-PL" w:eastAsia="pl-PL"/>
        </w:rPr>
        <w:commentReference w:id="5"/>
      </w:r>
      <w:commentRangeEnd w:id="6"/>
      <w:r w:rsidR="00BC2BA7">
        <w:rPr>
          <w:rStyle w:val="CommentReference"/>
          <w:rFonts w:eastAsiaTheme="minorEastAsia" w:cstheme="minorBidi"/>
          <w:lang w:val="pl-PL" w:eastAsia="pl-PL"/>
        </w:rPr>
        <w:commentReference w:id="6"/>
      </w:r>
      <w:commentRangeEnd w:id="7"/>
      <w:r w:rsidR="009F4AB4">
        <w:rPr>
          <w:rStyle w:val="CommentReference"/>
          <w:rFonts w:eastAsiaTheme="minorEastAsia" w:cstheme="minorBidi"/>
          <w:lang w:val="pl-PL" w:eastAsia="pl-PL"/>
        </w:rPr>
        <w:commentReference w:id="7"/>
      </w:r>
      <w:r w:rsidR="00F44377" w:rsidRPr="00931C08">
        <w:rPr>
          <w:lang w:val="pl-PL"/>
        </w:rPr>
        <w:t>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została stworzona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 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 czasu.</w:t>
      </w:r>
    </w:p>
    <w:p w14:paraId="4F75712C" w14:textId="4561BBBA" w:rsidR="00C42FDD" w:rsidRPr="00931C08" w:rsidRDefault="00C05790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 xml:space="preserve">Praca została podzielona na trzy rozdziały.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D156D1">
        <w:rPr>
          <w:color w:val="000000" w:themeColor="text1"/>
          <w:lang w:val="pl-PL"/>
        </w:rPr>
        <w:t>zostanie</w:t>
      </w:r>
      <w:r w:rsidR="006949F5" w:rsidRPr="006949F5">
        <w:rPr>
          <w:color w:val="000000" w:themeColor="text1"/>
          <w:lang w:val="pl-PL"/>
        </w:rPr>
        <w:t xml:space="preserve"> przeanalizowan</w:t>
      </w:r>
      <w:r w:rsidR="00D156D1">
        <w:rPr>
          <w:color w:val="000000" w:themeColor="text1"/>
          <w:lang w:val="pl-PL"/>
        </w:rPr>
        <w:t>y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>będzie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bookmarkStart w:id="8" w:name="_Toc100158845"/>
      <w:ins w:id="9" w:author="Yurii Shchehliuk" w:date="2022-04-19T11:32:00Z">
        <w:r>
          <w:lastRenderedPageBreak/>
          <w:t xml:space="preserve"> </w:t>
        </w:r>
      </w:ins>
      <w:commentRangeStart w:id="10"/>
      <w:r w:rsidR="005A2D72" w:rsidRPr="00931C08">
        <w:t>W</w:t>
      </w:r>
      <w:commentRangeEnd w:id="10"/>
      <w:r w:rsidR="00AF1B9F">
        <w:rPr>
          <w:rStyle w:val="CommentReference"/>
          <w:rFonts w:eastAsiaTheme="minorEastAsia" w:cstheme="minorBidi"/>
          <w:b w:val="0"/>
          <w:color w:val="auto"/>
        </w:rPr>
        <w:commentReference w:id="10"/>
      </w:r>
      <w:r w:rsidR="005A2D72" w:rsidRPr="00931C08">
        <w:t>prowadzenie do problemu</w:t>
      </w:r>
      <w:bookmarkEnd w:id="8"/>
    </w:p>
    <w:p w14:paraId="7BDC51F8" w14:textId="41F42F22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</w:t>
      </w:r>
      <w:commentRangeStart w:id="11"/>
      <w:del w:id="12" w:author="Yurii Shchehliuk" w:date="2022-04-19T13:32:00Z">
        <w:r w:rsidR="00FF6AA4" w:rsidDel="007764CE">
          <w:delText xml:space="preserve"> </w:delText>
        </w:r>
      </w:del>
      <w:commentRangeEnd w:id="11"/>
      <w:r w:rsidR="00CC4EC5">
        <w:rPr>
          <w:rStyle w:val="CommentReference"/>
        </w:rPr>
        <w:commentReference w:id="11"/>
      </w:r>
      <w:r w:rsidR="00805B4B">
        <w:t>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909EF9B" w:rsidR="00EC3565" w:rsidRPr="00C42C21" w:rsidRDefault="00EC3565" w:rsidP="00EC3565">
      <w:pPr>
        <w:pStyle w:val="Caption"/>
        <w:jc w:val="center"/>
        <w:rPr>
          <w:sz w:val="20"/>
          <w:szCs w:val="20"/>
          <w:rPrChange w:id="13" w:author="Yurii Shchehliuk" w:date="2022-04-19T13:35:00Z">
            <w:rPr/>
          </w:rPrChange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3D3518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r w:rsidR="00F23AA7" w:rsidRPr="00C42C21">
        <w:rPr>
          <w:sz w:val="20"/>
          <w:szCs w:val="20"/>
          <w:rPrChange w:id="14" w:author="Yurii Shchehliuk" w:date="2022-04-19T13:35:00Z">
            <w:rPr/>
          </w:rPrChange>
        </w:rPr>
        <w:fldChar w:fldCharType="begin"/>
      </w:r>
      <w:r w:rsidR="00F23AA7" w:rsidRPr="00C42C21">
        <w:rPr>
          <w:sz w:val="20"/>
          <w:szCs w:val="20"/>
          <w:rPrChange w:id="15" w:author="Yurii Shchehliuk" w:date="2022-04-19T13:35:00Z">
            <w:rPr/>
          </w:rPrChange>
        </w:rPr>
        <w:instrText xml:space="preserve"> HYPERLINK "https://play.google.com/store/apps/details?id=com.mcdonalds.app&amp;hl=en_IN&amp;gl=US" </w:instrText>
      </w:r>
      <w:r w:rsidR="00F23AA7" w:rsidRPr="00C42C21">
        <w:rPr>
          <w:sz w:val="20"/>
          <w:szCs w:val="20"/>
          <w:rPrChange w:id="16" w:author="Yurii Shchehliuk" w:date="2022-04-19T13:35:00Z">
            <w:rPr/>
          </w:rPrChange>
        </w:rPr>
        <w:fldChar w:fldCharType="separate"/>
      </w:r>
      <w:r w:rsidRPr="00523423">
        <w:rPr>
          <w:rStyle w:val="Hyperlink"/>
          <w:i w:val="0"/>
          <w:iCs w:val="0"/>
          <w:sz w:val="20"/>
          <w:szCs w:val="20"/>
        </w:rPr>
        <w:t>https://play.google.com/store/apps</w:t>
      </w:r>
      <w:r w:rsidRPr="00523423">
        <w:rPr>
          <w:rStyle w:val="Hyperlink"/>
          <w:i w:val="0"/>
          <w:iCs w:val="0"/>
          <w:sz w:val="20"/>
          <w:szCs w:val="20"/>
        </w:rPr>
        <w:t>/</w:t>
      </w:r>
      <w:r w:rsidRPr="00523423">
        <w:rPr>
          <w:rStyle w:val="Hyperlink"/>
          <w:i w:val="0"/>
          <w:iCs w:val="0"/>
          <w:sz w:val="20"/>
          <w:szCs w:val="20"/>
        </w:rPr>
        <w:t>details?id=com.mcdonalds.app&amp;hl=en_IN&amp;gl=US</w:t>
      </w:r>
      <w:r w:rsidR="00F23AA7" w:rsidRPr="00523423">
        <w:rPr>
          <w:rStyle w:val="Hyperlink"/>
          <w:i w:val="0"/>
          <w:iCs w:val="0"/>
          <w:sz w:val="20"/>
          <w:szCs w:val="20"/>
        </w:rPr>
        <w:fldChar w:fldCharType="end"/>
      </w:r>
      <w:r w:rsidR="00D6048A" w:rsidRPr="00C42C21">
        <w:rPr>
          <w:sz w:val="20"/>
          <w:szCs w:val="20"/>
          <w:rPrChange w:id="17" w:author="Yurii Shchehliuk" w:date="2022-04-19T13:35:00Z">
            <w:rPr/>
          </w:rPrChange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5A28CFB1" w:rsidR="006353F2" w:rsidRDefault="00453768" w:rsidP="006353F2">
      <w:pPr>
        <w:pStyle w:val="Caption"/>
        <w:jc w:val="center"/>
        <w:rPr>
          <w:ins w:id="18" w:author="Yurii Shchehliuk" w:date="2022-04-19T14:41:00Z"/>
          <w:i w:val="0"/>
          <w:iCs w:val="0"/>
          <w:sz w:val="20"/>
          <w:szCs w:val="20"/>
        </w:rPr>
      </w:pPr>
      <w:commentRangeStart w:id="19"/>
      <w:r w:rsidRPr="00C42C21">
        <w:rPr>
          <w:i w:val="0"/>
          <w:iCs w:val="0"/>
          <w:sz w:val="20"/>
          <w:szCs w:val="20"/>
          <w:rPrChange w:id="20" w:author="Yurii Shchehliuk" w:date="2022-04-19T13:35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21" w:author="Yurii Shchehliuk" w:date="2022-04-19T13:35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22" w:author="Yurii Shchehliuk" w:date="2022-04-19T13:35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23" w:author="Yurii Shchehliuk" w:date="2022-04-19T13:35:00Z">
            <w:rPr/>
          </w:rPrChange>
        </w:rPr>
        <w:fldChar w:fldCharType="separate"/>
      </w:r>
      <w:ins w:id="24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2</w:t>
        </w:r>
      </w:ins>
      <w:del w:id="25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26" w:author="Yurii Shchehliuk" w:date="2022-04-19T13:35:00Z">
              <w:rPr>
                <w:noProof/>
              </w:rPr>
            </w:rPrChange>
          </w:rPr>
          <w:delText>2</w:delText>
        </w:r>
      </w:del>
      <w:r w:rsidRPr="00C42C21">
        <w:rPr>
          <w:i w:val="0"/>
          <w:iCs w:val="0"/>
          <w:sz w:val="20"/>
          <w:szCs w:val="20"/>
          <w:rPrChange w:id="27" w:author="Yurii Shchehliuk" w:date="2022-04-19T13:35:00Z">
            <w:rPr/>
          </w:rPrChange>
        </w:rPr>
        <w:fldChar w:fldCharType="end"/>
      </w:r>
      <w:r w:rsidR="00753349" w:rsidRPr="00C42C21">
        <w:rPr>
          <w:i w:val="0"/>
          <w:iCs w:val="0"/>
          <w:sz w:val="20"/>
          <w:szCs w:val="20"/>
          <w:rPrChange w:id="28" w:author="Yurii Shchehliuk" w:date="2022-04-19T13:35:00Z">
            <w:rPr>
              <w:i w:val="0"/>
              <w:iCs w:val="0"/>
            </w:rPr>
          </w:rPrChange>
        </w:rPr>
        <w:t xml:space="preserve"> </w:t>
      </w:r>
      <w:commentRangeEnd w:id="19"/>
      <w:r w:rsidR="00AF1B9F" w:rsidRPr="00C42C21">
        <w:rPr>
          <w:rStyle w:val="CommentReference"/>
          <w:i w:val="0"/>
          <w:iCs w:val="0"/>
          <w:color w:val="auto"/>
          <w:sz w:val="20"/>
          <w:szCs w:val="20"/>
          <w:rPrChange w:id="29" w:author="Yurii Shchehliuk" w:date="2022-04-19T13:35:00Z">
            <w:rPr>
              <w:rStyle w:val="CommentReference"/>
              <w:i w:val="0"/>
              <w:iCs w:val="0"/>
              <w:color w:val="auto"/>
            </w:rPr>
          </w:rPrChange>
        </w:rPr>
        <w:commentReference w:id="19"/>
      </w:r>
      <w:r w:rsidR="00753349" w:rsidRPr="00C42C21">
        <w:rPr>
          <w:i w:val="0"/>
          <w:iCs w:val="0"/>
          <w:sz w:val="20"/>
          <w:szCs w:val="20"/>
          <w:rPrChange w:id="30" w:author="Yurii Shchehliuk" w:date="2022-04-19T13:35:00Z">
            <w:rPr>
              <w:i w:val="0"/>
              <w:iCs w:val="0"/>
            </w:rPr>
          </w:rPrChange>
        </w:rPr>
        <w:t>Aplikacja mobilna Subway</w:t>
      </w:r>
      <w:r w:rsidR="00753349" w:rsidRPr="00C42C21">
        <w:rPr>
          <w:i w:val="0"/>
          <w:iCs w:val="0"/>
          <w:sz w:val="20"/>
          <w:szCs w:val="20"/>
          <w:rPrChange w:id="31" w:author="Yurii Shchehliuk" w:date="2022-04-19T13:35:00Z">
            <w:rPr>
              <w:i w:val="0"/>
              <w:iCs w:val="0"/>
            </w:rPr>
          </w:rPrChange>
        </w:rPr>
        <w:br/>
        <w:t xml:space="preserve">Źródło: </w:t>
      </w:r>
      <w:r w:rsidR="00F23AA7" w:rsidRPr="00C42C21">
        <w:rPr>
          <w:sz w:val="20"/>
          <w:szCs w:val="20"/>
          <w:rPrChange w:id="32" w:author="Yurii Shchehliuk" w:date="2022-04-19T13:35:00Z">
            <w:rPr/>
          </w:rPrChange>
        </w:rPr>
        <w:fldChar w:fldCharType="begin"/>
      </w:r>
      <w:r w:rsidR="00F23AA7" w:rsidRPr="00C42C21">
        <w:rPr>
          <w:sz w:val="20"/>
          <w:szCs w:val="20"/>
          <w:rPrChange w:id="33" w:author="Yurii Shchehliuk" w:date="2022-04-19T13:35:00Z">
            <w:rPr/>
          </w:rPrChange>
        </w:rPr>
        <w:instrText xml:space="preserve"> HYPERLINK "https://www.appstoreapps.com/app/subwa</w:instrText>
      </w:r>
      <w:r w:rsidR="00F23AA7" w:rsidRPr="00C42C21">
        <w:rPr>
          <w:sz w:val="20"/>
          <w:szCs w:val="20"/>
          <w:rPrChange w:id="34" w:author="Yurii Shchehliuk" w:date="2022-04-19T13:35:00Z">
            <w:rPr/>
          </w:rPrChange>
        </w:rPr>
        <w:instrText xml:space="preserve">y/" </w:instrText>
      </w:r>
      <w:r w:rsidR="00F23AA7" w:rsidRPr="00C42C21">
        <w:rPr>
          <w:sz w:val="20"/>
          <w:szCs w:val="20"/>
          <w:rPrChange w:id="35" w:author="Yurii Shchehliuk" w:date="2022-04-19T13:35:00Z">
            <w:rPr/>
          </w:rPrChange>
        </w:rPr>
        <w:fldChar w:fldCharType="separate"/>
      </w:r>
      <w:r w:rsidR="00753349" w:rsidRPr="00C42C21">
        <w:rPr>
          <w:rStyle w:val="Hyperlink"/>
          <w:i w:val="0"/>
          <w:iCs w:val="0"/>
          <w:sz w:val="20"/>
          <w:szCs w:val="20"/>
          <w:rPrChange w:id="36" w:author="Yurii Shchehliuk" w:date="2022-04-19T13:35:00Z">
            <w:rPr>
              <w:rStyle w:val="Hyperlink"/>
              <w:i w:val="0"/>
              <w:iCs w:val="0"/>
            </w:rPr>
          </w:rPrChange>
        </w:rPr>
        <w:t>https://www.appstoreapps.com/app/subway/</w:t>
      </w:r>
      <w:r w:rsidR="00F23AA7" w:rsidRPr="00C42C21">
        <w:rPr>
          <w:rStyle w:val="Hyperlink"/>
          <w:i w:val="0"/>
          <w:iCs w:val="0"/>
          <w:sz w:val="20"/>
          <w:szCs w:val="20"/>
          <w:rPrChange w:id="37" w:author="Yurii Shchehliuk" w:date="2022-04-19T13:35:00Z">
            <w:rPr>
              <w:rStyle w:val="Hyperlink"/>
              <w:i w:val="0"/>
              <w:iCs w:val="0"/>
            </w:rPr>
          </w:rPrChange>
        </w:rPr>
        <w:fldChar w:fldCharType="end"/>
      </w:r>
      <w:r w:rsidR="006353F2" w:rsidRPr="00C42C21">
        <w:rPr>
          <w:sz w:val="20"/>
          <w:szCs w:val="20"/>
          <w:rPrChange w:id="38" w:author="Yurii Shchehliuk" w:date="2022-04-19T13:35:00Z">
            <w:rPr/>
          </w:rPrChange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864BC0F" w14:textId="03FE8A6A" w:rsidR="00182E1A" w:rsidRPr="00182E1A" w:rsidDel="00182E1A" w:rsidRDefault="00182E1A" w:rsidP="00182E1A">
      <w:pPr>
        <w:jc w:val="center"/>
        <w:rPr>
          <w:del w:id="39" w:author="Yurii Shchehliuk" w:date="2022-04-19T14:42:00Z"/>
          <w:rPrChange w:id="40" w:author="Yurii Shchehliuk" w:date="2022-04-19T14:41:00Z">
            <w:rPr>
              <w:del w:id="41" w:author="Yurii Shchehliuk" w:date="2022-04-19T14:42:00Z"/>
            </w:rPr>
          </w:rPrChange>
        </w:rPr>
        <w:pPrChange w:id="42" w:author="Yurii Shchehliuk" w:date="2022-04-19T14:42:00Z">
          <w:pPr>
            <w:pStyle w:val="Caption"/>
            <w:jc w:val="center"/>
          </w:pPr>
        </w:pPrChange>
      </w:pPr>
    </w:p>
    <w:p w14:paraId="1E4C9D52" w14:textId="0E612E88" w:rsidR="006E69E2" w:rsidDel="001605D3" w:rsidRDefault="005A2D72" w:rsidP="00861617">
      <w:pPr>
        <w:ind w:firstLine="360"/>
        <w:rPr>
          <w:moveFrom w:id="43" w:author="Yurii Shchehliuk" w:date="2022-04-19T14:53:00Z"/>
        </w:rPr>
      </w:pPr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ins w:id="44" w:author="Yurii Shchehliuk" w:date="2022-04-19T14:53:00Z">
        <w:r w:rsidR="001A3711">
          <w:t>. Problemy które</w:t>
        </w:r>
      </w:ins>
      <w:ins w:id="45" w:author="Yurii Shchehliuk" w:date="2022-04-19T14:54:00Z">
        <w:r w:rsidR="001A3711">
          <w:t xml:space="preserve"> rozwiązuje dana aplikacją to automatyzacja procesów biznesowych celem czego jest skrócenie czasu oczekiwania oraz zamówienia</w:t>
        </w:r>
      </w:ins>
      <w:r w:rsidR="004E2252" w:rsidRPr="00931C08">
        <w:t>.</w:t>
      </w:r>
      <w:ins w:id="46" w:author="Yurii Shchehliuk" w:date="2022-04-19T14:55:00Z">
        <w:r w:rsidR="001A3711">
          <w:t xml:space="preserve"> Oprócz tego,</w:t>
        </w:r>
      </w:ins>
      <w:del w:id="47" w:author="Yurii Shchehliuk" w:date="2022-04-19T14:55:00Z">
        <w:r w:rsidR="006E69E2" w:rsidDel="001A3711">
          <w:delText xml:space="preserve"> </w:delText>
        </w:r>
        <w:r w:rsidR="00531474" w:rsidDel="001A3711">
          <w:delText>R</w:delText>
        </w:r>
      </w:del>
      <w:ins w:id="48" w:author="Yurii Shchehliuk" w:date="2022-04-19T14:55:00Z">
        <w:r w:rsidR="001A3711">
          <w:t xml:space="preserve"> r</w:t>
        </w:r>
      </w:ins>
      <w:r w:rsidR="00531474">
        <w:t>obiąc wnioski z powyższych aplikacji, k</w:t>
      </w:r>
      <w:r w:rsidR="00247965">
        <w:t>orzystanie</w:t>
      </w:r>
      <w:r w:rsidRPr="00931C08">
        <w:t xml:space="preserve"> z 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 wspieraniu i rozwoju ze strony deweloperów.</w:t>
      </w:r>
      <w:r w:rsidR="006E69E2">
        <w:t xml:space="preserve"> </w:t>
      </w:r>
      <w:moveFromRangeStart w:id="49" w:author="Yurii Shchehliuk" w:date="2022-04-19T14:53:00Z" w:name="move101272409"/>
      <w:moveFrom w:id="50" w:author="Yurii Shchehliuk" w:date="2022-04-19T14:53:00Z">
        <w:r w:rsidR="006E69E2" w:rsidDel="001605D3">
          <w:t>Przed wyborem technologii do implementacji aplikacji warto zwrócić uwagę na docelow</w:t>
        </w:r>
        <w:r w:rsidR="00656B8E" w:rsidDel="001605D3">
          <w:t>e</w:t>
        </w:r>
        <w:r w:rsidR="006E69E2" w:rsidDel="001605D3">
          <w:t xml:space="preserve"> system</w:t>
        </w:r>
        <w:r w:rsidR="00656B8E" w:rsidDel="001605D3">
          <w:t>y</w:t>
        </w:r>
        <w:r w:rsidR="006E69E2" w:rsidDel="001605D3">
          <w:t xml:space="preserve"> operacyjn</w:t>
        </w:r>
        <w:r w:rsidR="00656B8E" w:rsidDel="001605D3">
          <w:t>e</w:t>
        </w:r>
        <w:r w:rsidR="006E69E2" w:rsidDel="001605D3">
          <w:t>.</w:t>
        </w:r>
      </w:moveFrom>
    </w:p>
    <w:moveFromRangeEnd w:id="49"/>
    <w:p w14:paraId="254A778F" w14:textId="7F1C4578" w:rsidR="00683383" w:rsidRPr="00931C08" w:rsidRDefault="00683383" w:rsidP="001605D3">
      <w:pPr>
        <w:pPrChange w:id="51" w:author="Yurii Shchehliuk" w:date="2022-04-19T14:53:00Z">
          <w:pPr>
            <w:pStyle w:val="ListParagraph"/>
            <w:numPr>
              <w:numId w:val="6"/>
            </w:numPr>
            <w:ind w:hanging="360"/>
          </w:pPr>
        </w:pPrChange>
      </w:pPr>
      <w:r w:rsidRPr="00931C08">
        <w:br w:type="page"/>
      </w:r>
    </w:p>
    <w:p w14:paraId="60B721FD" w14:textId="7C614855" w:rsidR="0047680B" w:rsidRDefault="00F566F2" w:rsidP="009F4AB4">
      <w:pPr>
        <w:pStyle w:val="Heading2"/>
        <w:ind w:left="180" w:hanging="180"/>
      </w:pPr>
      <w:bookmarkStart w:id="52" w:name="_Toc100158846"/>
      <w:ins w:id="53" w:author="Yurii Shchehliuk" w:date="2022-04-19T11:32:00Z">
        <w:r>
          <w:lastRenderedPageBreak/>
          <w:t xml:space="preserve"> </w:t>
        </w:r>
      </w:ins>
      <w:commentRangeStart w:id="54"/>
      <w:del w:id="55" w:author="Yurii Shchehliuk" w:date="2022-04-19T11:33:00Z">
        <w:r w:rsidR="00B073A8" w:rsidRPr="00931C08" w:rsidDel="00F566F2">
          <w:delText>Część teoretyczna</w:delText>
        </w:r>
        <w:bookmarkEnd w:id="52"/>
        <w:commentRangeEnd w:id="54"/>
        <w:r w:rsidR="007F0024" w:rsidDel="00F566F2">
          <w:rPr>
            <w:rStyle w:val="CommentReference"/>
            <w:rFonts w:eastAsiaTheme="minorEastAsia" w:cstheme="minorBidi"/>
            <w:b w:val="0"/>
            <w:color w:val="auto"/>
          </w:rPr>
          <w:commentReference w:id="54"/>
        </w:r>
      </w:del>
      <w:ins w:id="56" w:author="Yurii Shchehliuk" w:date="2022-04-19T11:33:00Z">
        <w:r>
          <w:t>Technologie informatyczne</w:t>
        </w:r>
      </w:ins>
    </w:p>
    <w:p w14:paraId="645AA5D5" w14:textId="1D91C82D" w:rsidR="001605D3" w:rsidDel="001605D3" w:rsidRDefault="001605D3" w:rsidP="001605D3">
      <w:pPr>
        <w:rPr>
          <w:del w:id="57" w:author="Yurii Shchehliuk" w:date="2022-04-19T14:53:00Z"/>
          <w:moveTo w:id="58" w:author="Yurii Shchehliuk" w:date="2022-04-19T14:53:00Z"/>
        </w:rPr>
        <w:pPrChange w:id="59" w:author="Yurii Shchehliuk" w:date="2022-04-19T14:53:00Z">
          <w:pPr>
            <w:ind w:firstLine="360"/>
          </w:pPr>
        </w:pPrChange>
      </w:pPr>
      <w:moveToRangeStart w:id="60" w:author="Yurii Shchehliuk" w:date="2022-04-19T14:53:00Z" w:name="move101272409"/>
      <w:moveTo w:id="61" w:author="Yurii Shchehliuk" w:date="2022-04-19T14:53:00Z">
        <w:r>
          <w:t>Przed wyborem technologii do implementacji aplikacji warto zwrócić uwagę na docelowe systemy operacyjne.</w:t>
        </w:r>
      </w:moveTo>
    </w:p>
    <w:moveToRangeEnd w:id="60"/>
    <w:p w14:paraId="4E6EDC8F" w14:textId="7CB93026" w:rsidR="00861617" w:rsidRPr="00931C08" w:rsidRDefault="001605D3" w:rsidP="00A269F0">
      <w:ins w:id="62" w:author="Yurii Shchehliuk" w:date="2022-04-19T14:53:00Z">
        <w:r>
          <w:t xml:space="preserve"> </w:t>
        </w:r>
      </w:ins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 xml:space="preserve">Windows oraz 16.7% iOS i inne.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a 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2AE65114" w:rsidR="005A1272" w:rsidRPr="00931C08" w:rsidRDefault="000E79ED" w:rsidP="005357A4">
      <w:pPr>
        <w:spacing w:before="240"/>
        <w:ind w:firstLine="360"/>
      </w:pPr>
      <w:r>
        <w:t xml:space="preserve">W następnym </w:t>
      </w:r>
      <w:ins w:id="63" w:author="Yurii Shchehliuk" w:date="2022-04-19T11:33:00Z">
        <w:r w:rsidR="009403C4">
          <w:t>pod</w:t>
        </w:r>
      </w:ins>
      <w:commentRangeStart w:id="64"/>
      <w:r>
        <w:t>r</w:t>
      </w:r>
      <w:commentRangeEnd w:id="64"/>
      <w:r w:rsidR="003C4C7F">
        <w:rPr>
          <w:rStyle w:val="CommentReference"/>
        </w:rPr>
        <w:commentReference w:id="64"/>
      </w:r>
      <w:r>
        <w:t>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40DF9B4C" w:rsidR="00FF1877" w:rsidRDefault="000810AF" w:rsidP="009F4AB4">
      <w:pPr>
        <w:pStyle w:val="Heading3"/>
        <w:ind w:left="360" w:hanging="360"/>
      </w:pPr>
      <w:bookmarkStart w:id="65" w:name="_Toc100158847"/>
      <w:ins w:id="66" w:author="Yurii Shchehliuk" w:date="2022-04-19T11:33:00Z">
        <w:r>
          <w:t xml:space="preserve"> </w:t>
        </w:r>
      </w:ins>
      <w:commentRangeStart w:id="67"/>
      <w:r w:rsidR="0014037C" w:rsidRPr="00931C08">
        <w:t>Porównywanie</w:t>
      </w:r>
      <w:commentRangeEnd w:id="67"/>
      <w:r w:rsidR="00A009F0">
        <w:rPr>
          <w:rStyle w:val="CommentReference"/>
          <w:rFonts w:eastAsiaTheme="minorEastAsia" w:cstheme="minorBidi"/>
          <w:b w:val="0"/>
          <w:color w:val="auto"/>
        </w:rPr>
        <w:commentReference w:id="67"/>
      </w:r>
      <w:r w:rsidR="0014037C" w:rsidRPr="00931C08">
        <w:t xml:space="preserve"> narzędzi i technologii mobiln</w:t>
      </w:r>
      <w:r w:rsidR="00377970" w:rsidRPr="00931C08">
        <w:t>ych</w:t>
      </w:r>
      <w:bookmarkEnd w:id="65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16DB5A8E" w:rsidR="00033725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</w:t>
      </w:r>
      <w:r w:rsidR="004A4432" w:rsidRPr="00931C08">
        <w:lastRenderedPageBreak/>
        <w:t>aparatu,</w:t>
      </w:r>
      <w:r w:rsidR="008D12A6" w:rsidRPr="00931C08">
        <w:t xml:space="preserve"> GPS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116C63CB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 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7A376D99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 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aplikacji mobilnych 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bookmarkStart w:id="68" w:name="_Toc100158848"/>
      <w:ins w:id="69" w:author="Yurii Shchehliuk" w:date="2022-04-19T11:33:00Z">
        <w:r>
          <w:t xml:space="preserve"> </w:t>
        </w:r>
      </w:ins>
      <w:r w:rsidR="00810953" w:rsidRPr="00931C08">
        <w:t xml:space="preserve">Platforma </w:t>
      </w:r>
      <w:proofErr w:type="spellStart"/>
      <w:r w:rsidR="00810953" w:rsidRPr="00931C08">
        <w:t>Xamarin</w:t>
      </w:r>
      <w:bookmarkEnd w:id="68"/>
      <w:proofErr w:type="spellEnd"/>
    </w:p>
    <w:p w14:paraId="73B42630" w14:textId="70F1731D" w:rsidR="001717BE" w:rsidRPr="00931C08" w:rsidRDefault="00FE4419" w:rsidP="009F4AB4">
      <w:pPr>
        <w:pStyle w:val="Heading4"/>
        <w:ind w:left="540" w:hanging="540"/>
      </w:pPr>
      <w:ins w:id="70" w:author="Yurii Shchehliuk" w:date="2022-04-19T11:33:00Z">
        <w:r>
          <w:t xml:space="preserve"> </w:t>
        </w:r>
      </w:ins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6D2CF7D8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Kompilator - </w:t>
      </w:r>
      <w:r w:rsidR="003941E9" w:rsidRPr="00931C08">
        <w:t xml:space="preserve">W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lastRenderedPageBreak/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ins w:id="71" w:author="Yurii Shchehliuk" w:date="2022-04-19T11:33:00Z">
        <w:r>
          <w:t xml:space="preserve"> </w:t>
        </w:r>
      </w:ins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4FA12098" w:rsidR="00F81E7D" w:rsidRPr="00C42C21" w:rsidRDefault="00072D35" w:rsidP="00231452">
      <w:pPr>
        <w:pStyle w:val="Caption"/>
        <w:jc w:val="center"/>
        <w:rPr>
          <w:i w:val="0"/>
          <w:iCs w:val="0"/>
          <w:sz w:val="20"/>
          <w:szCs w:val="20"/>
          <w:rPrChange w:id="72" w:author="Yurii Shchehliuk" w:date="2022-04-19T13:35:00Z">
            <w:rPr>
              <w:i w:val="0"/>
              <w:iCs w:val="0"/>
            </w:rPr>
          </w:rPrChange>
        </w:rPr>
      </w:pPr>
      <w:r w:rsidRPr="00C42C21">
        <w:rPr>
          <w:i w:val="0"/>
          <w:iCs w:val="0"/>
          <w:sz w:val="20"/>
          <w:szCs w:val="20"/>
          <w:rPrChange w:id="73" w:author="Yurii Shchehliuk" w:date="2022-04-19T13:35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74" w:author="Yurii Shchehliuk" w:date="2022-04-19T13:35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75" w:author="Yurii Shchehliuk" w:date="2022-04-19T13:35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76" w:author="Yurii Shchehliuk" w:date="2022-04-19T13:35:00Z">
            <w:rPr/>
          </w:rPrChange>
        </w:rPr>
        <w:fldChar w:fldCharType="separate"/>
      </w:r>
      <w:ins w:id="77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3</w:t>
        </w:r>
      </w:ins>
      <w:del w:id="78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79" w:author="Yurii Shchehliuk" w:date="2022-04-19T13:35:00Z">
              <w:rPr>
                <w:noProof/>
              </w:rPr>
            </w:rPrChange>
          </w:rPr>
          <w:delText>3</w:delText>
        </w:r>
      </w:del>
      <w:r w:rsidRPr="00C42C21">
        <w:rPr>
          <w:i w:val="0"/>
          <w:iCs w:val="0"/>
          <w:sz w:val="20"/>
          <w:szCs w:val="20"/>
          <w:rPrChange w:id="80" w:author="Yurii Shchehliuk" w:date="2022-04-19T13:35:00Z">
            <w:rPr/>
          </w:rPrChange>
        </w:rPr>
        <w:fldChar w:fldCharType="end"/>
      </w:r>
      <w:r w:rsidR="002770F1" w:rsidRPr="00C42C21">
        <w:rPr>
          <w:i w:val="0"/>
          <w:iCs w:val="0"/>
          <w:sz w:val="20"/>
          <w:szCs w:val="20"/>
          <w:rPrChange w:id="81" w:author="Yurii Shchehliuk" w:date="2022-04-19T13:35:00Z">
            <w:rPr>
              <w:i w:val="0"/>
              <w:iCs w:val="0"/>
            </w:rPr>
          </w:rPrChange>
        </w:rPr>
        <w:t xml:space="preserve"> Działanie aplikacji </w:t>
      </w:r>
      <w:proofErr w:type="spellStart"/>
      <w:r w:rsidR="002770F1" w:rsidRPr="00C42C21">
        <w:rPr>
          <w:i w:val="0"/>
          <w:iCs w:val="0"/>
          <w:sz w:val="20"/>
          <w:szCs w:val="20"/>
          <w:rPrChange w:id="82" w:author="Yurii Shchehliuk" w:date="2022-04-19T13:35:00Z">
            <w:rPr>
              <w:i w:val="0"/>
              <w:iCs w:val="0"/>
            </w:rPr>
          </w:rPrChange>
        </w:rPr>
        <w:t>krosplatformowe</w:t>
      </w:r>
      <w:r w:rsidR="00BE52EB" w:rsidRPr="00C42C21">
        <w:rPr>
          <w:i w:val="0"/>
          <w:iCs w:val="0"/>
          <w:sz w:val="20"/>
          <w:szCs w:val="20"/>
          <w:rPrChange w:id="83" w:author="Yurii Shchehliuk" w:date="2022-04-19T13:35:00Z">
            <w:rPr>
              <w:i w:val="0"/>
              <w:iCs w:val="0"/>
            </w:rPr>
          </w:rPrChange>
        </w:rPr>
        <w:t>j</w:t>
      </w:r>
      <w:proofErr w:type="spellEnd"/>
      <w:r w:rsidR="002770F1" w:rsidRPr="00C42C21">
        <w:rPr>
          <w:i w:val="0"/>
          <w:iCs w:val="0"/>
          <w:sz w:val="20"/>
          <w:szCs w:val="20"/>
          <w:rPrChange w:id="84" w:author="Yurii Shchehliuk" w:date="2022-04-19T13:35:00Z">
            <w:rPr>
              <w:i w:val="0"/>
              <w:iCs w:val="0"/>
            </w:rPr>
          </w:rPrChange>
        </w:rPr>
        <w:t xml:space="preserve"> na bazie .NET</w:t>
      </w:r>
      <w:r w:rsidR="002770F1" w:rsidRPr="00C42C21">
        <w:rPr>
          <w:i w:val="0"/>
          <w:iCs w:val="0"/>
          <w:sz w:val="20"/>
          <w:szCs w:val="20"/>
          <w:rPrChange w:id="85" w:author="Yurii Shchehliuk" w:date="2022-04-19T13:35:00Z">
            <w:rPr>
              <w:i w:val="0"/>
              <w:iCs w:val="0"/>
            </w:rPr>
          </w:rPrChange>
        </w:rPr>
        <w:br/>
        <w:t>Źródło</w:t>
      </w:r>
      <w:r w:rsidR="006353F2" w:rsidRPr="00C42C21">
        <w:rPr>
          <w:i w:val="0"/>
          <w:iCs w:val="0"/>
          <w:sz w:val="20"/>
          <w:szCs w:val="20"/>
          <w:rPrChange w:id="86" w:author="Yurii Shchehliuk" w:date="2022-04-19T13:35:00Z">
            <w:rPr>
              <w:i w:val="0"/>
              <w:iCs w:val="0"/>
            </w:rPr>
          </w:rPrChange>
        </w:rPr>
        <w:t xml:space="preserve">: </w:t>
      </w:r>
      <w:r w:rsidR="00F23AA7" w:rsidRPr="00C42C21">
        <w:rPr>
          <w:sz w:val="20"/>
          <w:szCs w:val="20"/>
          <w:rPrChange w:id="87" w:author="Yurii Shchehliuk" w:date="2022-04-19T13:35:00Z">
            <w:rPr/>
          </w:rPrChange>
        </w:rPr>
        <w:fldChar w:fldCharType="begin"/>
      </w:r>
      <w:r w:rsidR="00F23AA7" w:rsidRPr="00C42C21">
        <w:rPr>
          <w:sz w:val="20"/>
          <w:szCs w:val="20"/>
          <w:rPrChange w:id="88" w:author="Yurii Shchehliuk" w:date="2022-04-19T13:35:00Z">
            <w:rPr/>
          </w:rPrChange>
        </w:rPr>
        <w:instrText xml:space="preserve"> HYPERLINK "https://www.nexgendesign.com/xamarin</w:instrText>
      </w:r>
      <w:r w:rsidR="00F23AA7" w:rsidRPr="00C42C21">
        <w:rPr>
          <w:sz w:val="20"/>
          <w:szCs w:val="20"/>
          <w:rPrChange w:id="89" w:author="Yurii Shchehliuk" w:date="2022-04-19T13:35:00Z">
            <w:rPr/>
          </w:rPrChange>
        </w:rPr>
        <w:instrText xml:space="preserve">-troubles" </w:instrText>
      </w:r>
      <w:r w:rsidR="00F23AA7" w:rsidRPr="00C42C21">
        <w:rPr>
          <w:sz w:val="20"/>
          <w:szCs w:val="20"/>
          <w:rPrChange w:id="90" w:author="Yurii Shchehliuk" w:date="2022-04-19T13:35:00Z">
            <w:rPr/>
          </w:rPrChange>
        </w:rPr>
        <w:fldChar w:fldCharType="separate"/>
      </w:r>
      <w:r w:rsidR="002770F1" w:rsidRPr="00C42C21">
        <w:rPr>
          <w:rStyle w:val="Hyperlink"/>
          <w:i w:val="0"/>
          <w:iCs w:val="0"/>
          <w:sz w:val="20"/>
          <w:szCs w:val="20"/>
          <w:rPrChange w:id="91" w:author="Yurii Shchehliuk" w:date="2022-04-19T13:35:00Z">
            <w:rPr>
              <w:rStyle w:val="Hyperlink"/>
              <w:i w:val="0"/>
              <w:iCs w:val="0"/>
            </w:rPr>
          </w:rPrChange>
        </w:rPr>
        <w:t>https://www.nexgendesign.com/xamarin-troubles</w:t>
      </w:r>
      <w:r w:rsidR="00F23AA7" w:rsidRPr="00C42C21">
        <w:rPr>
          <w:rStyle w:val="Hyperlink"/>
          <w:i w:val="0"/>
          <w:iCs w:val="0"/>
          <w:sz w:val="20"/>
          <w:szCs w:val="20"/>
          <w:rPrChange w:id="92" w:author="Yurii Shchehliuk" w:date="2022-04-19T13:35:00Z">
            <w:rPr>
              <w:rStyle w:val="Hyperlink"/>
              <w:i w:val="0"/>
              <w:iCs w:val="0"/>
            </w:rPr>
          </w:rPrChange>
        </w:rPr>
        <w:fldChar w:fldCharType="end"/>
      </w:r>
      <w:r w:rsidR="006353F2" w:rsidRPr="00C42C21">
        <w:rPr>
          <w:sz w:val="20"/>
          <w:szCs w:val="20"/>
          <w:rPrChange w:id="93" w:author="Yurii Shchehliuk" w:date="2022-04-19T13:35:00Z">
            <w:rPr/>
          </w:rPrChange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lastRenderedPageBreak/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3C0229E5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 xml:space="preserve">wsparcie i </w:t>
      </w:r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3A2801B3" w:rsidR="00F873C9" w:rsidRPr="00931C08" w:rsidRDefault="00F873C9" w:rsidP="00E63E40">
      <w:r w:rsidRPr="00931C08"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del w:id="94" w:author="Yurii Shchehliuk" w:date="2022-04-19T13:32:00Z">
        <w:r w:rsidR="004A3BF7" w:rsidDel="00F23CE1">
          <w:delText>aplikacj</w:delText>
        </w:r>
        <w:commentRangeStart w:id="95"/>
        <w:r w:rsidR="004A3BF7" w:rsidDel="00F23CE1">
          <w:delText>e</w:delText>
        </w:r>
        <w:commentRangeEnd w:id="95"/>
        <w:r w:rsidR="003C4C7F" w:rsidDel="00F23CE1">
          <w:rPr>
            <w:rStyle w:val="CommentReference"/>
          </w:rPr>
          <w:commentReference w:id="95"/>
        </w:r>
        <w:r w:rsidR="0043642C" w:rsidDel="00F23CE1">
          <w:delText xml:space="preserve"> </w:delText>
        </w:r>
      </w:del>
      <w:ins w:id="96" w:author="Yurii Shchehliuk" w:date="2022-04-19T13:32:00Z">
        <w:r w:rsidR="00F23CE1">
          <w:t>aplikacj</w:t>
        </w:r>
        <w:r w:rsidR="00F23CE1">
          <w:t xml:space="preserve">i </w:t>
        </w:r>
      </w:ins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 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</w:t>
      </w:r>
      <w:r w:rsidRPr="00931C08">
        <w:lastRenderedPageBreak/>
        <w:t xml:space="preserve">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69D36113" w14:textId="2D7D7773" w:rsidR="00F873C9" w:rsidRPr="00931C08" w:rsidDel="00523423" w:rsidRDefault="00F873C9" w:rsidP="00E63E40">
      <w:pPr>
        <w:rPr>
          <w:del w:id="97" w:author="Yurii Shchehliuk" w:date="2022-04-19T14:39:00Z"/>
        </w:rPr>
      </w:pPr>
    </w:p>
    <w:p w14:paraId="2284BB15" w14:textId="3B577D01" w:rsidR="00216CA7" w:rsidRPr="00931C08" w:rsidRDefault="00FE4419" w:rsidP="009F4AB4">
      <w:pPr>
        <w:pStyle w:val="Heading4"/>
        <w:ind w:left="540" w:hanging="540"/>
      </w:pPr>
      <w:ins w:id="98" w:author="Yurii Shchehliuk" w:date="2022-04-19T11:33:00Z">
        <w:r>
          <w:t xml:space="preserve"> </w:t>
        </w:r>
      </w:ins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05C01EDD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1559614E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bookmarkStart w:id="99" w:name="_Toc100158849"/>
      <w:ins w:id="100" w:author="Yurii Shchehliuk" w:date="2022-04-19T11:34:00Z">
        <w:r>
          <w:t xml:space="preserve"> </w:t>
        </w:r>
      </w:ins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99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ins w:id="101" w:author="Yurii Shchehliuk" w:date="2022-04-19T11:34:00Z">
        <w:r>
          <w:t xml:space="preserve"> </w:t>
        </w:r>
      </w:ins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</w:t>
      </w:r>
      <w:r w:rsidRPr="00931C08">
        <w:lastRenderedPageBreak/>
        <w:t>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ins w:id="102" w:author="Yurii Shchehliuk" w:date="2022-04-19T11:34:00Z">
        <w:r>
          <w:t xml:space="preserve"> </w:t>
        </w:r>
      </w:ins>
      <w:commentRangeStart w:id="103"/>
      <w:proofErr w:type="spellStart"/>
      <w:r w:rsidR="0004362D" w:rsidRPr="00931C08">
        <w:t>gRPC</w:t>
      </w:r>
      <w:commentRangeEnd w:id="103"/>
      <w:proofErr w:type="spellEnd"/>
      <w:r w:rsidR="003C4C7F">
        <w:rPr>
          <w:rStyle w:val="CommentReference"/>
          <w:rFonts w:eastAsiaTheme="minorEastAsia" w:cstheme="minorBidi"/>
          <w:b w:val="0"/>
          <w:iCs w:val="0"/>
          <w:color w:val="auto"/>
        </w:rPr>
        <w:commentReference w:id="103"/>
      </w:r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ins w:id="104" w:author="Yurii Shchehliuk" w:date="2022-04-19T11:34:00Z">
        <w:r>
          <w:lastRenderedPageBreak/>
          <w:t xml:space="preserve"> </w:t>
        </w:r>
      </w:ins>
      <w:proofErr w:type="spellStart"/>
      <w:r w:rsidR="0004362D" w:rsidRPr="00931C08">
        <w:t>GraphQL</w:t>
      </w:r>
      <w:proofErr w:type="spellEnd"/>
    </w:p>
    <w:p w14:paraId="42FB4283" w14:textId="3A6D3BBF" w:rsidR="000466DC" w:rsidRPr="00931C08" w:rsidRDefault="000466DC" w:rsidP="00E63E40"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ins w:id="105" w:author="Yurii Shchehliuk" w:date="2022-04-19T11:34:00Z">
        <w:r>
          <w:t xml:space="preserve"> </w:t>
        </w:r>
      </w:ins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lastRenderedPageBreak/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bookmarkStart w:id="106" w:name="_Toc100158850"/>
      <w:ins w:id="107" w:author="Yurii Shchehliuk" w:date="2022-04-19T11:34:00Z">
        <w:r>
          <w:t xml:space="preserve"> </w:t>
        </w:r>
      </w:ins>
      <w:r w:rsidR="00B07703" w:rsidRPr="00931C08">
        <w:t>JWT</w:t>
      </w:r>
      <w:bookmarkEnd w:id="106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bookmarkStart w:id="108" w:name="_Toc100158851"/>
      <w:ins w:id="109" w:author="Yurii Shchehliuk" w:date="2022-04-19T11:34:00Z">
        <w:r>
          <w:t xml:space="preserve"> </w:t>
        </w:r>
      </w:ins>
      <w:proofErr w:type="spellStart"/>
      <w:r w:rsidR="00ED652F" w:rsidRPr="00931C08">
        <w:t>Postman</w:t>
      </w:r>
      <w:bookmarkEnd w:id="108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73992827" w:rsidR="00834692" w:rsidRPr="00C42C21" w:rsidRDefault="00EE4409">
      <w:pPr>
        <w:pStyle w:val="Caption"/>
        <w:jc w:val="center"/>
        <w:rPr>
          <w:i w:val="0"/>
          <w:iCs w:val="0"/>
          <w:sz w:val="20"/>
          <w:szCs w:val="20"/>
          <w:rPrChange w:id="110" w:author="Yurii Shchehliuk" w:date="2022-04-19T13:35:00Z">
            <w:rPr>
              <w:i w:val="0"/>
              <w:iCs w:val="0"/>
            </w:rPr>
          </w:rPrChange>
        </w:rPr>
      </w:pPr>
      <w:r w:rsidRPr="00C42C21">
        <w:rPr>
          <w:i w:val="0"/>
          <w:iCs w:val="0"/>
          <w:sz w:val="20"/>
          <w:szCs w:val="20"/>
          <w:rPrChange w:id="111" w:author="Yurii Shchehliuk" w:date="2022-04-19T13:35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112" w:author="Yurii Shchehliuk" w:date="2022-04-19T13:35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113" w:author="Yurii Shchehliuk" w:date="2022-04-19T13:35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114" w:author="Yurii Shchehliuk" w:date="2022-04-19T13:35:00Z">
            <w:rPr/>
          </w:rPrChange>
        </w:rPr>
        <w:fldChar w:fldCharType="separate"/>
      </w:r>
      <w:ins w:id="115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4</w:t>
        </w:r>
      </w:ins>
      <w:del w:id="116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117" w:author="Yurii Shchehliuk" w:date="2022-04-19T13:35:00Z">
              <w:rPr>
                <w:noProof/>
              </w:rPr>
            </w:rPrChange>
          </w:rPr>
          <w:delText>4</w:delText>
        </w:r>
      </w:del>
      <w:r w:rsidRPr="00C42C21">
        <w:rPr>
          <w:i w:val="0"/>
          <w:iCs w:val="0"/>
          <w:sz w:val="20"/>
          <w:szCs w:val="20"/>
          <w:rPrChange w:id="118" w:author="Yurii Shchehliuk" w:date="2022-04-19T13:35:00Z">
            <w:rPr/>
          </w:rPrChange>
        </w:rPr>
        <w:fldChar w:fldCharType="end"/>
      </w:r>
      <w:r w:rsidRPr="00C42C21">
        <w:rPr>
          <w:i w:val="0"/>
          <w:iCs w:val="0"/>
          <w:sz w:val="20"/>
          <w:szCs w:val="20"/>
          <w:rPrChange w:id="119" w:author="Yurii Shchehliuk" w:date="2022-04-19T13:35:00Z">
            <w:rPr>
              <w:i w:val="0"/>
              <w:iCs w:val="0"/>
            </w:rPr>
          </w:rPrChange>
        </w:rPr>
        <w:t xml:space="preserve"> </w:t>
      </w:r>
      <w:r w:rsidR="0043642C" w:rsidRPr="00C42C21">
        <w:rPr>
          <w:i w:val="0"/>
          <w:iCs w:val="0"/>
          <w:sz w:val="20"/>
          <w:szCs w:val="20"/>
          <w:rPrChange w:id="120" w:author="Yurii Shchehliuk" w:date="2022-04-19T13:35:00Z">
            <w:rPr>
              <w:i w:val="0"/>
              <w:iCs w:val="0"/>
            </w:rPr>
          </w:rPrChange>
        </w:rPr>
        <w:t>Testowanie poprawności działania API</w:t>
      </w:r>
      <w:r w:rsidR="0043642C" w:rsidRPr="00C42C21">
        <w:rPr>
          <w:i w:val="0"/>
          <w:iCs w:val="0"/>
          <w:sz w:val="20"/>
          <w:szCs w:val="20"/>
          <w:rPrChange w:id="121" w:author="Yurii Shchehliuk" w:date="2022-04-19T13:35:00Z">
            <w:rPr>
              <w:i w:val="0"/>
              <w:iCs w:val="0"/>
            </w:rPr>
          </w:rPrChange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bookmarkStart w:id="122" w:name="_Toc100158852"/>
      <w:ins w:id="123" w:author="Yurii Shchehliuk" w:date="2022-04-19T11:34:00Z">
        <w:r>
          <w:t xml:space="preserve"> </w:t>
        </w:r>
      </w:ins>
      <w:r w:rsidR="00B07703" w:rsidRPr="00931C08">
        <w:t>MSSQL Server</w:t>
      </w:r>
      <w:bookmarkEnd w:id="122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>
      <w:pPr>
        <w:keepNext/>
        <w:spacing w:before="240"/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047B6B13" w:rsidR="00450FEB" w:rsidRPr="00C42C21" w:rsidRDefault="00EE4409">
      <w:pPr>
        <w:pStyle w:val="Caption"/>
        <w:jc w:val="center"/>
        <w:rPr>
          <w:i w:val="0"/>
          <w:iCs w:val="0"/>
          <w:sz w:val="20"/>
          <w:szCs w:val="20"/>
          <w:rPrChange w:id="124" w:author="Yurii Shchehliuk" w:date="2022-04-19T13:35:00Z">
            <w:rPr>
              <w:i w:val="0"/>
              <w:iCs w:val="0"/>
            </w:rPr>
          </w:rPrChange>
        </w:rPr>
      </w:pPr>
      <w:r w:rsidRPr="00C42C21">
        <w:rPr>
          <w:i w:val="0"/>
          <w:iCs w:val="0"/>
          <w:sz w:val="20"/>
          <w:szCs w:val="20"/>
          <w:rPrChange w:id="125" w:author="Yurii Shchehliuk" w:date="2022-04-19T13:35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126" w:author="Yurii Shchehliuk" w:date="2022-04-19T13:35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127" w:author="Yurii Shchehliuk" w:date="2022-04-19T13:35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128" w:author="Yurii Shchehliuk" w:date="2022-04-19T13:35:00Z">
            <w:rPr/>
          </w:rPrChange>
        </w:rPr>
        <w:fldChar w:fldCharType="separate"/>
      </w:r>
      <w:ins w:id="129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5</w:t>
        </w:r>
      </w:ins>
      <w:del w:id="130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131" w:author="Yurii Shchehliuk" w:date="2022-04-19T13:35:00Z">
              <w:rPr>
                <w:noProof/>
              </w:rPr>
            </w:rPrChange>
          </w:rPr>
          <w:delText>5</w:delText>
        </w:r>
      </w:del>
      <w:r w:rsidRPr="00C42C21">
        <w:rPr>
          <w:i w:val="0"/>
          <w:iCs w:val="0"/>
          <w:sz w:val="20"/>
          <w:szCs w:val="20"/>
          <w:rPrChange w:id="132" w:author="Yurii Shchehliuk" w:date="2022-04-19T13:35:00Z">
            <w:rPr/>
          </w:rPrChange>
        </w:rPr>
        <w:fldChar w:fldCharType="end"/>
      </w:r>
      <w:r w:rsidR="005E7A67" w:rsidRPr="00C42C21">
        <w:rPr>
          <w:i w:val="0"/>
          <w:iCs w:val="0"/>
          <w:sz w:val="20"/>
          <w:szCs w:val="20"/>
          <w:rPrChange w:id="133" w:author="Yurii Shchehliuk" w:date="2022-04-19T13:35:00Z">
            <w:rPr>
              <w:i w:val="0"/>
              <w:iCs w:val="0"/>
            </w:rPr>
          </w:rPrChange>
        </w:rPr>
        <w:t xml:space="preserve"> </w:t>
      </w:r>
      <w:r w:rsidR="00450FEB" w:rsidRPr="00C42C21">
        <w:rPr>
          <w:i w:val="0"/>
          <w:iCs w:val="0"/>
          <w:sz w:val="20"/>
          <w:szCs w:val="20"/>
          <w:rPrChange w:id="134" w:author="Yurii Shchehliuk" w:date="2022-04-19T13:35:00Z">
            <w:rPr>
              <w:i w:val="0"/>
              <w:iCs w:val="0"/>
            </w:rPr>
          </w:rPrChange>
        </w:rPr>
        <w:t>Ranking najpopularniejszych baz danych</w:t>
      </w:r>
      <w:r w:rsidR="00450FEB" w:rsidRPr="00C42C21">
        <w:rPr>
          <w:i w:val="0"/>
          <w:iCs w:val="0"/>
          <w:sz w:val="20"/>
          <w:szCs w:val="20"/>
          <w:rPrChange w:id="135" w:author="Yurii Shchehliuk" w:date="2022-04-19T13:35:00Z">
            <w:rPr>
              <w:i w:val="0"/>
              <w:iCs w:val="0"/>
            </w:rPr>
          </w:rPrChange>
        </w:rPr>
        <w:br/>
        <w:t xml:space="preserve">Źródło: W </w:t>
      </w:r>
      <w:r w:rsidR="00F23AA7" w:rsidRPr="00C42C21">
        <w:rPr>
          <w:sz w:val="20"/>
          <w:szCs w:val="20"/>
          <w:rPrChange w:id="136" w:author="Yurii Shchehliuk" w:date="2022-04-19T13:35:00Z">
            <w:rPr/>
          </w:rPrChange>
        </w:rPr>
        <w:fldChar w:fldCharType="begin"/>
      </w:r>
      <w:r w:rsidR="00F23AA7" w:rsidRPr="00C42C21">
        <w:rPr>
          <w:sz w:val="20"/>
          <w:szCs w:val="20"/>
          <w:rPrChange w:id="137" w:author="Yurii Shchehliuk" w:date="2022-04-19T13:35:00Z">
            <w:rPr/>
          </w:rPrChange>
        </w:rPr>
        <w:instrText xml:space="preserve"> HYPERLINK </w:instrText>
      </w:r>
      <w:r w:rsidR="00F23AA7" w:rsidRPr="00C42C21">
        <w:rPr>
          <w:sz w:val="20"/>
          <w:szCs w:val="20"/>
          <w:rPrChange w:id="138" w:author="Yurii Shchehliuk" w:date="2022-04-19T13:35:00Z">
            <w:rPr/>
          </w:rPrChange>
        </w:rPr>
        <w:fldChar w:fldCharType="separate"/>
      </w:r>
      <w:r w:rsidR="00450FEB" w:rsidRPr="00C42C21">
        <w:rPr>
          <w:rStyle w:val="Hyperlink"/>
          <w:i w:val="0"/>
          <w:iCs w:val="0"/>
          <w:sz w:val="20"/>
          <w:szCs w:val="20"/>
          <w:rPrChange w:id="139" w:author="Yurii Shchehliuk" w:date="2022-04-19T13:35:00Z">
            <w:rPr>
              <w:rStyle w:val="Hyperlink"/>
              <w:i w:val="0"/>
              <w:iCs w:val="0"/>
            </w:rPr>
          </w:rPrChange>
        </w:rPr>
        <w:t>https://db-e ngines.com/en/ranking</w:t>
      </w:r>
      <w:r w:rsidR="00F23AA7" w:rsidRPr="00C42C21">
        <w:rPr>
          <w:rStyle w:val="Hyperlink"/>
          <w:i w:val="0"/>
          <w:iCs w:val="0"/>
          <w:sz w:val="20"/>
          <w:szCs w:val="20"/>
          <w:rPrChange w:id="140" w:author="Yurii Shchehliuk" w:date="2022-04-19T13:35:00Z">
            <w:rPr>
              <w:rStyle w:val="Hyperlink"/>
              <w:i w:val="0"/>
              <w:iCs w:val="0"/>
            </w:rPr>
          </w:rPrChange>
        </w:rPr>
        <w:fldChar w:fldCharType="end"/>
      </w:r>
      <w:r w:rsidR="00450FEB" w:rsidRPr="00C42C21">
        <w:rPr>
          <w:i w:val="0"/>
          <w:iCs w:val="0"/>
          <w:sz w:val="20"/>
          <w:szCs w:val="20"/>
          <w:rPrChange w:id="141" w:author="Yurii Shchehliuk" w:date="2022-04-19T13:35:00Z">
            <w:rPr>
              <w:i w:val="0"/>
              <w:iCs w:val="0"/>
            </w:rPr>
          </w:rPrChange>
        </w:rPr>
        <w:t xml:space="preserve">, z dnia </w:t>
      </w:r>
      <w:r w:rsidR="009E246A" w:rsidRPr="00C42C21">
        <w:rPr>
          <w:i w:val="0"/>
          <w:iCs w:val="0"/>
          <w:sz w:val="20"/>
          <w:szCs w:val="20"/>
          <w:rPrChange w:id="142" w:author="Yurii Shchehliuk" w:date="2022-04-19T13:35:00Z">
            <w:rPr>
              <w:i w:val="0"/>
              <w:iCs w:val="0"/>
            </w:rPr>
          </w:rPrChange>
        </w:rPr>
        <w:t>25</w:t>
      </w:r>
      <w:r w:rsidR="00450FEB" w:rsidRPr="00C42C21">
        <w:rPr>
          <w:i w:val="0"/>
          <w:iCs w:val="0"/>
          <w:sz w:val="20"/>
          <w:szCs w:val="20"/>
          <w:rPrChange w:id="143" w:author="Yurii Shchehliuk" w:date="2022-04-19T13:35:00Z">
            <w:rPr>
              <w:i w:val="0"/>
              <w:iCs w:val="0"/>
            </w:rPr>
          </w:rPrChange>
        </w:rPr>
        <w:t>.0</w:t>
      </w:r>
      <w:r w:rsidR="009E246A" w:rsidRPr="00C42C21">
        <w:rPr>
          <w:i w:val="0"/>
          <w:iCs w:val="0"/>
          <w:sz w:val="20"/>
          <w:szCs w:val="20"/>
          <w:rPrChange w:id="144" w:author="Yurii Shchehliuk" w:date="2022-04-19T13:35:00Z">
            <w:rPr>
              <w:i w:val="0"/>
              <w:iCs w:val="0"/>
            </w:rPr>
          </w:rPrChange>
        </w:rPr>
        <w:t>1</w:t>
      </w:r>
      <w:r w:rsidR="00450FEB" w:rsidRPr="00C42C21">
        <w:rPr>
          <w:i w:val="0"/>
          <w:iCs w:val="0"/>
          <w:sz w:val="20"/>
          <w:szCs w:val="20"/>
          <w:rPrChange w:id="145" w:author="Yurii Shchehliuk" w:date="2022-04-19T13:35:00Z">
            <w:rPr>
              <w:i w:val="0"/>
              <w:iCs w:val="0"/>
            </w:rPr>
          </w:rPrChange>
        </w:rPr>
        <w:t>.202</w:t>
      </w:r>
      <w:r w:rsidR="009E246A" w:rsidRPr="00C42C21">
        <w:rPr>
          <w:i w:val="0"/>
          <w:iCs w:val="0"/>
          <w:sz w:val="20"/>
          <w:szCs w:val="20"/>
          <w:rPrChange w:id="146" w:author="Yurii Shchehliuk" w:date="2022-04-19T13:35:00Z">
            <w:rPr>
              <w:i w:val="0"/>
              <w:iCs w:val="0"/>
            </w:rPr>
          </w:rPrChange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bookmarkStart w:id="147" w:name="_Toc100158853"/>
      <w:ins w:id="148" w:author="Yurii Shchehliuk" w:date="2022-04-19T11:34:00Z">
        <w:r>
          <w:t xml:space="preserve"> </w:t>
        </w:r>
      </w:ins>
      <w:r w:rsidR="00A1460A" w:rsidRPr="00931C08">
        <w:t>C#</w:t>
      </w:r>
      <w:bookmarkEnd w:id="147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080A7C31" w:rsidR="002D5C76" w:rsidRPr="00931C08" w:rsidRDefault="0049503C" w:rsidP="0001494B">
      <w:pPr>
        <w:ind w:firstLine="360"/>
        <w:pPrChange w:id="149" w:author="Yurii Shchehliuk" w:date="2022-04-19T13:33:00Z">
          <w:pPr/>
        </w:pPrChange>
      </w:pPr>
      <w:commentRangeStart w:id="150"/>
      <w:r w:rsidRPr="00931C08">
        <w:t>Środowisk</w:t>
      </w:r>
      <w:commentRangeEnd w:id="150"/>
      <w:r w:rsidR="007F0024">
        <w:rPr>
          <w:rStyle w:val="CommentReference"/>
        </w:rPr>
        <w:commentReference w:id="150"/>
      </w:r>
      <w:r w:rsidRPr="00931C08">
        <w:t xml:space="preserve">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commentRangeStart w:id="151"/>
      <w:r w:rsidR="00D624AA" w:rsidRPr="00931C08">
        <w:t xml:space="preserve">korzystne </w:t>
      </w:r>
      <w:del w:id="152" w:author="Yurii Shchehliuk" w:date="2022-04-19T13:33:00Z">
        <w:r w:rsidR="00D624AA" w:rsidRPr="00931C08" w:rsidDel="0001494B">
          <w:delText xml:space="preserve">feauture </w:delText>
        </w:r>
      </w:del>
      <w:ins w:id="153" w:author="Yurii Shchehliuk" w:date="2022-04-19T13:33:00Z">
        <w:r w:rsidR="0001494B">
          <w:t>funkcje</w:t>
        </w:r>
        <w:r w:rsidR="0001494B" w:rsidRPr="00931C08">
          <w:t xml:space="preserve"> </w:t>
        </w:r>
      </w:ins>
      <w:r w:rsidR="00D624AA" w:rsidRPr="00931C08">
        <w:t>cukru syntaktycznego</w:t>
      </w:r>
      <w:commentRangeEnd w:id="151"/>
      <w:r w:rsidR="007F0024">
        <w:rPr>
          <w:rStyle w:val="CommentReference"/>
        </w:rPr>
        <w:commentReference w:id="151"/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63EDC1A2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 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bookmarkStart w:id="154" w:name="_Toc100158854"/>
      <w:r>
        <w:t xml:space="preserve"> </w:t>
      </w:r>
      <w:r w:rsidR="00A1460A" w:rsidRPr="00931C08">
        <w:t xml:space="preserve">.NET </w:t>
      </w:r>
      <w:proofErr w:type="spellStart"/>
      <w:r w:rsidR="00A1460A" w:rsidRPr="00931C08">
        <w:t>Core</w:t>
      </w:r>
      <w:bookmarkEnd w:id="154"/>
      <w:proofErr w:type="spellEnd"/>
    </w:p>
    <w:p w14:paraId="5E60D85E" w14:textId="0ACD0B7A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ins w:id="155" w:author="Yurii Shchehliuk" w:date="2022-04-19T13:34:00Z">
        <w:r w:rsidR="006D728E">
          <w:t xml:space="preserve"> </w:t>
        </w:r>
        <w:r w:rsidR="006D728E">
          <w:t xml:space="preserve">produktem </w:t>
        </w:r>
        <w:commentRangeStart w:id="156"/>
        <w:commentRangeEnd w:id="156"/>
        <w:r w:rsidR="006D728E">
          <w:rPr>
            <w:rStyle w:val="CommentReference"/>
          </w:rPr>
          <w:commentReference w:id="156"/>
        </w:r>
      </w:ins>
      <w:r w:rsidR="00BE4CE8" w:rsidRPr="00931C08">
        <w:t xml:space="preserve"> </w:t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</w:t>
      </w:r>
      <w:del w:id="157" w:author="Yurii Shchehliuk" w:date="2022-04-19T13:34:00Z">
        <w:r w:rsidR="003E6DA4" w:rsidDel="006D728E">
          <w:delText xml:space="preserve">produktem </w:delText>
        </w:r>
      </w:del>
      <w:r w:rsidRPr="00931C08">
        <w:t>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 końcową 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perspektywiczną.</w:t>
      </w:r>
    </w:p>
    <w:p w14:paraId="62221662" w14:textId="77777777" w:rsidR="004848A9" w:rsidRPr="00E22024" w:rsidRDefault="007B3501">
      <w:pPr>
        <w:keepNext/>
        <w:spacing w:before="240"/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47C89A0B" w:rsidR="007B3501" w:rsidRPr="00C42C21" w:rsidRDefault="004848A9">
      <w:pPr>
        <w:pStyle w:val="Caption"/>
        <w:jc w:val="center"/>
        <w:rPr>
          <w:i w:val="0"/>
          <w:iCs w:val="0"/>
          <w:sz w:val="20"/>
          <w:szCs w:val="20"/>
          <w:rPrChange w:id="158" w:author="Yurii Shchehliuk" w:date="2022-04-19T13:36:00Z">
            <w:rPr>
              <w:i w:val="0"/>
              <w:iCs w:val="0"/>
            </w:rPr>
          </w:rPrChange>
        </w:rPr>
      </w:pPr>
      <w:r w:rsidRPr="00C42C21">
        <w:rPr>
          <w:i w:val="0"/>
          <w:iCs w:val="0"/>
          <w:sz w:val="20"/>
          <w:szCs w:val="20"/>
          <w:rPrChange w:id="159" w:author="Yurii Shchehliuk" w:date="2022-04-19T13:36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160" w:author="Yurii Shchehliuk" w:date="2022-04-19T13:36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161" w:author="Yurii Shchehliuk" w:date="2022-04-19T13:36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162" w:author="Yurii Shchehliuk" w:date="2022-04-19T13:36:00Z">
            <w:rPr/>
          </w:rPrChange>
        </w:rPr>
        <w:fldChar w:fldCharType="separate"/>
      </w:r>
      <w:ins w:id="163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6</w:t>
        </w:r>
      </w:ins>
      <w:del w:id="164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165" w:author="Yurii Shchehliuk" w:date="2022-04-19T13:36:00Z">
              <w:rPr>
                <w:noProof/>
              </w:rPr>
            </w:rPrChange>
          </w:rPr>
          <w:delText>6</w:delText>
        </w:r>
      </w:del>
      <w:r w:rsidRPr="00C42C21">
        <w:rPr>
          <w:i w:val="0"/>
          <w:iCs w:val="0"/>
          <w:sz w:val="20"/>
          <w:szCs w:val="20"/>
          <w:rPrChange w:id="166" w:author="Yurii Shchehliuk" w:date="2022-04-19T13:36:00Z">
            <w:rPr/>
          </w:rPrChange>
        </w:rPr>
        <w:fldChar w:fldCharType="end"/>
      </w:r>
      <w:r w:rsidR="007B3501" w:rsidRPr="00C42C21">
        <w:rPr>
          <w:i w:val="0"/>
          <w:iCs w:val="0"/>
          <w:sz w:val="20"/>
          <w:szCs w:val="20"/>
          <w:rPrChange w:id="167" w:author="Yurii Shchehliuk" w:date="2022-04-19T13:36:00Z">
            <w:rPr>
              <w:i w:val="0"/>
              <w:iCs w:val="0"/>
            </w:rPr>
          </w:rPrChange>
        </w:rPr>
        <w:t xml:space="preserve"> Ekosystem .NET</w:t>
      </w:r>
      <w:r w:rsidR="007B3501" w:rsidRPr="00C42C21">
        <w:rPr>
          <w:i w:val="0"/>
          <w:iCs w:val="0"/>
          <w:sz w:val="20"/>
          <w:szCs w:val="20"/>
          <w:rPrChange w:id="168" w:author="Yurii Shchehliuk" w:date="2022-04-19T13:36:00Z">
            <w:rPr>
              <w:i w:val="0"/>
              <w:iCs w:val="0"/>
            </w:rPr>
          </w:rPrChange>
        </w:rPr>
        <w:br/>
        <w:t>Źródło</w:t>
      </w:r>
      <w:r w:rsidR="007B3501" w:rsidRPr="00C42C21">
        <w:rPr>
          <w:sz w:val="20"/>
          <w:szCs w:val="20"/>
          <w:rPrChange w:id="169" w:author="Yurii Shchehliuk" w:date="2022-04-19T13:36:00Z">
            <w:rPr/>
          </w:rPrChange>
        </w:rPr>
        <w:t xml:space="preserve"> </w:t>
      </w:r>
      <w:r w:rsidR="00F23AA7" w:rsidRPr="00C42C21">
        <w:rPr>
          <w:sz w:val="20"/>
          <w:szCs w:val="20"/>
          <w:rPrChange w:id="170" w:author="Yurii Shchehliuk" w:date="2022-04-19T13:36:00Z">
            <w:rPr/>
          </w:rPrChange>
        </w:rPr>
        <w:fldChar w:fldCharType="begin"/>
      </w:r>
      <w:r w:rsidR="00F23AA7" w:rsidRPr="00C42C21">
        <w:rPr>
          <w:sz w:val="20"/>
          <w:szCs w:val="20"/>
          <w:rPrChange w:id="171" w:author="Yurii Shchehliuk" w:date="2022-04-19T13:36:00Z">
            <w:rPr/>
          </w:rPrChange>
        </w:rPr>
        <w:instrText xml:space="preserve"> HYPERLINK "https://stackify.com/net-ecosystem-demystified/" </w:instrText>
      </w:r>
      <w:r w:rsidR="00F23AA7" w:rsidRPr="00C42C21">
        <w:rPr>
          <w:sz w:val="20"/>
          <w:szCs w:val="20"/>
          <w:rPrChange w:id="172" w:author="Yurii Shchehliuk" w:date="2022-04-19T13:36:00Z">
            <w:rPr/>
          </w:rPrChange>
        </w:rPr>
        <w:fldChar w:fldCharType="separate"/>
      </w:r>
      <w:r w:rsidR="007B3501" w:rsidRPr="00C42C21">
        <w:rPr>
          <w:rStyle w:val="Hyperlink"/>
          <w:i w:val="0"/>
          <w:iCs w:val="0"/>
          <w:sz w:val="20"/>
          <w:szCs w:val="20"/>
          <w:rPrChange w:id="173" w:author="Yurii Shchehliuk" w:date="2022-04-19T13:36:00Z">
            <w:rPr>
              <w:rStyle w:val="Hyperlink"/>
              <w:i w:val="0"/>
              <w:iCs w:val="0"/>
            </w:rPr>
          </w:rPrChange>
        </w:rPr>
        <w:t>https://stackify.com/net-ecosystem-demystified/</w:t>
      </w:r>
      <w:r w:rsidR="00F23AA7" w:rsidRPr="00C42C21">
        <w:rPr>
          <w:rStyle w:val="Hyperlink"/>
          <w:i w:val="0"/>
          <w:iCs w:val="0"/>
          <w:sz w:val="20"/>
          <w:szCs w:val="20"/>
          <w:rPrChange w:id="174" w:author="Yurii Shchehliuk" w:date="2022-04-19T13:36:00Z">
            <w:rPr>
              <w:rStyle w:val="Hyperlink"/>
              <w:i w:val="0"/>
              <w:iCs w:val="0"/>
            </w:rPr>
          </w:rPrChange>
        </w:rPr>
        <w:fldChar w:fldCharType="end"/>
      </w:r>
    </w:p>
    <w:p w14:paraId="0E367532" w14:textId="139E883D" w:rsidR="00E74A51" w:rsidRPr="00931C08" w:rsidRDefault="00E74A51">
      <w:pPr>
        <w:pStyle w:val="Heading3"/>
        <w:ind w:left="450" w:hanging="450"/>
        <w:pPrChange w:id="175" w:author="Yurii Shchehliuk" w:date="2022-04-19T11:35:00Z">
          <w:pPr>
            <w:pStyle w:val="Heading3"/>
            <w:ind w:left="720"/>
          </w:pPr>
        </w:pPrChange>
      </w:pPr>
      <w:bookmarkStart w:id="176" w:name="_Toc100158855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176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>
      <w:pPr>
        <w:pStyle w:val="Heading3"/>
        <w:ind w:left="540" w:hanging="540"/>
        <w:pPrChange w:id="177" w:author="Yurii Shchehliuk" w:date="2022-04-19T11:35:00Z">
          <w:pPr>
            <w:pStyle w:val="Heading3"/>
            <w:ind w:left="720"/>
          </w:pPr>
        </w:pPrChange>
      </w:pPr>
      <w:bookmarkStart w:id="178" w:name="_Toc100158856"/>
      <w:r w:rsidRPr="00931C08">
        <w:t>Angular</w:t>
      </w:r>
      <w:bookmarkEnd w:id="178"/>
    </w:p>
    <w:p w14:paraId="479C2213" w14:textId="1E39A43C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4C784D">
        <w:t xml:space="preserve"> oraz </w:t>
      </w:r>
      <w:proofErr w:type="spellStart"/>
      <w:r w:rsidR="004C784D">
        <w:t>ngx-bootstrap</w:t>
      </w:r>
      <w:proofErr w:type="spellEnd"/>
      <w:r w:rsidR="004C784D">
        <w:t>.</w:t>
      </w:r>
    </w:p>
    <w:p w14:paraId="4BD41608" w14:textId="77777777" w:rsidR="001377A6" w:rsidRPr="00931C08" w:rsidRDefault="001377A6">
      <w:pPr>
        <w:pStyle w:val="Heading3"/>
        <w:ind w:left="540" w:hanging="540"/>
        <w:pPrChange w:id="179" w:author="Yurii Shchehliuk" w:date="2022-04-19T11:35:00Z">
          <w:pPr>
            <w:pStyle w:val="Heading3"/>
            <w:ind w:left="720"/>
          </w:pPr>
        </w:pPrChange>
      </w:pPr>
      <w:bookmarkStart w:id="180" w:name="_Toc100158857"/>
      <w:r w:rsidRPr="00931C08">
        <w:t>Wzorce architektoniczne</w:t>
      </w:r>
      <w:bookmarkEnd w:id="180"/>
    </w:p>
    <w:p w14:paraId="6C04971D" w14:textId="0FCAD4A3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105F534F" w:rsidR="003A53F8" w:rsidRPr="00C42C21" w:rsidRDefault="00CD1162">
      <w:pPr>
        <w:pStyle w:val="Caption"/>
        <w:jc w:val="center"/>
        <w:rPr>
          <w:i w:val="0"/>
          <w:iCs w:val="0"/>
          <w:sz w:val="20"/>
          <w:szCs w:val="20"/>
          <w:rPrChange w:id="181" w:author="Yurii Shchehliuk" w:date="2022-04-19T13:36:00Z">
            <w:rPr>
              <w:i w:val="0"/>
              <w:iCs w:val="0"/>
            </w:rPr>
          </w:rPrChange>
        </w:rPr>
      </w:pPr>
      <w:r w:rsidRPr="00C42C21">
        <w:rPr>
          <w:i w:val="0"/>
          <w:iCs w:val="0"/>
          <w:sz w:val="20"/>
          <w:szCs w:val="20"/>
          <w:rPrChange w:id="182" w:author="Yurii Shchehliuk" w:date="2022-04-19T13:36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183" w:author="Yurii Shchehliuk" w:date="2022-04-19T13:36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184" w:author="Yurii Shchehliuk" w:date="2022-04-19T13:36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185" w:author="Yurii Shchehliuk" w:date="2022-04-19T13:36:00Z">
            <w:rPr/>
          </w:rPrChange>
        </w:rPr>
        <w:fldChar w:fldCharType="separate"/>
      </w:r>
      <w:ins w:id="186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7</w:t>
        </w:r>
      </w:ins>
      <w:del w:id="187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188" w:author="Yurii Shchehliuk" w:date="2022-04-19T13:36:00Z">
              <w:rPr>
                <w:noProof/>
              </w:rPr>
            </w:rPrChange>
          </w:rPr>
          <w:delText>7</w:delText>
        </w:r>
      </w:del>
      <w:r w:rsidRPr="00C42C21">
        <w:rPr>
          <w:i w:val="0"/>
          <w:iCs w:val="0"/>
          <w:sz w:val="20"/>
          <w:szCs w:val="20"/>
          <w:rPrChange w:id="189" w:author="Yurii Shchehliuk" w:date="2022-04-19T13:36:00Z">
            <w:rPr/>
          </w:rPrChange>
        </w:rPr>
        <w:fldChar w:fldCharType="end"/>
      </w:r>
      <w:r w:rsidR="003A53F8" w:rsidRPr="00C42C21">
        <w:rPr>
          <w:i w:val="0"/>
          <w:iCs w:val="0"/>
          <w:sz w:val="20"/>
          <w:szCs w:val="20"/>
          <w:rPrChange w:id="190" w:author="Yurii Shchehliuk" w:date="2022-04-19T13:36:00Z">
            <w:rPr>
              <w:i w:val="0"/>
              <w:iCs w:val="0"/>
            </w:rPr>
          </w:rPrChange>
        </w:rPr>
        <w:t xml:space="preserve"> </w:t>
      </w:r>
      <w:r w:rsidR="008935FC" w:rsidRPr="00C42C21">
        <w:rPr>
          <w:i w:val="0"/>
          <w:iCs w:val="0"/>
          <w:sz w:val="20"/>
          <w:szCs w:val="20"/>
          <w:rPrChange w:id="191" w:author="Yurii Shchehliuk" w:date="2022-04-19T13:36:00Z">
            <w:rPr>
              <w:i w:val="0"/>
              <w:iCs w:val="0"/>
            </w:rPr>
          </w:rPrChange>
        </w:rPr>
        <w:t>Konfiguracja aplikacji na IIS</w:t>
      </w:r>
      <w:r w:rsidR="003A53F8" w:rsidRPr="00C42C21">
        <w:rPr>
          <w:i w:val="0"/>
          <w:iCs w:val="0"/>
          <w:sz w:val="20"/>
          <w:szCs w:val="20"/>
          <w:rPrChange w:id="192" w:author="Yurii Shchehliuk" w:date="2022-04-19T13:36:00Z">
            <w:rPr>
              <w:i w:val="0"/>
              <w:iCs w:val="0"/>
            </w:rPr>
          </w:rPrChange>
        </w:rPr>
        <w:br/>
      </w:r>
      <w:r w:rsidR="000E1F53" w:rsidRPr="00C42C21">
        <w:rPr>
          <w:i w:val="0"/>
          <w:iCs w:val="0"/>
          <w:sz w:val="20"/>
          <w:szCs w:val="20"/>
          <w:rPrChange w:id="193" w:author="Yurii Shchehliuk" w:date="2022-04-19T13:36:00Z">
            <w:rPr>
              <w:i w:val="0"/>
              <w:iCs w:val="0"/>
            </w:rPr>
          </w:rPrChange>
        </w:rPr>
        <w:t xml:space="preserve">Źródło: </w:t>
      </w:r>
      <w:r w:rsidR="009822C6" w:rsidRPr="00C42C21">
        <w:rPr>
          <w:i w:val="0"/>
          <w:iCs w:val="0"/>
          <w:sz w:val="20"/>
          <w:szCs w:val="20"/>
          <w:rPrChange w:id="194" w:author="Yurii Shchehliuk" w:date="2022-04-19T13:36:00Z">
            <w:rPr>
              <w:i w:val="0"/>
              <w:iCs w:val="0"/>
            </w:rPr>
          </w:rPrChange>
        </w:rPr>
        <w:t>Opracowanie własne</w:t>
      </w:r>
    </w:p>
    <w:p w14:paraId="7CD6C473" w14:textId="5FD096E4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 xml:space="preserve">DDD.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 w:rsidP="009F4AB4">
      <w:pPr>
        <w:keepNext/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6F45EDC6" w:rsidR="001377A6" w:rsidRPr="00C42C21" w:rsidRDefault="003F5560" w:rsidP="009F4AB4">
      <w:pPr>
        <w:pStyle w:val="Caption"/>
        <w:jc w:val="center"/>
        <w:rPr>
          <w:sz w:val="20"/>
          <w:szCs w:val="20"/>
          <w:rPrChange w:id="195" w:author="Yurii Shchehliuk" w:date="2022-04-19T13:36:00Z">
            <w:rPr/>
          </w:rPrChange>
        </w:rPr>
      </w:pPr>
      <w:r w:rsidRPr="00C42C21">
        <w:rPr>
          <w:i w:val="0"/>
          <w:iCs w:val="0"/>
          <w:sz w:val="20"/>
          <w:szCs w:val="20"/>
          <w:rPrChange w:id="196" w:author="Yurii Shchehliuk" w:date="2022-04-19T13:36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197" w:author="Yurii Shchehliuk" w:date="2022-04-19T13:36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198" w:author="Yurii Shchehliuk" w:date="2022-04-19T13:36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199" w:author="Yurii Shchehliuk" w:date="2022-04-19T13:36:00Z">
            <w:rPr/>
          </w:rPrChange>
        </w:rPr>
        <w:fldChar w:fldCharType="separate"/>
      </w:r>
      <w:ins w:id="200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8</w:t>
        </w:r>
      </w:ins>
      <w:del w:id="201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202" w:author="Yurii Shchehliuk" w:date="2022-04-19T13:36:00Z">
              <w:rPr>
                <w:noProof/>
              </w:rPr>
            </w:rPrChange>
          </w:rPr>
          <w:delText>8</w:delText>
        </w:r>
      </w:del>
      <w:r w:rsidRPr="00C42C21">
        <w:rPr>
          <w:i w:val="0"/>
          <w:iCs w:val="0"/>
          <w:sz w:val="20"/>
          <w:szCs w:val="20"/>
          <w:rPrChange w:id="203" w:author="Yurii Shchehliuk" w:date="2022-04-19T13:36:00Z">
            <w:rPr/>
          </w:rPrChange>
        </w:rPr>
        <w:fldChar w:fldCharType="end"/>
      </w:r>
      <w:r w:rsidR="001377A6" w:rsidRPr="00C42C21">
        <w:rPr>
          <w:i w:val="0"/>
          <w:iCs w:val="0"/>
          <w:sz w:val="24"/>
          <w:szCs w:val="22"/>
          <w:rPrChange w:id="204" w:author="Yurii Shchehliuk" w:date="2022-04-19T13:36:00Z">
            <w:rPr>
              <w:i w:val="0"/>
              <w:iCs w:val="0"/>
              <w:sz w:val="22"/>
              <w:szCs w:val="20"/>
            </w:rPr>
          </w:rPrChange>
        </w:rPr>
        <w:t xml:space="preserve"> </w:t>
      </w:r>
      <w:r w:rsidR="000E1F53" w:rsidRPr="00C42C21">
        <w:rPr>
          <w:i w:val="0"/>
          <w:iCs w:val="0"/>
          <w:sz w:val="20"/>
          <w:szCs w:val="20"/>
          <w:rPrChange w:id="205" w:author="Yurii Shchehliuk" w:date="2022-04-19T13:36:00Z">
            <w:rPr>
              <w:i w:val="0"/>
              <w:iCs w:val="0"/>
            </w:rPr>
          </w:rPrChange>
        </w:rPr>
        <w:t>Schemat komunikacji</w:t>
      </w:r>
      <w:r w:rsidR="00F95C43" w:rsidRPr="00C42C21">
        <w:rPr>
          <w:i w:val="0"/>
          <w:iCs w:val="0"/>
          <w:sz w:val="20"/>
          <w:szCs w:val="20"/>
          <w:rPrChange w:id="206" w:author="Yurii Shchehliuk" w:date="2022-04-19T13:36:00Z">
            <w:rPr>
              <w:i w:val="0"/>
              <w:iCs w:val="0"/>
            </w:rPr>
          </w:rPrChange>
        </w:rPr>
        <w:t xml:space="preserve"> między warstwami z</w:t>
      </w:r>
      <w:r w:rsidR="000E1F53" w:rsidRPr="00C42C21">
        <w:rPr>
          <w:i w:val="0"/>
          <w:iCs w:val="0"/>
          <w:sz w:val="20"/>
          <w:szCs w:val="20"/>
          <w:rPrChange w:id="207" w:author="Yurii Shchehliuk" w:date="2022-04-19T13:36:00Z">
            <w:rPr>
              <w:i w:val="0"/>
              <w:iCs w:val="0"/>
            </w:rPr>
          </w:rPrChange>
        </w:rPr>
        <w:t xml:space="preserve"> podejści</w:t>
      </w:r>
      <w:r w:rsidR="00F95C43" w:rsidRPr="00C42C21">
        <w:rPr>
          <w:i w:val="0"/>
          <w:iCs w:val="0"/>
          <w:sz w:val="20"/>
          <w:szCs w:val="20"/>
          <w:rPrChange w:id="208" w:author="Yurii Shchehliuk" w:date="2022-04-19T13:36:00Z">
            <w:rPr>
              <w:i w:val="0"/>
              <w:iCs w:val="0"/>
            </w:rPr>
          </w:rPrChange>
        </w:rPr>
        <w:t>em</w:t>
      </w:r>
      <w:r w:rsidR="000E1F53" w:rsidRPr="00C42C21">
        <w:rPr>
          <w:i w:val="0"/>
          <w:iCs w:val="0"/>
          <w:sz w:val="20"/>
          <w:szCs w:val="20"/>
          <w:rPrChange w:id="209" w:author="Yurii Shchehliuk" w:date="2022-04-19T13:36:00Z">
            <w:rPr>
              <w:i w:val="0"/>
              <w:iCs w:val="0"/>
            </w:rPr>
          </w:rPrChange>
        </w:rPr>
        <w:t xml:space="preserve"> architektonicznym DDD</w:t>
      </w:r>
      <w:r w:rsidR="000E1F53" w:rsidRPr="00C42C21">
        <w:rPr>
          <w:i w:val="0"/>
          <w:iCs w:val="0"/>
          <w:sz w:val="20"/>
          <w:szCs w:val="20"/>
          <w:rPrChange w:id="210" w:author="Yurii Shchehliuk" w:date="2022-04-19T13:36:00Z">
            <w:rPr>
              <w:i w:val="0"/>
              <w:iCs w:val="0"/>
            </w:rPr>
          </w:rPrChange>
        </w:rPr>
        <w:br/>
        <w:t xml:space="preserve">Źródło: </w:t>
      </w:r>
      <w:r w:rsidR="00F23AA7" w:rsidRPr="00C42C21">
        <w:rPr>
          <w:sz w:val="20"/>
          <w:szCs w:val="20"/>
          <w:rPrChange w:id="211" w:author="Yurii Shchehliuk" w:date="2022-04-19T13:36:00Z">
            <w:rPr/>
          </w:rPrChange>
        </w:rPr>
        <w:fldChar w:fldCharType="begin"/>
      </w:r>
      <w:r w:rsidR="00F23AA7" w:rsidRPr="00C42C21">
        <w:rPr>
          <w:sz w:val="20"/>
          <w:szCs w:val="20"/>
          <w:rPrChange w:id="212" w:author="Yurii Shchehliuk" w:date="2022-04-19T13:36:00Z">
            <w:rPr/>
          </w:rPrChange>
        </w:rPr>
        <w:instrText xml:space="preserve"> HYPERLINK "https://medium.com/the-software-architecture-chronicles/ddd-hexagonal-onion-clean-cqrs-how-i-put-it-all-together-f2590c0aa7f6" </w:instrText>
      </w:r>
      <w:r w:rsidR="00F23AA7" w:rsidRPr="00C42C21">
        <w:rPr>
          <w:sz w:val="20"/>
          <w:szCs w:val="20"/>
          <w:rPrChange w:id="213" w:author="Yurii Shchehliuk" w:date="2022-04-19T13:36:00Z">
            <w:rPr/>
          </w:rPrChange>
        </w:rPr>
        <w:fldChar w:fldCharType="separate"/>
      </w:r>
      <w:r w:rsidR="000E1F53" w:rsidRPr="00C42C21">
        <w:rPr>
          <w:rStyle w:val="Hyperlink"/>
          <w:i w:val="0"/>
          <w:iCs w:val="0"/>
          <w:sz w:val="20"/>
          <w:szCs w:val="20"/>
          <w:rPrChange w:id="214" w:author="Yurii Shchehliuk" w:date="2022-04-19T13:36:00Z">
            <w:rPr>
              <w:rStyle w:val="Hyperlink"/>
              <w:i w:val="0"/>
              <w:iCs w:val="0"/>
            </w:rPr>
          </w:rPrChange>
        </w:rPr>
        <w:t>https://medium.com/the-software-architecture-chronicles/ddd-hexagonal-onion-clean-cqrs-how-i-put-it-all-together-f2590c0aa7f6</w:t>
      </w:r>
      <w:r w:rsidR="00F23AA7" w:rsidRPr="00C42C21">
        <w:rPr>
          <w:rStyle w:val="Hyperlink"/>
          <w:i w:val="0"/>
          <w:iCs w:val="0"/>
          <w:sz w:val="20"/>
          <w:szCs w:val="20"/>
          <w:rPrChange w:id="215" w:author="Yurii Shchehliuk" w:date="2022-04-19T13:36:00Z">
            <w:rPr>
              <w:rStyle w:val="Hyperlink"/>
              <w:i w:val="0"/>
              <w:iCs w:val="0"/>
            </w:rPr>
          </w:rPrChange>
        </w:rPr>
        <w:fldChar w:fldCharType="end"/>
      </w:r>
      <w:ins w:id="216" w:author="Yurii Shchehliuk" w:date="2022-04-19T13:36:00Z">
        <w:r w:rsidR="00C42C21">
          <w:rPr>
            <w:rStyle w:val="Hyperlink"/>
            <w:i w:val="0"/>
            <w:iCs w:val="0"/>
            <w:sz w:val="20"/>
            <w:szCs w:val="20"/>
          </w:rPr>
          <w:t xml:space="preserve"> ,</w:t>
        </w:r>
        <w:r w:rsidR="00C42C21" w:rsidRPr="00C42C21">
          <w:rPr>
            <w:i w:val="0"/>
            <w:iCs w:val="0"/>
            <w:sz w:val="20"/>
            <w:szCs w:val="20"/>
            <w:rPrChange w:id="217" w:author="Yurii Shchehliuk" w:date="2022-04-19T13:36:00Z">
              <w:rPr>
                <w:rStyle w:val="Hyperlink"/>
                <w:i w:val="0"/>
                <w:iCs w:val="0"/>
                <w:sz w:val="20"/>
                <w:szCs w:val="20"/>
              </w:rPr>
            </w:rPrChange>
          </w:rPr>
          <w:t>z dnia</w:t>
        </w:r>
        <w:r w:rsidR="00C42C21">
          <w:rPr>
            <w:i w:val="0"/>
            <w:iCs w:val="0"/>
            <w:sz w:val="20"/>
            <w:szCs w:val="20"/>
          </w:rPr>
          <w:t xml:space="preserve"> 10.01</w:t>
        </w:r>
      </w:ins>
      <w:ins w:id="218" w:author="Yurii Shchehliuk" w:date="2022-04-19T13:37:00Z">
        <w:r w:rsidR="00C42C21">
          <w:rPr>
            <w:i w:val="0"/>
            <w:iCs w:val="0"/>
            <w:sz w:val="20"/>
            <w:szCs w:val="20"/>
          </w:rPr>
          <w:t>.2022</w:t>
        </w:r>
      </w:ins>
    </w:p>
    <w:p w14:paraId="6F3111E5" w14:textId="61276AF7" w:rsidR="009B29A3" w:rsidRPr="00931C08" w:rsidRDefault="009B29A3">
      <w:pPr>
        <w:pStyle w:val="Heading3"/>
        <w:ind w:left="540" w:hanging="540"/>
        <w:pPrChange w:id="219" w:author="Yurii Shchehliuk" w:date="2022-04-19T11:35:00Z">
          <w:pPr>
            <w:pStyle w:val="Heading3"/>
            <w:ind w:left="720"/>
          </w:pPr>
        </w:pPrChange>
      </w:pPr>
      <w:bookmarkStart w:id="220" w:name="_Toc100158858"/>
      <w:r w:rsidRPr="00931C08">
        <w:lastRenderedPageBreak/>
        <w:t>Wzorce projektowe</w:t>
      </w:r>
      <w:bookmarkEnd w:id="220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1881B075" w:rsidR="005447F8" w:rsidRPr="00931C08" w:rsidRDefault="005447F8" w:rsidP="001377A6">
      <w:r w:rsidRPr="00931C08"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5864357E" w:rsidR="00DA359C" w:rsidRPr="00C42C21" w:rsidRDefault="003F5560" w:rsidP="006238C0">
      <w:pPr>
        <w:pStyle w:val="Caption"/>
        <w:jc w:val="center"/>
        <w:rPr>
          <w:i w:val="0"/>
          <w:iCs w:val="0"/>
          <w:sz w:val="20"/>
          <w:szCs w:val="20"/>
          <w:rPrChange w:id="221" w:author="Yurii Shchehliuk" w:date="2022-04-19T13:37:00Z">
            <w:rPr>
              <w:i w:val="0"/>
              <w:iCs w:val="0"/>
            </w:rPr>
          </w:rPrChange>
        </w:rPr>
      </w:pPr>
      <w:r w:rsidRPr="00C42C21">
        <w:rPr>
          <w:i w:val="0"/>
          <w:iCs w:val="0"/>
          <w:sz w:val="20"/>
          <w:szCs w:val="20"/>
          <w:rPrChange w:id="222" w:author="Yurii Shchehliuk" w:date="2022-04-19T13:37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223" w:author="Yurii Shchehliuk" w:date="2022-04-19T13:37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224" w:author="Yurii Shchehliuk" w:date="2022-04-19T13:37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225" w:author="Yurii Shchehliuk" w:date="2022-04-19T13:37:00Z">
            <w:rPr/>
          </w:rPrChange>
        </w:rPr>
        <w:fldChar w:fldCharType="separate"/>
      </w:r>
      <w:ins w:id="226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9</w:t>
        </w:r>
      </w:ins>
      <w:del w:id="227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228" w:author="Yurii Shchehliuk" w:date="2022-04-19T13:37:00Z">
              <w:rPr>
                <w:noProof/>
              </w:rPr>
            </w:rPrChange>
          </w:rPr>
          <w:delText>9</w:delText>
        </w:r>
      </w:del>
      <w:r w:rsidRPr="00C42C21">
        <w:rPr>
          <w:i w:val="0"/>
          <w:iCs w:val="0"/>
          <w:sz w:val="20"/>
          <w:szCs w:val="20"/>
          <w:rPrChange w:id="229" w:author="Yurii Shchehliuk" w:date="2022-04-19T13:37:00Z">
            <w:rPr/>
          </w:rPrChange>
        </w:rPr>
        <w:fldChar w:fldCharType="end"/>
      </w:r>
      <w:r w:rsidR="006238C0" w:rsidRPr="00C42C21">
        <w:rPr>
          <w:i w:val="0"/>
          <w:iCs w:val="0"/>
          <w:sz w:val="20"/>
          <w:szCs w:val="20"/>
          <w:rPrChange w:id="230" w:author="Yurii Shchehliuk" w:date="2022-04-19T13:37:00Z">
            <w:rPr>
              <w:i w:val="0"/>
              <w:iCs w:val="0"/>
            </w:rPr>
          </w:rPrChange>
        </w:rPr>
        <w:t xml:space="preserve"> </w:t>
      </w:r>
      <w:r w:rsidR="00256CD9" w:rsidRPr="00C42C21">
        <w:rPr>
          <w:i w:val="0"/>
          <w:iCs w:val="0"/>
          <w:sz w:val="20"/>
          <w:szCs w:val="20"/>
          <w:rPrChange w:id="231" w:author="Yurii Shchehliuk" w:date="2022-04-19T13:37:00Z">
            <w:rPr>
              <w:i w:val="0"/>
              <w:iCs w:val="0"/>
            </w:rPr>
          </w:rPrChange>
        </w:rPr>
        <w:t>K</w:t>
      </w:r>
      <w:r w:rsidR="006238C0" w:rsidRPr="00C42C21">
        <w:rPr>
          <w:i w:val="0"/>
          <w:iCs w:val="0"/>
          <w:sz w:val="20"/>
          <w:szCs w:val="20"/>
          <w:rPrChange w:id="232" w:author="Yurii Shchehliuk" w:date="2022-04-19T13:37:00Z">
            <w:rPr>
              <w:i w:val="0"/>
              <w:iCs w:val="0"/>
            </w:rPr>
          </w:rPrChange>
        </w:rPr>
        <w:t xml:space="preserve">onfiguracja </w:t>
      </w:r>
      <w:proofErr w:type="spellStart"/>
      <w:r w:rsidR="00256CD9" w:rsidRPr="00C42C21">
        <w:rPr>
          <w:i w:val="0"/>
          <w:iCs w:val="0"/>
          <w:sz w:val="20"/>
          <w:szCs w:val="20"/>
          <w:rPrChange w:id="233" w:author="Yurii Shchehliuk" w:date="2022-04-19T13:37:00Z">
            <w:rPr>
              <w:i w:val="0"/>
              <w:iCs w:val="0"/>
            </w:rPr>
          </w:rPrChange>
        </w:rPr>
        <w:t>tokenu</w:t>
      </w:r>
      <w:proofErr w:type="spellEnd"/>
      <w:r w:rsidR="00256CD9" w:rsidRPr="00C42C21">
        <w:rPr>
          <w:i w:val="0"/>
          <w:iCs w:val="0"/>
          <w:sz w:val="20"/>
          <w:szCs w:val="20"/>
          <w:rPrChange w:id="234" w:author="Yurii Shchehliuk" w:date="2022-04-19T13:37:00Z">
            <w:rPr>
              <w:i w:val="0"/>
              <w:iCs w:val="0"/>
            </w:rPr>
          </w:rPrChange>
        </w:rPr>
        <w:t xml:space="preserve"> autoryzacji oraz </w:t>
      </w:r>
      <w:r w:rsidR="00E56589" w:rsidRPr="00C42C21">
        <w:rPr>
          <w:i w:val="0"/>
          <w:iCs w:val="0"/>
          <w:sz w:val="20"/>
          <w:szCs w:val="20"/>
          <w:rPrChange w:id="235" w:author="Yurii Shchehliuk" w:date="2022-04-19T13:37:00Z">
            <w:rPr>
              <w:i w:val="0"/>
              <w:iCs w:val="0"/>
            </w:rPr>
          </w:rPrChange>
        </w:rPr>
        <w:t>połączenia do bazy danych</w:t>
      </w:r>
      <w:r w:rsidR="000E1F53" w:rsidRPr="00C42C21">
        <w:rPr>
          <w:i w:val="0"/>
          <w:iCs w:val="0"/>
          <w:sz w:val="20"/>
          <w:szCs w:val="20"/>
          <w:rPrChange w:id="236" w:author="Yurii Shchehliuk" w:date="2022-04-19T13:37:00Z">
            <w:rPr>
              <w:i w:val="0"/>
              <w:iCs w:val="0"/>
            </w:rPr>
          </w:rPrChange>
        </w:rPr>
        <w:br/>
        <w:t>Źródło: Opracowanie własne</w:t>
      </w:r>
    </w:p>
    <w:p w14:paraId="3AE07C04" w14:textId="30C125FD" w:rsidR="00DA359C" w:rsidRPr="00931C08" w:rsidRDefault="006238C0" w:rsidP="006238C0">
      <w:pPr>
        <w:ind w:firstLine="720"/>
        <w:jc w:val="left"/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40F1296F" w:rsidR="00DD6C68" w:rsidRPr="00C42C21" w:rsidRDefault="00192799" w:rsidP="00AD047A">
      <w:pPr>
        <w:pStyle w:val="Caption"/>
        <w:jc w:val="center"/>
        <w:rPr>
          <w:i w:val="0"/>
          <w:iCs w:val="0"/>
          <w:sz w:val="20"/>
          <w:szCs w:val="20"/>
          <w:rPrChange w:id="237" w:author="Yurii Shchehliuk" w:date="2022-04-19T13:39:00Z">
            <w:rPr>
              <w:i w:val="0"/>
              <w:iCs w:val="0"/>
            </w:rPr>
          </w:rPrChange>
        </w:rPr>
      </w:pPr>
      <w:r w:rsidRPr="00C42C21">
        <w:rPr>
          <w:i w:val="0"/>
          <w:iCs w:val="0"/>
          <w:sz w:val="20"/>
          <w:szCs w:val="20"/>
          <w:rPrChange w:id="238" w:author="Yurii Shchehliuk" w:date="2022-04-19T13:39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239" w:author="Yurii Shchehliuk" w:date="2022-04-19T13:39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240" w:author="Yurii Shchehliuk" w:date="2022-04-19T13:39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241" w:author="Yurii Shchehliuk" w:date="2022-04-19T13:39:00Z">
            <w:rPr/>
          </w:rPrChange>
        </w:rPr>
        <w:fldChar w:fldCharType="separate"/>
      </w:r>
      <w:ins w:id="242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10</w:t>
        </w:r>
      </w:ins>
      <w:del w:id="243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244" w:author="Yurii Shchehliuk" w:date="2022-04-19T13:39:00Z">
              <w:rPr>
                <w:noProof/>
              </w:rPr>
            </w:rPrChange>
          </w:rPr>
          <w:delText>10</w:delText>
        </w:r>
      </w:del>
      <w:r w:rsidRPr="00C42C21">
        <w:rPr>
          <w:i w:val="0"/>
          <w:iCs w:val="0"/>
          <w:sz w:val="20"/>
          <w:szCs w:val="20"/>
          <w:rPrChange w:id="245" w:author="Yurii Shchehliuk" w:date="2022-04-19T13:39:00Z">
            <w:rPr/>
          </w:rPrChange>
        </w:rPr>
        <w:fldChar w:fldCharType="end"/>
      </w:r>
      <w:r w:rsidR="0083737B" w:rsidRPr="00C42C21">
        <w:rPr>
          <w:i w:val="0"/>
          <w:iCs w:val="0"/>
          <w:sz w:val="20"/>
          <w:szCs w:val="20"/>
          <w:rPrChange w:id="246" w:author="Yurii Shchehliuk" w:date="2022-04-19T13:39:00Z">
            <w:rPr>
              <w:i w:val="0"/>
              <w:iCs w:val="0"/>
            </w:rPr>
          </w:rPrChange>
        </w:rPr>
        <w:t xml:space="preserve"> Wstrzykiwanie dostępu do serwisów za pomocą interfejsów</w:t>
      </w:r>
      <w:r w:rsidR="000E1F53" w:rsidRPr="00C42C21">
        <w:rPr>
          <w:i w:val="0"/>
          <w:iCs w:val="0"/>
          <w:sz w:val="20"/>
          <w:szCs w:val="20"/>
          <w:rPrChange w:id="247" w:author="Yurii Shchehliuk" w:date="2022-04-19T13:39:00Z">
            <w:rPr>
              <w:i w:val="0"/>
              <w:iCs w:val="0"/>
            </w:rPr>
          </w:rPrChange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lastRenderedPageBreak/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ins w:id="248" w:author="Yurii Shchehliuk" w:date="2022-04-19T13:40:00Z">
        <w:r w:rsidR="00C42C21">
          <w:t xml:space="preserve"> od zera</w:t>
        </w:r>
      </w:ins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370EF765" w:rsidR="00286B69" w:rsidRPr="00C42C21" w:rsidRDefault="00FF1A20" w:rsidP="00286B69">
      <w:pPr>
        <w:pStyle w:val="Caption"/>
        <w:jc w:val="center"/>
        <w:rPr>
          <w:i w:val="0"/>
          <w:iCs w:val="0"/>
          <w:sz w:val="20"/>
          <w:szCs w:val="20"/>
          <w:rPrChange w:id="249" w:author="Yurii Shchehliuk" w:date="2022-04-19T13:39:00Z">
            <w:rPr>
              <w:i w:val="0"/>
              <w:iCs w:val="0"/>
            </w:rPr>
          </w:rPrChange>
        </w:rPr>
      </w:pPr>
      <w:r w:rsidRPr="00C42C21">
        <w:rPr>
          <w:i w:val="0"/>
          <w:iCs w:val="0"/>
          <w:sz w:val="20"/>
          <w:szCs w:val="20"/>
          <w:rPrChange w:id="250" w:author="Yurii Shchehliuk" w:date="2022-04-19T13:39:00Z">
            <w:rPr/>
          </w:rPrChange>
        </w:rPr>
        <w:t xml:space="preserve">Rys. </w:t>
      </w:r>
      <w:r w:rsidRPr="00C42C21">
        <w:rPr>
          <w:i w:val="0"/>
          <w:iCs w:val="0"/>
          <w:sz w:val="20"/>
          <w:szCs w:val="20"/>
          <w:rPrChange w:id="251" w:author="Yurii Shchehliuk" w:date="2022-04-19T13:39:00Z">
            <w:rPr/>
          </w:rPrChange>
        </w:rPr>
        <w:fldChar w:fldCharType="begin"/>
      </w:r>
      <w:r w:rsidRPr="00C42C21">
        <w:rPr>
          <w:i w:val="0"/>
          <w:iCs w:val="0"/>
          <w:sz w:val="20"/>
          <w:szCs w:val="20"/>
          <w:rPrChange w:id="252" w:author="Yurii Shchehliuk" w:date="2022-04-19T13:39:00Z">
            <w:rPr/>
          </w:rPrChange>
        </w:rPr>
        <w:instrText xml:space="preserve"> SEQ Rys. \* ARABIC </w:instrText>
      </w:r>
      <w:r w:rsidRPr="00C42C21">
        <w:rPr>
          <w:i w:val="0"/>
          <w:iCs w:val="0"/>
          <w:sz w:val="20"/>
          <w:szCs w:val="20"/>
          <w:rPrChange w:id="253" w:author="Yurii Shchehliuk" w:date="2022-04-19T13:39:00Z">
            <w:rPr/>
          </w:rPrChange>
        </w:rPr>
        <w:fldChar w:fldCharType="separate"/>
      </w:r>
      <w:ins w:id="254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11</w:t>
        </w:r>
      </w:ins>
      <w:del w:id="255" w:author="Yurii Shchehliuk" w:date="2022-04-19T14:45:00Z">
        <w:r w:rsidR="00211706" w:rsidRPr="00C42C21" w:rsidDel="00FE2567">
          <w:rPr>
            <w:i w:val="0"/>
            <w:iCs w:val="0"/>
            <w:noProof/>
            <w:sz w:val="20"/>
            <w:szCs w:val="20"/>
            <w:rPrChange w:id="256" w:author="Yurii Shchehliuk" w:date="2022-04-19T13:39:00Z">
              <w:rPr>
                <w:noProof/>
              </w:rPr>
            </w:rPrChange>
          </w:rPr>
          <w:delText>11</w:delText>
        </w:r>
      </w:del>
      <w:r w:rsidRPr="00C42C21">
        <w:rPr>
          <w:i w:val="0"/>
          <w:iCs w:val="0"/>
          <w:sz w:val="20"/>
          <w:szCs w:val="20"/>
          <w:rPrChange w:id="257" w:author="Yurii Shchehliuk" w:date="2022-04-19T13:39:00Z">
            <w:rPr/>
          </w:rPrChange>
        </w:rPr>
        <w:fldChar w:fldCharType="end"/>
      </w:r>
      <w:r w:rsidR="00286B69" w:rsidRPr="00C42C21">
        <w:rPr>
          <w:i w:val="0"/>
          <w:iCs w:val="0"/>
          <w:sz w:val="20"/>
          <w:szCs w:val="20"/>
          <w:rPrChange w:id="258" w:author="Yurii Shchehliuk" w:date="2022-04-19T13:39:00Z">
            <w:rPr>
              <w:i w:val="0"/>
              <w:iCs w:val="0"/>
            </w:rPr>
          </w:rPrChange>
        </w:rPr>
        <w:t xml:space="preserve"> Klasa generyczna która zapewnia dostęp do podstawowych metod CRUD</w:t>
      </w:r>
      <w:r w:rsidR="000E1F53" w:rsidRPr="00C42C21">
        <w:rPr>
          <w:i w:val="0"/>
          <w:iCs w:val="0"/>
          <w:sz w:val="20"/>
          <w:szCs w:val="20"/>
          <w:rPrChange w:id="259" w:author="Yurii Shchehliuk" w:date="2022-04-19T13:39:00Z">
            <w:rPr>
              <w:i w:val="0"/>
              <w:iCs w:val="0"/>
            </w:rPr>
          </w:rPrChange>
        </w:rPr>
        <w:br/>
        <w:t>Źródło: Opracowanie własne</w:t>
      </w:r>
    </w:p>
    <w:p w14:paraId="3279C09D" w14:textId="30123905" w:rsidR="000E5174" w:rsidRPr="00931C08" w:rsidRDefault="00286B69" w:rsidP="003D3518">
      <w:pPr>
        <w:pStyle w:val="Caption"/>
        <w:spacing w:after="0"/>
        <w:jc w:val="left"/>
        <w:rPr>
          <w:i w:val="0"/>
          <w:iCs w:val="0"/>
          <w:sz w:val="24"/>
          <w:szCs w:val="24"/>
        </w:rPr>
        <w:pPrChange w:id="260" w:author="Yurii Shchehliuk" w:date="2022-04-19T13:41:00Z">
          <w:pPr>
            <w:pStyle w:val="Caption"/>
            <w:jc w:val="left"/>
          </w:pPr>
        </w:pPrChange>
      </w:pPr>
      <w:commentRangeStart w:id="261"/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 w:rsidP="00DA2B35">
      <w:pPr>
        <w:pStyle w:val="ListParagraph"/>
        <w:numPr>
          <w:ilvl w:val="0"/>
          <w:numId w:val="27"/>
        </w:numPr>
        <w:ind w:left="360"/>
        <w:pPrChange w:id="262" w:author="Yurii Shchehliuk" w:date="2022-04-19T13:41:00Z">
          <w:pPr>
            <w:pStyle w:val="ListParagraph"/>
            <w:numPr>
              <w:numId w:val="27"/>
            </w:numPr>
            <w:ind w:hanging="360"/>
          </w:pPr>
        </w:pPrChange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55E88A04" w:rsidR="00F16A2A" w:rsidRPr="00931C08" w:rsidRDefault="00F16A2A" w:rsidP="00DA2B35">
      <w:pPr>
        <w:pStyle w:val="ListParagraph"/>
        <w:numPr>
          <w:ilvl w:val="0"/>
          <w:numId w:val="27"/>
        </w:numPr>
        <w:ind w:left="360"/>
        <w:pPrChange w:id="263" w:author="Yurii Shchehliuk" w:date="2022-04-19T13:41:00Z">
          <w:pPr>
            <w:pStyle w:val="ListParagraph"/>
            <w:numPr>
              <w:numId w:val="27"/>
            </w:numPr>
            <w:ind w:hanging="360"/>
          </w:pPr>
        </w:pPrChange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</w:p>
    <w:p w14:paraId="3607B74B" w14:textId="3D1CB66A" w:rsidR="00926F0A" w:rsidRPr="00931C08" w:rsidRDefault="00F16A2A" w:rsidP="00DA2B35">
      <w:pPr>
        <w:pStyle w:val="ListParagraph"/>
        <w:numPr>
          <w:ilvl w:val="0"/>
          <w:numId w:val="27"/>
        </w:numPr>
        <w:spacing w:line="360" w:lineRule="auto"/>
        <w:ind w:left="360"/>
        <w:pPrChange w:id="264" w:author="Yurii Shchehliuk" w:date="2022-04-19T13:41:00Z">
          <w:pPr>
            <w:pStyle w:val="ListParagraph"/>
            <w:numPr>
              <w:numId w:val="27"/>
            </w:numPr>
            <w:spacing w:line="360" w:lineRule="auto"/>
            <w:ind w:hanging="360"/>
          </w:pPr>
        </w:pPrChange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Pr="00931C08">
        <w:t>.</w:t>
      </w:r>
      <w:commentRangeEnd w:id="261"/>
      <w:r w:rsidR="004C6D83">
        <w:rPr>
          <w:rStyle w:val="CommentReference"/>
        </w:rPr>
        <w:commentReference w:id="261"/>
      </w:r>
    </w:p>
    <w:p w14:paraId="724272C1" w14:textId="77777777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zabezpieczonym.</w:t>
      </w:r>
    </w:p>
    <w:p w14:paraId="6966088C" w14:textId="77777777" w:rsidR="001A6992" w:rsidRDefault="005E5F22" w:rsidP="009F4AB4">
      <w:pPr>
        <w:pStyle w:val="ListParagraph"/>
        <w:keepNext/>
        <w:ind w:left="0"/>
        <w:jc w:val="left"/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2C49630C" w:rsidR="008024C9" w:rsidRPr="003D3518" w:rsidRDefault="001A6992">
      <w:pPr>
        <w:pStyle w:val="Caption"/>
        <w:jc w:val="center"/>
        <w:rPr>
          <w:i w:val="0"/>
          <w:iCs w:val="0"/>
          <w:sz w:val="20"/>
          <w:szCs w:val="20"/>
          <w:rPrChange w:id="265" w:author="Yurii Shchehliuk" w:date="2022-04-19T13:42:00Z">
            <w:rPr>
              <w:i w:val="0"/>
              <w:iCs w:val="0"/>
            </w:rPr>
          </w:rPrChange>
        </w:rPr>
      </w:pPr>
      <w:r w:rsidRPr="003D3518">
        <w:rPr>
          <w:i w:val="0"/>
          <w:iCs w:val="0"/>
          <w:sz w:val="20"/>
          <w:szCs w:val="20"/>
          <w:rPrChange w:id="266" w:author="Yurii Shchehliuk" w:date="2022-04-19T13:42:00Z">
            <w:rPr/>
          </w:rPrChange>
        </w:rPr>
        <w:t xml:space="preserve">Rys. </w:t>
      </w:r>
      <w:r w:rsidRPr="003D3518">
        <w:rPr>
          <w:i w:val="0"/>
          <w:iCs w:val="0"/>
          <w:sz w:val="20"/>
          <w:szCs w:val="20"/>
          <w:rPrChange w:id="267" w:author="Yurii Shchehliuk" w:date="2022-04-19T13:42:00Z">
            <w:rPr/>
          </w:rPrChange>
        </w:rPr>
        <w:fldChar w:fldCharType="begin"/>
      </w:r>
      <w:r w:rsidRPr="003D3518">
        <w:rPr>
          <w:i w:val="0"/>
          <w:iCs w:val="0"/>
          <w:sz w:val="20"/>
          <w:szCs w:val="20"/>
          <w:rPrChange w:id="268" w:author="Yurii Shchehliuk" w:date="2022-04-19T13:42:00Z">
            <w:rPr/>
          </w:rPrChange>
        </w:rPr>
        <w:instrText xml:space="preserve"> SEQ Rys. \* ARABIC </w:instrText>
      </w:r>
      <w:r w:rsidRPr="003D3518">
        <w:rPr>
          <w:i w:val="0"/>
          <w:iCs w:val="0"/>
          <w:sz w:val="20"/>
          <w:szCs w:val="20"/>
          <w:rPrChange w:id="269" w:author="Yurii Shchehliuk" w:date="2022-04-19T13:42:00Z">
            <w:rPr/>
          </w:rPrChange>
        </w:rPr>
        <w:fldChar w:fldCharType="separate"/>
      </w:r>
      <w:ins w:id="270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12</w:t>
        </w:r>
      </w:ins>
      <w:del w:id="271" w:author="Yurii Shchehliuk" w:date="2022-04-19T14:45:00Z">
        <w:r w:rsidR="00211706" w:rsidRPr="003D3518" w:rsidDel="00FE2567">
          <w:rPr>
            <w:i w:val="0"/>
            <w:iCs w:val="0"/>
            <w:noProof/>
            <w:sz w:val="20"/>
            <w:szCs w:val="20"/>
            <w:rPrChange w:id="272" w:author="Yurii Shchehliuk" w:date="2022-04-19T13:42:00Z">
              <w:rPr>
                <w:noProof/>
              </w:rPr>
            </w:rPrChange>
          </w:rPr>
          <w:delText>12</w:delText>
        </w:r>
      </w:del>
      <w:r w:rsidRPr="003D3518">
        <w:rPr>
          <w:i w:val="0"/>
          <w:iCs w:val="0"/>
          <w:sz w:val="20"/>
          <w:szCs w:val="20"/>
          <w:rPrChange w:id="273" w:author="Yurii Shchehliuk" w:date="2022-04-19T13:42:00Z">
            <w:rPr/>
          </w:rPrChange>
        </w:rPr>
        <w:fldChar w:fldCharType="end"/>
      </w:r>
      <w:r w:rsidR="008024C9" w:rsidRPr="003D3518">
        <w:rPr>
          <w:i w:val="0"/>
          <w:iCs w:val="0"/>
          <w:sz w:val="20"/>
          <w:szCs w:val="20"/>
          <w:rPrChange w:id="274" w:author="Yurii Shchehliuk" w:date="2022-04-19T13:42:00Z">
            <w:rPr>
              <w:i w:val="0"/>
              <w:iCs w:val="0"/>
            </w:rPr>
          </w:rPrChange>
        </w:rPr>
        <w:t xml:space="preserve"> Wykorzystywanie </w:t>
      </w:r>
      <w:r w:rsidR="0004132E" w:rsidRPr="003D3518">
        <w:rPr>
          <w:i w:val="0"/>
          <w:iCs w:val="0"/>
          <w:sz w:val="20"/>
          <w:szCs w:val="20"/>
          <w:rPrChange w:id="275" w:author="Yurii Shchehliuk" w:date="2022-04-19T13:42:00Z">
            <w:rPr>
              <w:i w:val="0"/>
              <w:iCs w:val="0"/>
            </w:rPr>
          </w:rPrChange>
        </w:rPr>
        <w:t>iniekcji</w:t>
      </w:r>
      <w:r w:rsidR="008024C9" w:rsidRPr="003D3518">
        <w:rPr>
          <w:i w:val="0"/>
          <w:iCs w:val="0"/>
          <w:sz w:val="20"/>
          <w:szCs w:val="20"/>
          <w:rPrChange w:id="276" w:author="Yurii Shchehliuk" w:date="2022-04-19T13:42:00Z">
            <w:rPr>
              <w:i w:val="0"/>
              <w:iCs w:val="0"/>
            </w:rPr>
          </w:rPrChange>
        </w:rPr>
        <w:t xml:space="preserve"> oraz metod w kontrolerze</w:t>
      </w:r>
      <w:r w:rsidR="005021AE" w:rsidRPr="003D3518">
        <w:rPr>
          <w:i w:val="0"/>
          <w:iCs w:val="0"/>
          <w:sz w:val="20"/>
          <w:szCs w:val="20"/>
          <w:rPrChange w:id="277" w:author="Yurii Shchehliuk" w:date="2022-04-19T13:42:00Z">
            <w:rPr>
              <w:i w:val="0"/>
              <w:iCs w:val="0"/>
            </w:rPr>
          </w:rPrChange>
        </w:rPr>
        <w:br/>
        <w:t>Źródło: Opracowanie własne</w:t>
      </w:r>
    </w:p>
    <w:p w14:paraId="19628E0A" w14:textId="308C463F" w:rsidR="00412BA0" w:rsidRDefault="00412BA0">
      <w:pPr>
        <w:pStyle w:val="Heading3"/>
        <w:ind w:left="540" w:hanging="540"/>
        <w:pPrChange w:id="278" w:author="Yurii Shchehliuk" w:date="2022-04-19T11:36:00Z">
          <w:pPr>
            <w:pStyle w:val="Heading3"/>
            <w:ind w:left="720"/>
          </w:pPr>
        </w:pPrChange>
      </w:pPr>
      <w:bookmarkStart w:id="279" w:name="_Toc100158859"/>
      <w:r>
        <w:t xml:space="preserve">Schemat </w:t>
      </w:r>
      <w:r w:rsidR="00916E90">
        <w:t>komunikacji</w:t>
      </w:r>
      <w:bookmarkEnd w:id="279"/>
    </w:p>
    <w:p w14:paraId="106FB642" w14:textId="58B0CBC5" w:rsidR="00D10364" w:rsidRPr="00D10364" w:rsidRDefault="00BA2C89" w:rsidP="00D10364">
      <w:r>
        <w:t>Na Rys</w:t>
      </w:r>
      <w:commentRangeStart w:id="280"/>
      <w:r>
        <w:t>. 1</w:t>
      </w:r>
      <w:ins w:id="281" w:author="Yurii Shchehliuk" w:date="2022-04-19T13:42:00Z">
        <w:r w:rsidR="003D3518">
          <w:t>3</w:t>
        </w:r>
      </w:ins>
      <w:del w:id="282" w:author="Yurii Shchehliuk" w:date="2022-04-19T13:42:00Z">
        <w:r w:rsidDel="003D3518">
          <w:delText>0</w:delText>
        </w:r>
      </w:del>
      <w:r>
        <w:t xml:space="preserve"> </w:t>
      </w:r>
      <w:commentRangeEnd w:id="280"/>
      <w:r w:rsidR="004C6D83">
        <w:rPr>
          <w:rStyle w:val="CommentReference"/>
        </w:rPr>
        <w:commentReference w:id="280"/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del w:id="283" w:author="Yurii Shchehliuk" w:date="2022-04-19T11:36:00Z">
        <w:r w:rsidR="00417B30" w:rsidDel="007B102C">
          <w:delText>i</w:delText>
        </w:r>
        <w:commentRangeStart w:id="284"/>
        <w:commentRangeEnd w:id="284"/>
        <w:r w:rsidR="00D54143" w:rsidDel="007B102C">
          <w:rPr>
            <w:rStyle w:val="CommentReference"/>
          </w:rPr>
          <w:commentReference w:id="284"/>
        </w:r>
        <w:r w:rsidDel="007B102C">
          <w:delText xml:space="preserve"> </w:delText>
        </w:r>
      </w:del>
      <w:ins w:id="285" w:author="Yurii Shchehliuk" w:date="2022-04-19T11:36:00Z">
        <w:r w:rsidR="007B102C">
          <w:t xml:space="preserve">oraz </w:t>
        </w:r>
      </w:ins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6CAA23" wp14:editId="4A30EC6C">
            <wp:extent cx="5943600" cy="451548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B774" w14:textId="31DB8E05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3D3518">
        <w:rPr>
          <w:i w:val="0"/>
          <w:iCs w:val="0"/>
          <w:sz w:val="20"/>
          <w:szCs w:val="20"/>
          <w:rPrChange w:id="286" w:author="Yurii Shchehliuk" w:date="2022-04-19T13:42:00Z">
            <w:rPr/>
          </w:rPrChange>
        </w:rPr>
        <w:t xml:space="preserve">Rys. </w:t>
      </w:r>
      <w:r w:rsidRPr="003D3518">
        <w:rPr>
          <w:i w:val="0"/>
          <w:iCs w:val="0"/>
          <w:sz w:val="20"/>
          <w:szCs w:val="20"/>
          <w:rPrChange w:id="287" w:author="Yurii Shchehliuk" w:date="2022-04-19T13:42:00Z">
            <w:rPr/>
          </w:rPrChange>
        </w:rPr>
        <w:fldChar w:fldCharType="begin"/>
      </w:r>
      <w:r w:rsidRPr="003D3518">
        <w:rPr>
          <w:i w:val="0"/>
          <w:iCs w:val="0"/>
          <w:sz w:val="20"/>
          <w:szCs w:val="20"/>
          <w:rPrChange w:id="288" w:author="Yurii Shchehliuk" w:date="2022-04-19T13:42:00Z">
            <w:rPr/>
          </w:rPrChange>
        </w:rPr>
        <w:instrText xml:space="preserve"> SEQ Rys. \* ARABIC </w:instrText>
      </w:r>
      <w:r w:rsidRPr="003D3518">
        <w:rPr>
          <w:i w:val="0"/>
          <w:iCs w:val="0"/>
          <w:sz w:val="20"/>
          <w:szCs w:val="20"/>
          <w:rPrChange w:id="289" w:author="Yurii Shchehliuk" w:date="2022-04-19T13:42:00Z">
            <w:rPr/>
          </w:rPrChange>
        </w:rPr>
        <w:fldChar w:fldCharType="separate"/>
      </w:r>
      <w:ins w:id="290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13</w:t>
        </w:r>
      </w:ins>
      <w:del w:id="291" w:author="Yurii Shchehliuk" w:date="2022-04-19T14:45:00Z">
        <w:r w:rsidR="00211706" w:rsidRPr="003D3518" w:rsidDel="00FE2567">
          <w:rPr>
            <w:i w:val="0"/>
            <w:iCs w:val="0"/>
            <w:noProof/>
            <w:sz w:val="20"/>
            <w:szCs w:val="20"/>
            <w:rPrChange w:id="292" w:author="Yurii Shchehliuk" w:date="2022-04-19T13:42:00Z">
              <w:rPr>
                <w:noProof/>
              </w:rPr>
            </w:rPrChange>
          </w:rPr>
          <w:delText>13</w:delText>
        </w:r>
      </w:del>
      <w:r w:rsidRPr="003D3518">
        <w:rPr>
          <w:i w:val="0"/>
          <w:iCs w:val="0"/>
          <w:sz w:val="20"/>
          <w:szCs w:val="20"/>
          <w:rPrChange w:id="293" w:author="Yurii Shchehliuk" w:date="2022-04-19T13:42:00Z">
            <w:rPr/>
          </w:rPrChange>
        </w:rPr>
        <w:fldChar w:fldCharType="end"/>
      </w:r>
      <w:r w:rsidR="002E101F" w:rsidRPr="003D3518">
        <w:rPr>
          <w:i w:val="0"/>
          <w:iCs w:val="0"/>
          <w:sz w:val="20"/>
          <w:szCs w:val="20"/>
          <w:rPrChange w:id="294" w:author="Yurii Shchehliuk" w:date="2022-04-19T13:42:00Z">
            <w:rPr>
              <w:i w:val="0"/>
              <w:iCs w:val="0"/>
            </w:rPr>
          </w:rPrChange>
        </w:rPr>
        <w:t xml:space="preserve"> </w:t>
      </w:r>
      <w:r w:rsidR="00182512" w:rsidRPr="003D3518">
        <w:rPr>
          <w:i w:val="0"/>
          <w:iCs w:val="0"/>
          <w:sz w:val="20"/>
          <w:szCs w:val="20"/>
          <w:rPrChange w:id="295" w:author="Yurii Shchehliuk" w:date="2022-04-19T13:42:00Z">
            <w:rPr>
              <w:i w:val="0"/>
              <w:iCs w:val="0"/>
            </w:rPr>
          </w:rPrChange>
        </w:rPr>
        <w:t>Ogólna postać k</w:t>
      </w:r>
      <w:r w:rsidR="002E101F" w:rsidRPr="003D3518">
        <w:rPr>
          <w:i w:val="0"/>
          <w:iCs w:val="0"/>
          <w:sz w:val="20"/>
          <w:szCs w:val="20"/>
          <w:rPrChange w:id="296" w:author="Yurii Shchehliuk" w:date="2022-04-19T13:42:00Z">
            <w:rPr>
              <w:i w:val="0"/>
              <w:iCs w:val="0"/>
            </w:rPr>
          </w:rPrChange>
        </w:rPr>
        <w:t>omunikacj</w:t>
      </w:r>
      <w:r w:rsidR="00182512" w:rsidRPr="003D3518">
        <w:rPr>
          <w:i w:val="0"/>
          <w:iCs w:val="0"/>
          <w:sz w:val="20"/>
          <w:szCs w:val="20"/>
          <w:rPrChange w:id="297" w:author="Yurii Shchehliuk" w:date="2022-04-19T13:42:00Z">
            <w:rPr>
              <w:i w:val="0"/>
              <w:iCs w:val="0"/>
            </w:rPr>
          </w:rPrChange>
        </w:rPr>
        <w:t>i</w:t>
      </w:r>
      <w:r w:rsidR="002E101F" w:rsidRPr="003D3518">
        <w:rPr>
          <w:i w:val="0"/>
          <w:iCs w:val="0"/>
          <w:sz w:val="20"/>
          <w:szCs w:val="20"/>
          <w:rPrChange w:id="298" w:author="Yurii Shchehliuk" w:date="2022-04-19T13:42:00Z">
            <w:rPr>
              <w:i w:val="0"/>
              <w:iCs w:val="0"/>
            </w:rPr>
          </w:rPrChange>
        </w:rPr>
        <w:t xml:space="preserve"> między warstwami aplikacji</w:t>
      </w:r>
      <w:r w:rsidR="002E101F" w:rsidRPr="003D3518">
        <w:rPr>
          <w:i w:val="0"/>
          <w:iCs w:val="0"/>
          <w:sz w:val="20"/>
          <w:szCs w:val="20"/>
          <w:rPrChange w:id="299" w:author="Yurii Shchehliuk" w:date="2022-04-19T13:42:00Z">
            <w:rPr>
              <w:i w:val="0"/>
              <w:iCs w:val="0"/>
            </w:rPr>
          </w:rPrChange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>
      <w:pPr>
        <w:pStyle w:val="Heading2"/>
        <w:ind w:left="180" w:hanging="216"/>
        <w:pPrChange w:id="300" w:author="Yurii Shchehliuk" w:date="2022-04-19T11:36:00Z">
          <w:pPr>
            <w:pStyle w:val="Heading2"/>
            <w:ind w:left="540"/>
          </w:pPr>
        </w:pPrChange>
      </w:pPr>
      <w:bookmarkStart w:id="301" w:name="_Toc100158860"/>
      <w:ins w:id="302" w:author="Yurii Shchehliuk" w:date="2022-04-19T11:36:00Z">
        <w:r>
          <w:lastRenderedPageBreak/>
          <w:t xml:space="preserve"> </w:t>
        </w:r>
      </w:ins>
      <w:r w:rsidR="006C4196" w:rsidRPr="00931C08">
        <w:t>Część praktyczna</w:t>
      </w:r>
      <w:bookmarkEnd w:id="301"/>
    </w:p>
    <w:p w14:paraId="392BE81A" w14:textId="301B36E1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 xml:space="preserve">biznesowe, a w tym wymagania </w:t>
      </w:r>
      <w:r w:rsidR="005A7DFC" w:rsidRPr="00931C08">
        <w:t xml:space="preserve">funkcjonalne </w:t>
      </w:r>
      <w:r w:rsidRPr="00931C08">
        <w:t>oraz 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>
      <w:pPr>
        <w:pStyle w:val="Heading3"/>
        <w:ind w:left="360" w:hanging="360"/>
        <w:pPrChange w:id="303" w:author="Yurii Shchehliuk" w:date="2022-04-19T11:37:00Z">
          <w:pPr>
            <w:pStyle w:val="Heading3"/>
            <w:ind w:left="720"/>
          </w:pPr>
        </w:pPrChange>
      </w:pPr>
      <w:bookmarkStart w:id="304" w:name="_Toc100158861"/>
      <w:ins w:id="305" w:author="Yurii Shchehliuk" w:date="2022-04-19T11:37:00Z">
        <w:r>
          <w:t xml:space="preserve"> </w:t>
        </w:r>
      </w:ins>
      <w:r w:rsidR="005C7A9A" w:rsidRPr="00931C08">
        <w:t>Analiza wymagań</w:t>
      </w:r>
      <w:bookmarkEnd w:id="304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11E86CD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del w:id="306" w:author="Yurii Shchehliuk" w:date="2022-04-19T13:43:00Z">
        <w:r w:rsidDel="003D3518">
          <w:delText xml:space="preserve">na </w:delText>
        </w:r>
      </w:del>
      <w:ins w:id="307" w:author="Yurii Shchehliuk" w:date="2022-04-19T14:50:00Z">
        <w:r w:rsidR="00AF263C">
          <w:t>na</w:t>
        </w:r>
      </w:ins>
      <w:ins w:id="308" w:author="Yurii Shchehliuk" w:date="2022-04-19T13:43:00Z">
        <w:r w:rsidR="003D3518">
          <w:t xml:space="preserve"> </w:t>
        </w:r>
      </w:ins>
      <w:r>
        <w:t>pracownik</w:t>
      </w:r>
      <w:ins w:id="309" w:author="Yurii Shchehliuk" w:date="2022-04-19T14:50:00Z">
        <w:r w:rsidR="00AF263C">
          <w:t>u</w:t>
        </w:r>
      </w:ins>
      <w:del w:id="310" w:author="Yurii Shchehliuk" w:date="2022-04-19T13:43:00Z">
        <w:r w:rsidDel="003D3518">
          <w:delText>u</w:delText>
        </w:r>
      </w:del>
      <w:r>
        <w:t xml:space="preserve">, który będzie </w:t>
      </w:r>
      <w:del w:id="311" w:author="Yurii Shchehliuk" w:date="2022-04-19T14:50:00Z">
        <w:r w:rsidDel="00B72A53">
          <w:delText xml:space="preserve">miał </w:delText>
        </w:r>
      </w:del>
      <w:ins w:id="312" w:author="Yurii Shchehliuk" w:date="2022-04-19T14:50:00Z">
        <w:r w:rsidR="00B72A53">
          <w:t>wykonywał</w:t>
        </w:r>
        <w:r w:rsidR="00B72A53">
          <w:t xml:space="preserve"> </w:t>
        </w:r>
      </w:ins>
      <w:r>
        <w:t xml:space="preserve">mniej </w:t>
      </w:r>
      <w:commentRangeStart w:id="313"/>
      <w:del w:id="314" w:author="Yurii Shchehliuk" w:date="2022-04-19T11:37:00Z">
        <w:r w:rsidDel="00E67FF6">
          <w:delText>roboty</w:delText>
        </w:r>
        <w:commentRangeEnd w:id="313"/>
        <w:r w:rsidR="004C6D83" w:rsidDel="00E67FF6">
          <w:rPr>
            <w:rStyle w:val="CommentReference"/>
          </w:rPr>
          <w:commentReference w:id="313"/>
        </w:r>
      </w:del>
      <w:ins w:id="315" w:author="Yurii Shchehliuk" w:date="2022-04-19T11:37:00Z">
        <w:r w:rsidR="00E67FF6">
          <w:t>pracy</w:t>
        </w:r>
      </w:ins>
      <w:r>
        <w:t xml:space="preserve">, a w ideale restauracja będzie pracować całkiem automatycznie bez konieczności zaangażowania ludzi </w:t>
      </w:r>
      <w:del w:id="316" w:author="Yurii Shchehliuk" w:date="2022-04-19T14:50:00Z">
        <w:r w:rsidDel="000D7FF2">
          <w:delText>w</w:delText>
        </w:r>
      </w:del>
      <w:ins w:id="317" w:author="Yurii Shchehliuk" w:date="2022-04-19T14:50:00Z">
        <w:r w:rsidR="000D7FF2">
          <w:t>do</w:t>
        </w:r>
      </w:ins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360B7935" w:rsidR="00C84768" w:rsidRPr="00931C08" w:rsidRDefault="00C84768" w:rsidP="00B222DF">
      <w:pPr>
        <w:ind w:firstLine="360"/>
      </w:pPr>
      <w:commentRangeStart w:id="318"/>
      <w:del w:id="319" w:author="Yurii Shchehliuk" w:date="2022-04-19T13:49:00Z">
        <w:r w:rsidRPr="00931C08" w:rsidDel="00D73CFF">
          <w:delText xml:space="preserve">Dodatkowe możliwe poruszania w programie </w:delText>
        </w:r>
        <w:commentRangeEnd w:id="318"/>
        <w:r w:rsidR="004C6D83" w:rsidDel="00D73CFF">
          <w:rPr>
            <w:rStyle w:val="CommentReference"/>
          </w:rPr>
          <w:commentReference w:id="318"/>
        </w:r>
        <w:r w:rsidRPr="00931C08" w:rsidDel="00D73CFF">
          <w:delText>to r</w:delText>
        </w:r>
      </w:del>
      <w:ins w:id="320" w:author="Yurii Shchehliuk" w:date="2022-04-19T13:49:00Z">
        <w:r w:rsidR="00D73CFF">
          <w:t>R</w:t>
        </w:r>
      </w:ins>
      <w:r w:rsidRPr="00931C08">
        <w:t xml:space="preserve">ozszerzone możliwości </w:t>
      </w:r>
      <w:r w:rsidR="00997554" w:rsidRPr="00931C08">
        <w:t xml:space="preserve">użytkowników z uprawieniami </w:t>
      </w:r>
      <w:r w:rsidRPr="00931C08">
        <w:t>administratorów</w:t>
      </w:r>
      <w:ins w:id="321" w:author="Yurii Shchehliuk" w:date="2022-04-19T13:49:00Z">
        <w:r w:rsidR="0058733B">
          <w:t xml:space="preserve"> służą do</w:t>
        </w:r>
      </w:ins>
      <w:del w:id="322" w:author="Yurii Shchehliuk" w:date="2022-04-19T13:49:00Z">
        <w:r w:rsidRPr="00931C08" w:rsidDel="0058733B">
          <w:delText>, czyli</w:delText>
        </w:r>
      </w:del>
      <w:r w:rsidRPr="00931C08">
        <w:t xml:space="preserve"> dodawani</w:t>
      </w:r>
      <w:del w:id="323" w:author="Yurii Shchehliuk" w:date="2022-04-19T13:49:00Z">
        <w:r w:rsidRPr="00931C08" w:rsidDel="0058733B">
          <w:delText>e</w:delText>
        </w:r>
      </w:del>
      <w:ins w:id="324" w:author="Yurii Shchehliuk" w:date="2022-04-19T13:49:00Z">
        <w:r w:rsidR="0058733B">
          <w:t>a</w:t>
        </w:r>
      </w:ins>
      <w:r w:rsidRPr="00931C08">
        <w:t xml:space="preserve"> </w:t>
      </w:r>
      <w:del w:id="325" w:author="Yurii Shchehliuk" w:date="2022-04-19T13:50:00Z">
        <w:r w:rsidRPr="00931C08" w:rsidDel="0058733B">
          <w:delText xml:space="preserve">oraz </w:delText>
        </w:r>
      </w:del>
      <w:ins w:id="326" w:author="Yurii Shchehliuk" w:date="2022-04-19T13:50:00Z">
        <w:r w:rsidR="0058733B">
          <w:t>i</w:t>
        </w:r>
        <w:r w:rsidR="0058733B" w:rsidRPr="00931C08">
          <w:t xml:space="preserve"> </w:t>
        </w:r>
      </w:ins>
      <w:r w:rsidRPr="00931C08">
        <w:t>usuwani</w:t>
      </w:r>
      <w:ins w:id="327" w:author="Yurii Shchehliuk" w:date="2022-04-19T13:49:00Z">
        <w:r w:rsidR="0058733B">
          <w:t>a</w:t>
        </w:r>
      </w:ins>
      <w:del w:id="328" w:author="Yurii Shchehliuk" w:date="2022-04-19T13:49:00Z">
        <w:r w:rsidRPr="00931C08" w:rsidDel="0058733B">
          <w:delText>e</w:delText>
        </w:r>
      </w:del>
      <w:r w:rsidRPr="00931C08">
        <w:t xml:space="preserve"> elementów menu oraz przegląd</w:t>
      </w:r>
      <w:ins w:id="329" w:author="Yurii Shchehliuk" w:date="2022-04-19T13:49:00Z">
        <w:r w:rsidR="0058733B">
          <w:t>u</w:t>
        </w:r>
      </w:ins>
      <w:r w:rsidRPr="00931C08">
        <w:t xml:space="preserve"> </w:t>
      </w:r>
      <w:r w:rsidR="00AF407A" w:rsidRPr="00931C08">
        <w:t xml:space="preserve">dziennych </w:t>
      </w:r>
      <w:r w:rsidRPr="00931C08">
        <w:t>zamówień</w:t>
      </w:r>
      <w:r w:rsidR="00AF407A" w:rsidRPr="00931C08">
        <w:t xml:space="preserve"> z możliwością wyeksportowania </w:t>
      </w:r>
      <w:ins w:id="330" w:author="Yurii Shchehliuk" w:date="2022-04-19T13:50:00Z">
        <w:r w:rsidR="0058733B">
          <w:t xml:space="preserve">ich </w:t>
        </w:r>
      </w:ins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>
      <w:pPr>
        <w:pStyle w:val="Heading3"/>
        <w:ind w:left="360" w:hanging="360"/>
        <w:pPrChange w:id="331" w:author="Yurii Shchehliuk" w:date="2022-04-19T11:37:00Z">
          <w:pPr>
            <w:pStyle w:val="Heading3"/>
            <w:ind w:left="720"/>
          </w:pPr>
        </w:pPrChange>
      </w:pPr>
      <w:bookmarkStart w:id="332" w:name="_Toc100158862"/>
      <w:ins w:id="333" w:author="Yurii Shchehliuk" w:date="2022-04-19T11:37:00Z">
        <w:r>
          <w:t xml:space="preserve"> </w:t>
        </w:r>
      </w:ins>
      <w:r w:rsidR="00F2115D" w:rsidRPr="00931C08">
        <w:t>Specyfikacja wymagań</w:t>
      </w:r>
      <w:bookmarkEnd w:id="332"/>
    </w:p>
    <w:p w14:paraId="0DFE86A4" w14:textId="64707453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aplikacji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DD5D3F" w:rsidRPr="00931C08" w14:paraId="23EBBC5B" w14:textId="77777777" w:rsidTr="00DD5D3F">
        <w:tc>
          <w:tcPr>
            <w:tcW w:w="715" w:type="dxa"/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DD5D3F">
        <w:tc>
          <w:tcPr>
            <w:tcW w:w="715" w:type="dxa"/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DD5D3F">
        <w:tc>
          <w:tcPr>
            <w:tcW w:w="715" w:type="dxa"/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DD5D3F">
        <w:tc>
          <w:tcPr>
            <w:tcW w:w="715" w:type="dxa"/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DD5D3F">
        <w:tc>
          <w:tcPr>
            <w:tcW w:w="715" w:type="dxa"/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DD5D3F">
        <w:tc>
          <w:tcPr>
            <w:tcW w:w="715" w:type="dxa"/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DD5D3F">
        <w:tc>
          <w:tcPr>
            <w:tcW w:w="715" w:type="dxa"/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DD5D3F">
        <w:tc>
          <w:tcPr>
            <w:tcW w:w="715" w:type="dxa"/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DD5D3F">
        <w:tc>
          <w:tcPr>
            <w:tcW w:w="715" w:type="dxa"/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DD5D3F">
        <w:tc>
          <w:tcPr>
            <w:tcW w:w="715" w:type="dxa"/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5518"/>
        <w:gridCol w:w="3117"/>
      </w:tblGrid>
      <w:tr w:rsidR="007307A8" w:rsidRPr="00931C08" w14:paraId="2BE60D9E" w14:textId="77777777" w:rsidTr="007307A8">
        <w:tc>
          <w:tcPr>
            <w:tcW w:w="715" w:type="dxa"/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307A8">
        <w:tc>
          <w:tcPr>
            <w:tcW w:w="715" w:type="dxa"/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307A8">
        <w:tc>
          <w:tcPr>
            <w:tcW w:w="715" w:type="dxa"/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307A8">
        <w:tc>
          <w:tcPr>
            <w:tcW w:w="715" w:type="dxa"/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307A8">
        <w:tc>
          <w:tcPr>
            <w:tcW w:w="715" w:type="dxa"/>
          </w:tcPr>
          <w:p w14:paraId="0202212F" w14:textId="6281BB11" w:rsidR="007307A8" w:rsidRPr="00931C08" w:rsidRDefault="007307A8" w:rsidP="005A1272">
            <w:r w:rsidRPr="00931C08">
              <w:lastRenderedPageBreak/>
              <w:t>4</w:t>
            </w:r>
          </w:p>
        </w:tc>
        <w:tc>
          <w:tcPr>
            <w:tcW w:w="5518" w:type="dxa"/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307A8">
        <w:tc>
          <w:tcPr>
            <w:tcW w:w="715" w:type="dxa"/>
          </w:tcPr>
          <w:p w14:paraId="41635305" w14:textId="3EE7C7BF" w:rsidR="001B2748" w:rsidRPr="00931C08" w:rsidRDefault="001B2748" w:rsidP="005A1272">
            <w:r>
              <w:t>5</w:t>
            </w:r>
          </w:p>
        </w:tc>
        <w:tc>
          <w:tcPr>
            <w:tcW w:w="5518" w:type="dxa"/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>
      <w:pPr>
        <w:pStyle w:val="Heading3"/>
        <w:spacing w:before="0"/>
        <w:ind w:left="360" w:hanging="360"/>
        <w:pPrChange w:id="334" w:author="Yurii Shchehliuk" w:date="2022-04-19T11:37:00Z">
          <w:pPr>
            <w:pStyle w:val="Heading3"/>
            <w:spacing w:before="0"/>
            <w:ind w:left="720"/>
          </w:pPr>
        </w:pPrChange>
      </w:pPr>
      <w:bookmarkStart w:id="335" w:name="_Toc100158863"/>
      <w:ins w:id="336" w:author="Yurii Shchehliuk" w:date="2022-04-19T11:37:00Z">
        <w:r>
          <w:t xml:space="preserve"> </w:t>
        </w:r>
      </w:ins>
      <w:r w:rsidR="00C16E9B" w:rsidRPr="00C75DBB">
        <w:t>Diagram przypadków użycia</w:t>
      </w:r>
      <w:bookmarkEnd w:id="335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259FF878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>. W tym przypadku zostały zdefiniowane dwa aktorzy które reprezentują poruszania się z uprawieniami administratora oraz gościa.</w:t>
      </w:r>
    </w:p>
    <w:p w14:paraId="6C527A25" w14:textId="3727A4CC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 tym miejscem publicznym</w:t>
      </w:r>
      <w:r w:rsidR="00FA0DAD">
        <w:t>.</w:t>
      </w:r>
    </w:p>
    <w:p w14:paraId="118DC97F" w14:textId="492B7CFA" w:rsidR="00EE09BE" w:rsidRPr="00EE09BE" w:rsidRDefault="00EE09BE" w:rsidP="00B222DF">
      <w:pPr>
        <w:ind w:firstLine="360"/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250A4105" w:rsidR="00D2505B" w:rsidRPr="00E22024" w:rsidRDefault="001D082D">
      <w:pPr>
        <w:keepNext/>
      </w:pPr>
      <w:commentRangeStart w:id="337"/>
      <w:commentRangeStart w:id="338"/>
      <w:commentRangeStart w:id="339"/>
      <w:commentRangeStart w:id="340"/>
      <w:commentRangeEnd w:id="337"/>
      <w:r>
        <w:rPr>
          <w:rStyle w:val="CommentReference"/>
        </w:rPr>
        <w:lastRenderedPageBreak/>
        <w:commentReference w:id="337"/>
      </w:r>
      <w:commentRangeEnd w:id="338"/>
      <w:r w:rsidR="006B4C77">
        <w:rPr>
          <w:rStyle w:val="CommentReference"/>
        </w:rPr>
        <w:commentReference w:id="338"/>
      </w:r>
      <w:commentRangeEnd w:id="339"/>
      <w:r w:rsidR="003E6FC1">
        <w:rPr>
          <w:rStyle w:val="CommentReference"/>
        </w:rPr>
        <w:commentReference w:id="339"/>
      </w:r>
      <w:commentRangeEnd w:id="340"/>
      <w:r w:rsidR="00212A15">
        <w:rPr>
          <w:rStyle w:val="CommentReference"/>
        </w:rPr>
        <w:commentReference w:id="340"/>
      </w:r>
      <w:r w:rsidR="00165009" w:rsidRPr="00165009">
        <w:t xml:space="preserve"> </w:t>
      </w:r>
      <w:del w:id="341" w:author="Yurii Shchehliuk" w:date="2022-04-19T13:52:00Z">
        <w:r w:rsidR="00165009" w:rsidDel="001B46AB">
          <w:rPr>
            <w:noProof/>
          </w:rPr>
          <w:drawing>
            <wp:inline distT="0" distB="0" distL="0" distR="0" wp14:anchorId="437B832C" wp14:editId="156D243A">
              <wp:extent cx="5943600" cy="6593840"/>
              <wp:effectExtent l="0" t="0" r="0" b="0"/>
              <wp:docPr id="38" name="Picture 38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8" name="Picture 38" descr="Diagram&#10;&#10;Description automatically generated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6593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342" w:author="Yurii Shchehliuk" w:date="2022-04-19T13:52:00Z">
        <w:r w:rsidR="001B46AB" w:rsidRPr="001B46AB">
          <w:t xml:space="preserve"> </w:t>
        </w:r>
        <w:r w:rsidR="001B46AB">
          <w:rPr>
            <w:noProof/>
          </w:rPr>
          <w:drawing>
            <wp:inline distT="0" distB="0" distL="0" distR="0" wp14:anchorId="6A4854A9" wp14:editId="19928523">
              <wp:extent cx="5943600" cy="6593840"/>
              <wp:effectExtent l="0" t="0" r="0" b="0"/>
              <wp:docPr id="3" name="Picture 3" descr="Diagram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Picture 3" descr="Diagram&#10;&#10;Description automatically generated"/>
                      <pic:cNvPicPr>
                        <a:picLocks noChangeAspect="1" noChangeArrowheads="1"/>
                      </pic:cNvPicPr>
                    </pic:nvPicPr>
                    <pic:blipFill>
                      <a:blip r:embed="rId2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43600" cy="6593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DE287B1" w14:textId="0BFF5DBD" w:rsidR="00F6233E" w:rsidRPr="00E26D4B" w:rsidRDefault="00D2505B">
      <w:pPr>
        <w:pStyle w:val="Caption"/>
        <w:jc w:val="center"/>
        <w:rPr>
          <w:i w:val="0"/>
          <w:iCs w:val="0"/>
          <w:sz w:val="20"/>
          <w:szCs w:val="20"/>
          <w:rPrChange w:id="343" w:author="Yurii Shchehliuk" w:date="2022-04-19T13:52:00Z">
            <w:rPr>
              <w:i w:val="0"/>
              <w:iCs w:val="0"/>
            </w:rPr>
          </w:rPrChange>
        </w:rPr>
      </w:pPr>
      <w:r w:rsidRPr="00E26D4B">
        <w:rPr>
          <w:i w:val="0"/>
          <w:iCs w:val="0"/>
          <w:sz w:val="20"/>
          <w:szCs w:val="20"/>
          <w:rPrChange w:id="344" w:author="Yurii Shchehliuk" w:date="2022-04-19T13:52:00Z">
            <w:rPr/>
          </w:rPrChange>
        </w:rPr>
        <w:t xml:space="preserve">Rys. </w:t>
      </w:r>
      <w:r w:rsidRPr="00E26D4B">
        <w:rPr>
          <w:i w:val="0"/>
          <w:iCs w:val="0"/>
          <w:sz w:val="20"/>
          <w:szCs w:val="20"/>
          <w:rPrChange w:id="345" w:author="Yurii Shchehliuk" w:date="2022-04-19T13:52:00Z">
            <w:rPr/>
          </w:rPrChange>
        </w:rPr>
        <w:fldChar w:fldCharType="begin"/>
      </w:r>
      <w:r w:rsidRPr="00E26D4B">
        <w:rPr>
          <w:i w:val="0"/>
          <w:iCs w:val="0"/>
          <w:sz w:val="20"/>
          <w:szCs w:val="20"/>
          <w:rPrChange w:id="346" w:author="Yurii Shchehliuk" w:date="2022-04-19T13:52:00Z">
            <w:rPr/>
          </w:rPrChange>
        </w:rPr>
        <w:instrText xml:space="preserve"> SEQ Rys. \* ARABIC </w:instrText>
      </w:r>
      <w:r w:rsidRPr="00E26D4B">
        <w:rPr>
          <w:i w:val="0"/>
          <w:iCs w:val="0"/>
          <w:sz w:val="20"/>
          <w:szCs w:val="20"/>
          <w:rPrChange w:id="347" w:author="Yurii Shchehliuk" w:date="2022-04-19T13:52:00Z">
            <w:rPr/>
          </w:rPrChange>
        </w:rPr>
        <w:fldChar w:fldCharType="separate"/>
      </w:r>
      <w:ins w:id="348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14</w:t>
        </w:r>
      </w:ins>
      <w:del w:id="349" w:author="Yurii Shchehliuk" w:date="2022-04-19T14:45:00Z">
        <w:r w:rsidR="00211706" w:rsidRPr="00E26D4B" w:rsidDel="00FE2567">
          <w:rPr>
            <w:i w:val="0"/>
            <w:iCs w:val="0"/>
            <w:noProof/>
            <w:sz w:val="20"/>
            <w:szCs w:val="20"/>
            <w:rPrChange w:id="350" w:author="Yurii Shchehliuk" w:date="2022-04-19T13:52:00Z">
              <w:rPr>
                <w:noProof/>
              </w:rPr>
            </w:rPrChange>
          </w:rPr>
          <w:delText>14</w:delText>
        </w:r>
      </w:del>
      <w:r w:rsidRPr="00E26D4B">
        <w:rPr>
          <w:i w:val="0"/>
          <w:iCs w:val="0"/>
          <w:sz w:val="20"/>
          <w:szCs w:val="20"/>
          <w:rPrChange w:id="351" w:author="Yurii Shchehliuk" w:date="2022-04-19T13:52:00Z">
            <w:rPr/>
          </w:rPrChange>
        </w:rPr>
        <w:fldChar w:fldCharType="end"/>
      </w:r>
      <w:r w:rsidR="00D74BDE" w:rsidRPr="00E26D4B">
        <w:rPr>
          <w:i w:val="0"/>
          <w:iCs w:val="0"/>
          <w:sz w:val="20"/>
          <w:szCs w:val="20"/>
          <w:rPrChange w:id="352" w:author="Yurii Shchehliuk" w:date="2022-04-19T13:52:00Z">
            <w:rPr>
              <w:i w:val="0"/>
              <w:iCs w:val="0"/>
            </w:rPr>
          </w:rPrChange>
        </w:rPr>
        <w:t xml:space="preserve"> Diagram przypadków użycia </w:t>
      </w:r>
      <w:r w:rsidR="00D74BDE" w:rsidRPr="00E26D4B">
        <w:rPr>
          <w:i w:val="0"/>
          <w:iCs w:val="0"/>
          <w:sz w:val="20"/>
          <w:szCs w:val="20"/>
          <w:rPrChange w:id="353" w:author="Yurii Shchehliuk" w:date="2022-04-19T13:52:00Z">
            <w:rPr>
              <w:i w:val="0"/>
              <w:iCs w:val="0"/>
            </w:rPr>
          </w:rPrChange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0B86C3BB" w:rsidR="00C75DBB" w:rsidRPr="00E26D4B" w:rsidRDefault="00F46DD0">
      <w:pPr>
        <w:pStyle w:val="Caption"/>
        <w:jc w:val="center"/>
        <w:rPr>
          <w:i w:val="0"/>
          <w:iCs w:val="0"/>
          <w:sz w:val="20"/>
          <w:szCs w:val="20"/>
          <w:rPrChange w:id="354" w:author="Yurii Shchehliuk" w:date="2022-04-19T13:52:00Z">
            <w:rPr>
              <w:i w:val="0"/>
              <w:iCs w:val="0"/>
            </w:rPr>
          </w:rPrChange>
        </w:rPr>
      </w:pPr>
      <w:r w:rsidRPr="00E26D4B">
        <w:rPr>
          <w:i w:val="0"/>
          <w:iCs w:val="0"/>
          <w:sz w:val="20"/>
          <w:szCs w:val="20"/>
          <w:rPrChange w:id="355" w:author="Yurii Shchehliuk" w:date="2022-04-19T13:52:00Z">
            <w:rPr/>
          </w:rPrChange>
        </w:rPr>
        <w:t xml:space="preserve">Rys. </w:t>
      </w:r>
      <w:r w:rsidRPr="00E26D4B">
        <w:rPr>
          <w:i w:val="0"/>
          <w:iCs w:val="0"/>
          <w:sz w:val="20"/>
          <w:szCs w:val="20"/>
          <w:rPrChange w:id="356" w:author="Yurii Shchehliuk" w:date="2022-04-19T13:52:00Z">
            <w:rPr/>
          </w:rPrChange>
        </w:rPr>
        <w:fldChar w:fldCharType="begin"/>
      </w:r>
      <w:r w:rsidRPr="00E26D4B">
        <w:rPr>
          <w:i w:val="0"/>
          <w:iCs w:val="0"/>
          <w:sz w:val="20"/>
          <w:szCs w:val="20"/>
          <w:rPrChange w:id="357" w:author="Yurii Shchehliuk" w:date="2022-04-19T13:52:00Z">
            <w:rPr/>
          </w:rPrChange>
        </w:rPr>
        <w:instrText xml:space="preserve"> SEQ Rys. \* ARABIC </w:instrText>
      </w:r>
      <w:r w:rsidRPr="00E26D4B">
        <w:rPr>
          <w:i w:val="0"/>
          <w:iCs w:val="0"/>
          <w:sz w:val="20"/>
          <w:szCs w:val="20"/>
          <w:rPrChange w:id="358" w:author="Yurii Shchehliuk" w:date="2022-04-19T13:52:00Z">
            <w:rPr/>
          </w:rPrChange>
        </w:rPr>
        <w:fldChar w:fldCharType="separate"/>
      </w:r>
      <w:ins w:id="359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15</w:t>
        </w:r>
      </w:ins>
      <w:del w:id="360" w:author="Yurii Shchehliuk" w:date="2022-04-19T14:45:00Z">
        <w:r w:rsidR="00211706" w:rsidRPr="00E26D4B" w:rsidDel="00FE2567">
          <w:rPr>
            <w:i w:val="0"/>
            <w:iCs w:val="0"/>
            <w:noProof/>
            <w:sz w:val="20"/>
            <w:szCs w:val="20"/>
            <w:rPrChange w:id="361" w:author="Yurii Shchehliuk" w:date="2022-04-19T13:52:00Z">
              <w:rPr>
                <w:noProof/>
              </w:rPr>
            </w:rPrChange>
          </w:rPr>
          <w:delText>15</w:delText>
        </w:r>
      </w:del>
      <w:r w:rsidRPr="00E26D4B">
        <w:rPr>
          <w:i w:val="0"/>
          <w:iCs w:val="0"/>
          <w:sz w:val="20"/>
          <w:szCs w:val="20"/>
          <w:rPrChange w:id="362" w:author="Yurii Shchehliuk" w:date="2022-04-19T13:52:00Z">
            <w:rPr/>
          </w:rPrChange>
        </w:rPr>
        <w:fldChar w:fldCharType="end"/>
      </w:r>
      <w:r w:rsidRPr="00E26D4B">
        <w:rPr>
          <w:i w:val="0"/>
          <w:iCs w:val="0"/>
          <w:sz w:val="20"/>
          <w:szCs w:val="20"/>
          <w:rPrChange w:id="363" w:author="Yurii Shchehliuk" w:date="2022-04-19T13:52:00Z">
            <w:rPr>
              <w:i w:val="0"/>
              <w:iCs w:val="0"/>
            </w:rPr>
          </w:rPrChange>
        </w:rPr>
        <w:t xml:space="preserve"> </w:t>
      </w:r>
      <w:r w:rsidR="00C75DBB" w:rsidRPr="00E26D4B">
        <w:rPr>
          <w:i w:val="0"/>
          <w:iCs w:val="0"/>
          <w:sz w:val="20"/>
          <w:szCs w:val="20"/>
          <w:rPrChange w:id="364" w:author="Yurii Shchehliuk" w:date="2022-04-19T13:52:00Z">
            <w:rPr>
              <w:i w:val="0"/>
              <w:iCs w:val="0"/>
            </w:rPr>
          </w:rPrChange>
        </w:rPr>
        <w:t>Diagram sekwencji systemu</w:t>
      </w:r>
      <w:r w:rsidR="00C75DBB" w:rsidRPr="00E26D4B">
        <w:rPr>
          <w:i w:val="0"/>
          <w:iCs w:val="0"/>
          <w:sz w:val="20"/>
          <w:szCs w:val="20"/>
          <w:rPrChange w:id="365" w:author="Yurii Shchehliuk" w:date="2022-04-19T13:52:00Z">
            <w:rPr>
              <w:i w:val="0"/>
              <w:iCs w:val="0"/>
            </w:rPr>
          </w:rPrChange>
        </w:rPr>
        <w:br/>
        <w:t>Źródło: opracowanie własne</w:t>
      </w:r>
    </w:p>
    <w:p w14:paraId="343BB90A" w14:textId="19F45EA5" w:rsidR="00945889" w:rsidRPr="00181CDE" w:rsidRDefault="00CF709A">
      <w:pPr>
        <w:pStyle w:val="Heading3"/>
        <w:ind w:left="360" w:hanging="360"/>
        <w:pPrChange w:id="366" w:author="Yurii Shchehliuk" w:date="2022-04-19T11:37:00Z">
          <w:pPr>
            <w:pStyle w:val="Heading3"/>
            <w:ind w:left="720"/>
          </w:pPr>
        </w:pPrChange>
      </w:pPr>
      <w:bookmarkStart w:id="367" w:name="_Toc100158864"/>
      <w:ins w:id="368" w:author="Yurii Shchehliuk" w:date="2022-04-19T11:37:00Z">
        <w:r>
          <w:t xml:space="preserve"> </w:t>
        </w:r>
      </w:ins>
      <w:r w:rsidR="00945889" w:rsidRPr="00181CDE">
        <w:t>Prototypy interfejsu</w:t>
      </w:r>
      <w:bookmarkEnd w:id="367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7BC398C7" w:rsidR="00C5525F" w:rsidRDefault="00C5525F" w:rsidP="00B222DF">
      <w:pPr>
        <w:ind w:firstLine="360"/>
      </w:pPr>
      <w:r>
        <w:t xml:space="preserve">Interfejs w aplikacji mobilnej był projektowany na podstawie zwykłych XML. Takie podejście jest dość podobne do projektowania strony z wykorzystaniem HTML z jednym wyjątkiem że interfejs jest oparty o </w:t>
      </w:r>
      <w:proofErr w:type="spellStart"/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0A4677AA" w:rsidR="00502B30" w:rsidRPr="00E26D4B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  <w:rPrChange w:id="369" w:author="Yurii Shchehliuk" w:date="2022-04-19T13:52:00Z">
            <w:rPr>
              <w:i w:val="0"/>
              <w:iCs w:val="0"/>
              <w:noProof/>
            </w:rPr>
          </w:rPrChange>
        </w:rPr>
      </w:pPr>
      <w:r w:rsidRPr="00E26D4B">
        <w:rPr>
          <w:i w:val="0"/>
          <w:iCs w:val="0"/>
          <w:sz w:val="20"/>
          <w:szCs w:val="20"/>
          <w:rPrChange w:id="370" w:author="Yurii Shchehliuk" w:date="2022-04-19T13:52:00Z">
            <w:rPr/>
          </w:rPrChange>
        </w:rPr>
        <w:t xml:space="preserve">Rys. </w:t>
      </w:r>
      <w:r w:rsidRPr="00E26D4B">
        <w:rPr>
          <w:i w:val="0"/>
          <w:iCs w:val="0"/>
          <w:sz w:val="20"/>
          <w:szCs w:val="20"/>
          <w:rPrChange w:id="371" w:author="Yurii Shchehliuk" w:date="2022-04-19T13:52:00Z">
            <w:rPr/>
          </w:rPrChange>
        </w:rPr>
        <w:fldChar w:fldCharType="begin"/>
      </w:r>
      <w:r w:rsidRPr="00E26D4B">
        <w:rPr>
          <w:i w:val="0"/>
          <w:iCs w:val="0"/>
          <w:sz w:val="20"/>
          <w:szCs w:val="20"/>
          <w:rPrChange w:id="372" w:author="Yurii Shchehliuk" w:date="2022-04-19T13:52:00Z">
            <w:rPr/>
          </w:rPrChange>
        </w:rPr>
        <w:instrText xml:space="preserve"> SEQ Rys. \* ARABIC </w:instrText>
      </w:r>
      <w:r w:rsidRPr="00E26D4B">
        <w:rPr>
          <w:i w:val="0"/>
          <w:iCs w:val="0"/>
          <w:sz w:val="20"/>
          <w:szCs w:val="20"/>
          <w:rPrChange w:id="373" w:author="Yurii Shchehliuk" w:date="2022-04-19T13:52:00Z">
            <w:rPr/>
          </w:rPrChange>
        </w:rPr>
        <w:fldChar w:fldCharType="separate"/>
      </w:r>
      <w:ins w:id="374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16</w:t>
        </w:r>
      </w:ins>
      <w:del w:id="375" w:author="Yurii Shchehliuk" w:date="2022-04-19T14:45:00Z">
        <w:r w:rsidRPr="00E26D4B" w:rsidDel="00FE2567">
          <w:rPr>
            <w:i w:val="0"/>
            <w:iCs w:val="0"/>
            <w:noProof/>
            <w:sz w:val="20"/>
            <w:szCs w:val="20"/>
            <w:rPrChange w:id="376" w:author="Yurii Shchehliuk" w:date="2022-04-19T13:52:00Z">
              <w:rPr>
                <w:noProof/>
              </w:rPr>
            </w:rPrChange>
          </w:rPr>
          <w:delText>16</w:delText>
        </w:r>
      </w:del>
      <w:r w:rsidRPr="00E26D4B">
        <w:rPr>
          <w:i w:val="0"/>
          <w:iCs w:val="0"/>
          <w:sz w:val="20"/>
          <w:szCs w:val="20"/>
          <w:rPrChange w:id="377" w:author="Yurii Shchehliuk" w:date="2022-04-19T13:52:00Z">
            <w:rPr/>
          </w:rPrChange>
        </w:rPr>
        <w:fldChar w:fldCharType="end"/>
      </w:r>
      <w:r w:rsidR="00502B30" w:rsidRPr="00E26D4B">
        <w:rPr>
          <w:i w:val="0"/>
          <w:iCs w:val="0"/>
          <w:sz w:val="20"/>
          <w:szCs w:val="20"/>
          <w:rPrChange w:id="378" w:author="Yurii Shchehliuk" w:date="2022-04-19T13:52:00Z">
            <w:rPr>
              <w:i w:val="0"/>
              <w:iCs w:val="0"/>
            </w:rPr>
          </w:rPrChange>
        </w:rPr>
        <w:t xml:space="preserve"> </w:t>
      </w:r>
      <w:r w:rsidR="00397A9E" w:rsidRPr="00E26D4B">
        <w:rPr>
          <w:i w:val="0"/>
          <w:iCs w:val="0"/>
          <w:sz w:val="20"/>
          <w:szCs w:val="20"/>
          <w:rPrChange w:id="379" w:author="Yurii Shchehliuk" w:date="2022-04-19T13:52:00Z">
            <w:rPr>
              <w:i w:val="0"/>
              <w:iCs w:val="0"/>
            </w:rPr>
          </w:rPrChange>
        </w:rPr>
        <w:t>Makie</w:t>
      </w:r>
      <w:commentRangeStart w:id="380"/>
      <w:r w:rsidR="00397A9E" w:rsidRPr="00E26D4B">
        <w:rPr>
          <w:i w:val="0"/>
          <w:iCs w:val="0"/>
          <w:sz w:val="20"/>
          <w:szCs w:val="20"/>
          <w:rPrChange w:id="381" w:author="Yurii Shchehliuk" w:date="2022-04-19T13:52:00Z">
            <w:rPr>
              <w:i w:val="0"/>
              <w:iCs w:val="0"/>
            </w:rPr>
          </w:rPrChange>
        </w:rPr>
        <w:t>t</w:t>
      </w:r>
      <w:ins w:id="382" w:author="Yurii Shchehliuk" w:date="2022-04-19T13:52:00Z">
        <w:r w:rsidR="00E5154E">
          <w:rPr>
            <w:i w:val="0"/>
            <w:iCs w:val="0"/>
            <w:sz w:val="20"/>
            <w:szCs w:val="20"/>
          </w:rPr>
          <w:t>a</w:t>
        </w:r>
      </w:ins>
      <w:r w:rsidR="00397A9E" w:rsidRPr="00E26D4B">
        <w:rPr>
          <w:i w:val="0"/>
          <w:iCs w:val="0"/>
          <w:sz w:val="20"/>
          <w:szCs w:val="20"/>
          <w:rPrChange w:id="383" w:author="Yurii Shchehliuk" w:date="2022-04-19T13:52:00Z">
            <w:rPr>
              <w:i w:val="0"/>
              <w:iCs w:val="0"/>
            </w:rPr>
          </w:rPrChange>
        </w:rPr>
        <w:t xml:space="preserve"> </w:t>
      </w:r>
      <w:commentRangeEnd w:id="380"/>
      <w:r w:rsidR="007B4EFA" w:rsidRPr="00E26D4B">
        <w:rPr>
          <w:rStyle w:val="CommentReference"/>
          <w:i w:val="0"/>
          <w:iCs w:val="0"/>
          <w:color w:val="auto"/>
          <w:sz w:val="18"/>
          <w:szCs w:val="18"/>
          <w:rPrChange w:id="384" w:author="Yurii Shchehliuk" w:date="2022-04-19T13:52:00Z">
            <w:rPr>
              <w:rStyle w:val="CommentReference"/>
              <w:i w:val="0"/>
              <w:iCs w:val="0"/>
              <w:color w:val="auto"/>
            </w:rPr>
          </w:rPrChange>
        </w:rPr>
        <w:commentReference w:id="380"/>
      </w:r>
      <w:r w:rsidR="00502B30" w:rsidRPr="00E26D4B">
        <w:rPr>
          <w:i w:val="0"/>
          <w:iCs w:val="0"/>
          <w:noProof/>
          <w:sz w:val="20"/>
          <w:szCs w:val="20"/>
          <w:rPrChange w:id="385" w:author="Yurii Shchehliuk" w:date="2022-04-19T13:52:00Z">
            <w:rPr>
              <w:i w:val="0"/>
              <w:iCs w:val="0"/>
              <w:noProof/>
            </w:rPr>
          </w:rPrChange>
        </w:rPr>
        <w:t>interfejsu aplikacji mobilnej</w:t>
      </w:r>
      <w:r w:rsidR="00502B30" w:rsidRPr="00E26D4B">
        <w:rPr>
          <w:i w:val="0"/>
          <w:iCs w:val="0"/>
          <w:noProof/>
          <w:sz w:val="20"/>
          <w:szCs w:val="20"/>
          <w:rPrChange w:id="386" w:author="Yurii Shchehliuk" w:date="2022-04-19T13:52:00Z">
            <w:rPr>
              <w:i w:val="0"/>
              <w:iCs w:val="0"/>
              <w:noProof/>
            </w:rPr>
          </w:rPrChange>
        </w:rPr>
        <w:br/>
        <w:t>Źródło: opracowanie własne</w:t>
      </w:r>
    </w:p>
    <w:p w14:paraId="19B526BF" w14:textId="56685749" w:rsidR="007B7D8D" w:rsidRDefault="00D24E61" w:rsidP="007B7D8D">
      <w:r>
        <w:t>Opierając się na powyższ</w:t>
      </w:r>
      <w:commentRangeStart w:id="387"/>
      <w:r>
        <w:t>y</w:t>
      </w:r>
      <w:commentRangeEnd w:id="387"/>
      <w:r w:rsidR="007B4EFA">
        <w:rPr>
          <w:rStyle w:val="CommentReference"/>
        </w:rPr>
        <w:commentReference w:id="387"/>
      </w:r>
      <w:ins w:id="388" w:author="Yurii Shchehliuk" w:date="2022-04-19T13:53:00Z">
        <w:r w:rsidR="00E5154E">
          <w:t>m</w:t>
        </w:r>
      </w:ins>
      <w:r>
        <w:t xml:space="preserve"> prototy</w:t>
      </w:r>
      <w:commentRangeStart w:id="389"/>
      <w:r>
        <w:t>p</w:t>
      </w:r>
      <w:commentRangeEnd w:id="389"/>
      <w:r w:rsidR="007B4EFA">
        <w:rPr>
          <w:rStyle w:val="CommentReference"/>
        </w:rPr>
        <w:commentReference w:id="389"/>
      </w:r>
      <w:ins w:id="390" w:author="Yurii Shchehliuk" w:date="2022-04-19T13:53:00Z">
        <w:r w:rsidR="00E5154E">
          <w:t>ie</w:t>
        </w:r>
      </w:ins>
      <w:r>
        <w:t xml:space="preserve"> był</w:t>
      </w:r>
      <w:r w:rsidR="00FA75C7">
        <w:t>a stworzona aplikacja mobilna z opisem rysunków, czyli w karu</w:t>
      </w:r>
      <w:r w:rsidR="00904E3F">
        <w:t>z</w:t>
      </w:r>
      <w:commentRangeStart w:id="391"/>
      <w:commentRangeEnd w:id="391"/>
      <w:r w:rsidR="001D2213">
        <w:rPr>
          <w:rStyle w:val="CommentReference"/>
        </w:rPr>
        <w:commentReference w:id="391"/>
      </w:r>
      <w:r w:rsidR="00FA75C7">
        <w:t xml:space="preserve">eli </w:t>
      </w:r>
      <w:ins w:id="392" w:author="Yurii Shchehliuk" w:date="2022-04-19T13:53:00Z">
        <w:r w:rsidR="00E5154E">
          <w:t xml:space="preserve">znajdują </w:t>
        </w:r>
      </w:ins>
      <w:commentRangeStart w:id="393"/>
      <w:r w:rsidR="00FA75C7">
        <w:t xml:space="preserve">się </w:t>
      </w:r>
      <w:del w:id="394" w:author="Yurii Shchehliuk" w:date="2022-04-19T13:53:00Z">
        <w:r w:rsidR="00FA75C7" w:rsidDel="00E5154E">
          <w:delText xml:space="preserve">znajdują </w:delText>
        </w:r>
        <w:commentRangeEnd w:id="393"/>
        <w:r w:rsidR="007B4EFA" w:rsidDel="00E5154E">
          <w:rPr>
            <w:rStyle w:val="CommentReference"/>
          </w:rPr>
          <w:commentReference w:id="393"/>
        </w:r>
      </w:del>
      <w:r w:rsidR="00FA75C7">
        <w:t>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2F0DD154" w:rsidR="00D24E61" w:rsidRPr="00790B30" w:rsidRDefault="00CF7EEB" w:rsidP="00D24E61">
      <w:pPr>
        <w:pStyle w:val="Caption"/>
        <w:jc w:val="center"/>
        <w:rPr>
          <w:i w:val="0"/>
          <w:iCs w:val="0"/>
          <w:sz w:val="20"/>
          <w:szCs w:val="20"/>
          <w:rPrChange w:id="395" w:author="Yurii Shchehliuk" w:date="2022-04-19T13:54:00Z">
            <w:rPr>
              <w:i w:val="0"/>
              <w:iCs w:val="0"/>
            </w:rPr>
          </w:rPrChange>
        </w:rPr>
      </w:pPr>
      <w:r w:rsidRPr="00790B30">
        <w:rPr>
          <w:i w:val="0"/>
          <w:iCs w:val="0"/>
          <w:sz w:val="20"/>
          <w:szCs w:val="20"/>
          <w:rPrChange w:id="396" w:author="Yurii Shchehliuk" w:date="2022-04-19T13:54:00Z">
            <w:rPr/>
          </w:rPrChange>
        </w:rPr>
        <w:t xml:space="preserve">Rys. </w:t>
      </w:r>
      <w:r w:rsidRPr="00790B30">
        <w:rPr>
          <w:i w:val="0"/>
          <w:iCs w:val="0"/>
          <w:sz w:val="20"/>
          <w:szCs w:val="20"/>
          <w:rPrChange w:id="397" w:author="Yurii Shchehliuk" w:date="2022-04-19T13:54:00Z">
            <w:rPr/>
          </w:rPrChange>
        </w:rPr>
        <w:fldChar w:fldCharType="begin"/>
      </w:r>
      <w:r w:rsidRPr="00790B30">
        <w:rPr>
          <w:i w:val="0"/>
          <w:iCs w:val="0"/>
          <w:sz w:val="20"/>
          <w:szCs w:val="20"/>
          <w:rPrChange w:id="398" w:author="Yurii Shchehliuk" w:date="2022-04-19T13:54:00Z">
            <w:rPr/>
          </w:rPrChange>
        </w:rPr>
        <w:instrText xml:space="preserve"> SEQ Rys. \* ARABIC </w:instrText>
      </w:r>
      <w:r w:rsidRPr="00790B30">
        <w:rPr>
          <w:i w:val="0"/>
          <w:iCs w:val="0"/>
          <w:sz w:val="20"/>
          <w:szCs w:val="20"/>
          <w:rPrChange w:id="399" w:author="Yurii Shchehliuk" w:date="2022-04-19T13:54:00Z">
            <w:rPr/>
          </w:rPrChange>
        </w:rPr>
        <w:fldChar w:fldCharType="separate"/>
      </w:r>
      <w:ins w:id="400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17</w:t>
        </w:r>
      </w:ins>
      <w:del w:id="401" w:author="Yurii Shchehliuk" w:date="2022-04-19T14:45:00Z">
        <w:r w:rsidRPr="00790B30" w:rsidDel="00FE2567">
          <w:rPr>
            <w:i w:val="0"/>
            <w:iCs w:val="0"/>
            <w:noProof/>
            <w:sz w:val="20"/>
            <w:szCs w:val="20"/>
            <w:rPrChange w:id="402" w:author="Yurii Shchehliuk" w:date="2022-04-19T13:54:00Z">
              <w:rPr>
                <w:noProof/>
              </w:rPr>
            </w:rPrChange>
          </w:rPr>
          <w:delText>17</w:delText>
        </w:r>
      </w:del>
      <w:r w:rsidRPr="00790B30">
        <w:rPr>
          <w:i w:val="0"/>
          <w:iCs w:val="0"/>
          <w:sz w:val="20"/>
          <w:szCs w:val="20"/>
          <w:rPrChange w:id="403" w:author="Yurii Shchehliuk" w:date="2022-04-19T13:54:00Z">
            <w:rPr/>
          </w:rPrChange>
        </w:rPr>
        <w:fldChar w:fldCharType="end"/>
      </w:r>
      <w:r w:rsidR="00D24E61" w:rsidRPr="00790B30">
        <w:rPr>
          <w:i w:val="0"/>
          <w:iCs w:val="0"/>
          <w:sz w:val="20"/>
          <w:szCs w:val="20"/>
          <w:rPrChange w:id="404" w:author="Yurii Shchehliuk" w:date="2022-04-19T13:54:00Z">
            <w:rPr>
              <w:i w:val="0"/>
              <w:iCs w:val="0"/>
            </w:rPr>
          </w:rPrChange>
        </w:rPr>
        <w:t xml:space="preserve"> </w:t>
      </w:r>
      <w:r w:rsidR="00397A9E" w:rsidRPr="00790B30">
        <w:rPr>
          <w:i w:val="0"/>
          <w:iCs w:val="0"/>
          <w:sz w:val="20"/>
          <w:szCs w:val="20"/>
          <w:rPrChange w:id="405" w:author="Yurii Shchehliuk" w:date="2022-04-19T13:54:00Z">
            <w:rPr>
              <w:i w:val="0"/>
              <w:iCs w:val="0"/>
            </w:rPr>
          </w:rPrChange>
        </w:rPr>
        <w:t>Prototyp interfejsu użytkownika</w:t>
      </w:r>
      <w:r w:rsidR="00397A9E" w:rsidRPr="00790B30">
        <w:rPr>
          <w:i w:val="0"/>
          <w:iCs w:val="0"/>
          <w:sz w:val="20"/>
          <w:szCs w:val="20"/>
          <w:rPrChange w:id="406" w:author="Yurii Shchehliuk" w:date="2022-04-19T13:54:00Z">
            <w:rPr>
              <w:i w:val="0"/>
              <w:iCs w:val="0"/>
            </w:rPr>
          </w:rPrChange>
        </w:rPr>
        <w:br/>
        <w:t>Źródło: Opracowanie własne</w:t>
      </w:r>
    </w:p>
    <w:p w14:paraId="2A7EB315" w14:textId="623B5898" w:rsidR="00D24E61" w:rsidRPr="00BE1547" w:rsidRDefault="00BE1547" w:rsidP="00D24E61">
      <w:commentRangeStart w:id="407"/>
      <w:del w:id="408" w:author="Yurii Shchehliuk" w:date="2022-04-19T13:53:00Z">
        <w:r w:rsidDel="002836AD">
          <w:delText>Był</w:delText>
        </w:r>
        <w:commentRangeEnd w:id="407"/>
        <w:r w:rsidR="007B4EFA" w:rsidDel="002836AD">
          <w:rPr>
            <w:rStyle w:val="CommentReference"/>
          </w:rPr>
          <w:commentReference w:id="407"/>
        </w:r>
        <w:r w:rsidDel="002836AD">
          <w:delText xml:space="preserve"> </w:delText>
        </w:r>
      </w:del>
      <w:ins w:id="409" w:author="Yurii Shchehliuk" w:date="2022-04-19T13:53:00Z">
        <w:r w:rsidR="002836AD">
          <w:t>Został</w:t>
        </w:r>
        <w:r w:rsidR="002836AD">
          <w:t xml:space="preserve"> </w:t>
        </w:r>
      </w:ins>
      <w:r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>
        <w:t xml:space="preserve"> mobilna jest podobna do aplikacji webowej</w:t>
      </w:r>
      <w:r w:rsidR="00D24E61">
        <w:t xml:space="preserve">, prototyp interfejsu wygląda dość podobnie, dzięki </w:t>
      </w:r>
      <w:r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5839F0E2" w:rsidR="00DD1343" w:rsidRPr="00790B30" w:rsidRDefault="00315146">
      <w:pPr>
        <w:pStyle w:val="Caption"/>
        <w:jc w:val="center"/>
        <w:rPr>
          <w:i w:val="0"/>
          <w:iCs w:val="0"/>
          <w:sz w:val="20"/>
          <w:szCs w:val="20"/>
          <w:rPrChange w:id="410" w:author="Yurii Shchehliuk" w:date="2022-04-19T13:54:00Z">
            <w:rPr>
              <w:i w:val="0"/>
              <w:iCs w:val="0"/>
            </w:rPr>
          </w:rPrChange>
        </w:rPr>
      </w:pPr>
      <w:r w:rsidRPr="00790B30">
        <w:rPr>
          <w:i w:val="0"/>
          <w:iCs w:val="0"/>
          <w:sz w:val="20"/>
          <w:szCs w:val="20"/>
          <w:rPrChange w:id="411" w:author="Yurii Shchehliuk" w:date="2022-04-19T13:54:00Z">
            <w:rPr/>
          </w:rPrChange>
        </w:rPr>
        <w:t xml:space="preserve">Rys. </w:t>
      </w:r>
      <w:r w:rsidRPr="00790B30">
        <w:rPr>
          <w:i w:val="0"/>
          <w:iCs w:val="0"/>
          <w:sz w:val="20"/>
          <w:szCs w:val="20"/>
          <w:rPrChange w:id="412" w:author="Yurii Shchehliuk" w:date="2022-04-19T13:54:00Z">
            <w:rPr/>
          </w:rPrChange>
        </w:rPr>
        <w:fldChar w:fldCharType="begin"/>
      </w:r>
      <w:r w:rsidRPr="00790B30">
        <w:rPr>
          <w:i w:val="0"/>
          <w:iCs w:val="0"/>
          <w:sz w:val="20"/>
          <w:szCs w:val="20"/>
          <w:rPrChange w:id="413" w:author="Yurii Shchehliuk" w:date="2022-04-19T13:54:00Z">
            <w:rPr/>
          </w:rPrChange>
        </w:rPr>
        <w:instrText xml:space="preserve"> SEQ Rys. \* ARABIC </w:instrText>
      </w:r>
      <w:r w:rsidRPr="00790B30">
        <w:rPr>
          <w:i w:val="0"/>
          <w:iCs w:val="0"/>
          <w:sz w:val="20"/>
          <w:szCs w:val="20"/>
          <w:rPrChange w:id="414" w:author="Yurii Shchehliuk" w:date="2022-04-19T13:54:00Z">
            <w:rPr/>
          </w:rPrChange>
        </w:rPr>
        <w:fldChar w:fldCharType="separate"/>
      </w:r>
      <w:ins w:id="415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18</w:t>
        </w:r>
      </w:ins>
      <w:del w:id="416" w:author="Yurii Shchehliuk" w:date="2022-04-19T14:45:00Z">
        <w:r w:rsidRPr="00790B30" w:rsidDel="00FE2567">
          <w:rPr>
            <w:i w:val="0"/>
            <w:iCs w:val="0"/>
            <w:noProof/>
            <w:sz w:val="20"/>
            <w:szCs w:val="20"/>
            <w:rPrChange w:id="417" w:author="Yurii Shchehliuk" w:date="2022-04-19T13:54:00Z">
              <w:rPr>
                <w:noProof/>
              </w:rPr>
            </w:rPrChange>
          </w:rPr>
          <w:delText>18</w:delText>
        </w:r>
      </w:del>
      <w:r w:rsidRPr="00790B30">
        <w:rPr>
          <w:i w:val="0"/>
          <w:iCs w:val="0"/>
          <w:sz w:val="20"/>
          <w:szCs w:val="20"/>
          <w:rPrChange w:id="418" w:author="Yurii Shchehliuk" w:date="2022-04-19T13:54:00Z">
            <w:rPr/>
          </w:rPrChange>
        </w:rPr>
        <w:fldChar w:fldCharType="end"/>
      </w:r>
      <w:r w:rsidR="00DD1343" w:rsidRPr="00790B30">
        <w:rPr>
          <w:i w:val="0"/>
          <w:iCs w:val="0"/>
          <w:sz w:val="20"/>
          <w:szCs w:val="20"/>
          <w:rPrChange w:id="419" w:author="Yurii Shchehliuk" w:date="2022-04-19T13:54:00Z">
            <w:rPr>
              <w:i w:val="0"/>
              <w:iCs w:val="0"/>
            </w:rPr>
          </w:rPrChange>
        </w:rPr>
        <w:t xml:space="preserve"> Prototyp strony </w:t>
      </w:r>
      <w:commentRangeStart w:id="420"/>
      <w:r w:rsidR="00DD1343" w:rsidRPr="00790B30">
        <w:rPr>
          <w:i w:val="0"/>
          <w:iCs w:val="0"/>
          <w:sz w:val="20"/>
          <w:szCs w:val="20"/>
          <w:rPrChange w:id="421" w:author="Yurii Shchehliuk" w:date="2022-04-19T13:54:00Z">
            <w:rPr>
              <w:i w:val="0"/>
              <w:iCs w:val="0"/>
            </w:rPr>
          </w:rPrChange>
        </w:rPr>
        <w:t>internetowej</w:t>
      </w:r>
      <w:commentRangeEnd w:id="420"/>
      <w:r w:rsidR="00B53A9D" w:rsidRPr="00790B30">
        <w:rPr>
          <w:rStyle w:val="CommentReference"/>
          <w:i w:val="0"/>
          <w:iCs w:val="0"/>
          <w:color w:val="auto"/>
          <w:sz w:val="20"/>
          <w:szCs w:val="20"/>
          <w:rPrChange w:id="422" w:author="Yurii Shchehliuk" w:date="2022-04-19T13:54:00Z">
            <w:rPr>
              <w:rStyle w:val="CommentReference"/>
              <w:i w:val="0"/>
              <w:iCs w:val="0"/>
              <w:color w:val="auto"/>
            </w:rPr>
          </w:rPrChange>
        </w:rPr>
        <w:commentReference w:id="420"/>
      </w:r>
      <w:ins w:id="423" w:author="Yurii Shchehliuk" w:date="2022-04-19T14:11:00Z">
        <w:r w:rsidR="00DA71FB" w:rsidRPr="00DA71FB">
          <w:rPr>
            <w:i w:val="0"/>
            <w:iCs w:val="0"/>
            <w:sz w:val="20"/>
            <w:szCs w:val="20"/>
            <w:rPrChange w:id="424" w:author="Yurii Shchehliuk" w:date="2022-04-19T14:11:00Z">
              <w:rPr>
                <w:i w:val="0"/>
                <w:iCs w:val="0"/>
                <w:sz w:val="20"/>
                <w:szCs w:val="20"/>
                <w:lang w:val="en-US"/>
              </w:rPr>
            </w:rPrChange>
          </w:rPr>
          <w:t xml:space="preserve"> </w:t>
        </w:r>
        <w:r w:rsidR="00DA71FB">
          <w:rPr>
            <w:i w:val="0"/>
            <w:iCs w:val="0"/>
            <w:sz w:val="20"/>
            <w:szCs w:val="20"/>
          </w:rPr>
          <w:t>restauracji</w:t>
        </w:r>
      </w:ins>
      <w:r w:rsidR="00DD1343" w:rsidRPr="00790B30">
        <w:rPr>
          <w:i w:val="0"/>
          <w:iCs w:val="0"/>
          <w:sz w:val="20"/>
          <w:szCs w:val="20"/>
          <w:rPrChange w:id="425" w:author="Yurii Shchehliuk" w:date="2022-04-19T13:54:00Z">
            <w:rPr>
              <w:i w:val="0"/>
              <w:iCs w:val="0"/>
            </w:rPr>
          </w:rPrChange>
        </w:rPr>
        <w:br/>
        <w:t>Źródło: Opracowanie własne</w:t>
      </w:r>
    </w:p>
    <w:p w14:paraId="45BD8729" w14:textId="0BE9E018" w:rsidR="00E377A3" w:rsidDel="0084374C" w:rsidRDefault="00E377A3" w:rsidP="00E377A3">
      <w:pPr>
        <w:rPr>
          <w:del w:id="426" w:author="Yurii Shchehliuk" w:date="2022-04-19T14:15:00Z"/>
        </w:rPr>
      </w:pPr>
      <w:r>
        <w:t xml:space="preserve">W oparciu o prototyp interfejsu była stworzona aplikacja webowa z </w:t>
      </w:r>
      <w:del w:id="427" w:author="Yurii Shchehliuk" w:date="2022-04-19T13:54:00Z">
        <w:r w:rsidDel="00790B30">
          <w:delText xml:space="preserve">stroną </w:delText>
        </w:r>
      </w:del>
      <w:r>
        <w:t>główną</w:t>
      </w:r>
      <w:ins w:id="428" w:author="Yurii Shchehliuk" w:date="2022-04-19T13:55:00Z">
        <w:r w:rsidR="00790B30">
          <w:t xml:space="preserve"> </w:t>
        </w:r>
        <w:r w:rsidR="00790B30">
          <w:t>stroną</w:t>
        </w:r>
      </w:ins>
      <w:r>
        <w:t xml:space="preserve"> jak na Rys.19.</w:t>
      </w:r>
    </w:p>
    <w:p w14:paraId="2E336B6F" w14:textId="77777777" w:rsidR="0084374C" w:rsidRDefault="0084374C" w:rsidP="00EC384A">
      <w:pPr>
        <w:keepNext/>
        <w:jc w:val="center"/>
        <w:rPr>
          <w:ins w:id="429" w:author="Yurii Shchehliuk" w:date="2022-04-19T14:15:00Z"/>
          <w:noProof/>
        </w:rPr>
      </w:pPr>
    </w:p>
    <w:p w14:paraId="6B85B276" w14:textId="6DECBD9F" w:rsidR="00E377A3" w:rsidRDefault="00E377A3" w:rsidP="0084374C">
      <w:pPr>
        <w:keepNext/>
        <w:spacing w:before="240"/>
        <w:jc w:val="center"/>
        <w:pPrChange w:id="430" w:author="Yurii Shchehliuk" w:date="2022-04-19T14:15:00Z">
          <w:pPr>
            <w:keepNext/>
          </w:pPr>
        </w:pPrChange>
      </w:pPr>
      <w:r w:rsidRPr="007E3E49">
        <w:rPr>
          <w:noProof/>
        </w:rPr>
        <w:drawing>
          <wp:inline distT="0" distB="0" distL="0" distR="0" wp14:anchorId="470CC074" wp14:editId="4B17DFAD">
            <wp:extent cx="4320540" cy="3267294"/>
            <wp:effectExtent l="0" t="0" r="3810" b="9525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2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4325709" cy="327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01BD5107" w:rsidR="00E377A3" w:rsidRPr="00F22618" w:rsidRDefault="00E377A3" w:rsidP="00E377A3">
      <w:pPr>
        <w:pStyle w:val="Caption"/>
        <w:jc w:val="center"/>
        <w:rPr>
          <w:i w:val="0"/>
          <w:iCs w:val="0"/>
          <w:sz w:val="20"/>
          <w:szCs w:val="20"/>
          <w:rPrChange w:id="431" w:author="Yurii Shchehliuk" w:date="2022-04-19T14:11:00Z">
            <w:rPr>
              <w:i w:val="0"/>
              <w:iCs w:val="0"/>
            </w:rPr>
          </w:rPrChange>
        </w:rPr>
      </w:pPr>
      <w:r w:rsidRPr="00F22618">
        <w:rPr>
          <w:i w:val="0"/>
          <w:iCs w:val="0"/>
          <w:sz w:val="20"/>
          <w:szCs w:val="20"/>
          <w:rPrChange w:id="432" w:author="Yurii Shchehliuk" w:date="2022-04-19T14:11:00Z">
            <w:rPr>
              <w:i w:val="0"/>
              <w:iCs w:val="0"/>
            </w:rPr>
          </w:rPrChange>
        </w:rPr>
        <w:t xml:space="preserve">Rys. </w:t>
      </w:r>
      <w:r w:rsidRPr="00F22618">
        <w:rPr>
          <w:i w:val="0"/>
          <w:iCs w:val="0"/>
          <w:sz w:val="20"/>
          <w:szCs w:val="20"/>
          <w:rPrChange w:id="433" w:author="Yurii Shchehliuk" w:date="2022-04-19T14:11:00Z">
            <w:rPr>
              <w:i w:val="0"/>
              <w:iCs w:val="0"/>
            </w:rPr>
          </w:rPrChange>
        </w:rPr>
        <w:fldChar w:fldCharType="begin"/>
      </w:r>
      <w:r w:rsidRPr="00F22618">
        <w:rPr>
          <w:i w:val="0"/>
          <w:iCs w:val="0"/>
          <w:sz w:val="20"/>
          <w:szCs w:val="20"/>
          <w:rPrChange w:id="434" w:author="Yurii Shchehliuk" w:date="2022-04-19T14:11:00Z">
            <w:rPr>
              <w:i w:val="0"/>
              <w:iCs w:val="0"/>
            </w:rPr>
          </w:rPrChange>
        </w:rPr>
        <w:instrText xml:space="preserve"> SEQ Rys. \* ARABIC </w:instrText>
      </w:r>
      <w:r w:rsidRPr="00F22618">
        <w:rPr>
          <w:i w:val="0"/>
          <w:iCs w:val="0"/>
          <w:sz w:val="20"/>
          <w:szCs w:val="20"/>
          <w:rPrChange w:id="435" w:author="Yurii Shchehliuk" w:date="2022-04-19T14:11:00Z">
            <w:rPr>
              <w:i w:val="0"/>
              <w:iCs w:val="0"/>
            </w:rPr>
          </w:rPrChange>
        </w:rPr>
        <w:fldChar w:fldCharType="separate"/>
      </w:r>
      <w:ins w:id="436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19</w:t>
        </w:r>
      </w:ins>
      <w:del w:id="437" w:author="Yurii Shchehliuk" w:date="2022-04-19T14:45:00Z">
        <w:r w:rsidRPr="00F22618" w:rsidDel="00FE2567">
          <w:rPr>
            <w:i w:val="0"/>
            <w:iCs w:val="0"/>
            <w:noProof/>
            <w:sz w:val="20"/>
            <w:szCs w:val="20"/>
            <w:rPrChange w:id="438" w:author="Yurii Shchehliuk" w:date="2022-04-19T14:11:00Z">
              <w:rPr>
                <w:i w:val="0"/>
                <w:iCs w:val="0"/>
                <w:noProof/>
              </w:rPr>
            </w:rPrChange>
          </w:rPr>
          <w:delText>19</w:delText>
        </w:r>
      </w:del>
      <w:r w:rsidRPr="00F22618">
        <w:rPr>
          <w:i w:val="0"/>
          <w:iCs w:val="0"/>
          <w:sz w:val="20"/>
          <w:szCs w:val="20"/>
          <w:rPrChange w:id="439" w:author="Yurii Shchehliuk" w:date="2022-04-19T14:11:00Z">
            <w:rPr>
              <w:i w:val="0"/>
              <w:iCs w:val="0"/>
            </w:rPr>
          </w:rPrChange>
        </w:rPr>
        <w:fldChar w:fldCharType="end"/>
      </w:r>
      <w:r w:rsidRPr="00F22618">
        <w:rPr>
          <w:i w:val="0"/>
          <w:iCs w:val="0"/>
          <w:sz w:val="20"/>
          <w:szCs w:val="20"/>
          <w:rPrChange w:id="440" w:author="Yurii Shchehliuk" w:date="2022-04-19T14:11:00Z">
            <w:rPr>
              <w:i w:val="0"/>
              <w:iCs w:val="0"/>
            </w:rPr>
          </w:rPrChange>
        </w:rPr>
        <w:t xml:space="preserve"> </w:t>
      </w:r>
      <w:commentRangeStart w:id="441"/>
      <w:r w:rsidRPr="00F22618">
        <w:rPr>
          <w:i w:val="0"/>
          <w:iCs w:val="0"/>
          <w:sz w:val="20"/>
          <w:szCs w:val="20"/>
          <w:rPrChange w:id="442" w:author="Yurii Shchehliuk" w:date="2022-04-19T14:11:00Z">
            <w:rPr>
              <w:i w:val="0"/>
              <w:iCs w:val="0"/>
            </w:rPr>
          </w:rPrChange>
        </w:rPr>
        <w:t xml:space="preserve">Demonstrowanie </w:t>
      </w:r>
      <w:commentRangeEnd w:id="441"/>
      <w:r w:rsidR="00B53A9D" w:rsidRPr="00F22618">
        <w:rPr>
          <w:rStyle w:val="CommentReference"/>
          <w:i w:val="0"/>
          <w:iCs w:val="0"/>
          <w:color w:val="auto"/>
          <w:sz w:val="20"/>
          <w:szCs w:val="20"/>
          <w:rPrChange w:id="443" w:author="Yurii Shchehliuk" w:date="2022-04-19T14:11:00Z">
            <w:rPr>
              <w:rStyle w:val="CommentReference"/>
              <w:i w:val="0"/>
              <w:iCs w:val="0"/>
              <w:color w:val="auto"/>
            </w:rPr>
          </w:rPrChange>
        </w:rPr>
        <w:commentReference w:id="441"/>
      </w:r>
      <w:r w:rsidRPr="00F22618">
        <w:rPr>
          <w:i w:val="0"/>
          <w:iCs w:val="0"/>
          <w:sz w:val="20"/>
          <w:szCs w:val="20"/>
          <w:rPrChange w:id="444" w:author="Yurii Shchehliuk" w:date="2022-04-19T14:11:00Z">
            <w:rPr>
              <w:i w:val="0"/>
              <w:iCs w:val="0"/>
            </w:rPr>
          </w:rPrChange>
        </w:rPr>
        <w:t>głównej strony aplikacji</w:t>
      </w:r>
      <w:r w:rsidRPr="00F22618">
        <w:rPr>
          <w:i w:val="0"/>
          <w:iCs w:val="0"/>
          <w:sz w:val="20"/>
          <w:szCs w:val="20"/>
          <w:rPrChange w:id="445" w:author="Yurii Shchehliuk" w:date="2022-04-19T14:11:00Z">
            <w:rPr>
              <w:i w:val="0"/>
              <w:iCs w:val="0"/>
            </w:rPr>
          </w:rPrChange>
        </w:rPr>
        <w:br/>
        <w:t>Źródło: opracowanie własne</w:t>
      </w:r>
    </w:p>
    <w:p w14:paraId="70DB10BE" w14:textId="28D849A6" w:rsidR="00701833" w:rsidRDefault="00701833" w:rsidP="00701833">
      <w:r>
        <w:t>Przegląd zamówienia nieco się różni miedzy aplikacjami,</w:t>
      </w:r>
      <w:commentRangeStart w:id="446"/>
      <w:commentRangeStart w:id="447"/>
      <w:r>
        <w:t xml:space="preserve"> tak </w:t>
      </w:r>
      <w:commentRangeEnd w:id="446"/>
      <w:r w:rsidR="00B53A9D">
        <w:rPr>
          <w:rStyle w:val="CommentReference"/>
        </w:rPr>
        <w:commentReference w:id="446"/>
      </w:r>
      <w:commentRangeEnd w:id="447"/>
      <w:r w:rsidR="00943EF2">
        <w:rPr>
          <w:rStyle w:val="CommentReference"/>
        </w:rPr>
        <w:commentReference w:id="447"/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del w:id="448" w:author="Yurii Shchehliuk" w:date="2022-04-19T14:13:00Z">
        <w:r w:rsidDel="00F22618">
          <w:delText xml:space="preserve">ale dlatego </w:delText>
        </w:r>
      </w:del>
      <w:ins w:id="449" w:author="Yurii Shchehliuk" w:date="2022-04-19T14:13:00Z">
        <w:r w:rsidR="00F22618">
          <w:t xml:space="preserve">by rozwiązać ten problem </w:t>
        </w:r>
      </w:ins>
      <w:r>
        <w:t>jest dodane przekierowanie strony</w:t>
      </w:r>
      <w:ins w:id="450" w:author="Yurii Shchehliuk" w:date="2022-04-19T14:13:00Z">
        <w:r w:rsidR="00E8502C">
          <w:t xml:space="preserve"> po kliknięciu na element</w:t>
        </w:r>
      </w:ins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ins w:id="451" w:author="Yurii Shchehliuk" w:date="2022-04-19T14:15:00Z"/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3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6CCEAF2B" w:rsidR="00701833" w:rsidRPr="006B7A58" w:rsidRDefault="00701833" w:rsidP="009F4AB4">
      <w:pPr>
        <w:pStyle w:val="Caption"/>
        <w:jc w:val="center"/>
        <w:rPr>
          <w:sz w:val="20"/>
          <w:szCs w:val="20"/>
          <w:rPrChange w:id="452" w:author="Yurii Shchehliuk" w:date="2022-04-19T14:44:00Z">
            <w:rPr/>
          </w:rPrChange>
        </w:rPr>
      </w:pPr>
      <w:r w:rsidRPr="006B7A58">
        <w:rPr>
          <w:i w:val="0"/>
          <w:iCs w:val="0"/>
          <w:sz w:val="20"/>
          <w:szCs w:val="20"/>
          <w:rPrChange w:id="453" w:author="Yurii Shchehliuk" w:date="2022-04-19T14:44:00Z">
            <w:rPr>
              <w:i w:val="0"/>
              <w:iCs w:val="0"/>
            </w:rPr>
          </w:rPrChange>
        </w:rPr>
        <w:t xml:space="preserve">Rys. </w:t>
      </w:r>
      <w:r w:rsidRPr="006B7A58">
        <w:rPr>
          <w:i w:val="0"/>
          <w:iCs w:val="0"/>
          <w:sz w:val="20"/>
          <w:szCs w:val="20"/>
          <w:rPrChange w:id="454" w:author="Yurii Shchehliuk" w:date="2022-04-19T14:44:00Z">
            <w:rPr>
              <w:i w:val="0"/>
              <w:iCs w:val="0"/>
            </w:rPr>
          </w:rPrChange>
        </w:rPr>
        <w:fldChar w:fldCharType="begin"/>
      </w:r>
      <w:r w:rsidRPr="006B7A58">
        <w:rPr>
          <w:i w:val="0"/>
          <w:iCs w:val="0"/>
          <w:sz w:val="20"/>
          <w:szCs w:val="20"/>
          <w:rPrChange w:id="455" w:author="Yurii Shchehliuk" w:date="2022-04-19T14:44:00Z">
            <w:rPr>
              <w:i w:val="0"/>
              <w:iCs w:val="0"/>
            </w:rPr>
          </w:rPrChange>
        </w:rPr>
        <w:instrText xml:space="preserve"> SEQ Rys. \* ARABIC </w:instrText>
      </w:r>
      <w:r w:rsidRPr="006B7A58">
        <w:rPr>
          <w:i w:val="0"/>
          <w:iCs w:val="0"/>
          <w:sz w:val="20"/>
          <w:szCs w:val="20"/>
          <w:rPrChange w:id="456" w:author="Yurii Shchehliuk" w:date="2022-04-19T14:44:00Z">
            <w:rPr>
              <w:i w:val="0"/>
              <w:iCs w:val="0"/>
            </w:rPr>
          </w:rPrChange>
        </w:rPr>
        <w:fldChar w:fldCharType="separate"/>
      </w:r>
      <w:ins w:id="457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20</w:t>
        </w:r>
      </w:ins>
      <w:del w:id="458" w:author="Yurii Shchehliuk" w:date="2022-04-19T14:45:00Z">
        <w:r w:rsidRPr="006B7A58" w:rsidDel="00FE2567">
          <w:rPr>
            <w:i w:val="0"/>
            <w:iCs w:val="0"/>
            <w:noProof/>
            <w:sz w:val="20"/>
            <w:szCs w:val="20"/>
            <w:rPrChange w:id="459" w:author="Yurii Shchehliuk" w:date="2022-04-19T14:44:00Z">
              <w:rPr>
                <w:i w:val="0"/>
                <w:iCs w:val="0"/>
                <w:noProof/>
              </w:rPr>
            </w:rPrChange>
          </w:rPr>
          <w:delText>20</w:delText>
        </w:r>
      </w:del>
      <w:r w:rsidRPr="006B7A58">
        <w:rPr>
          <w:i w:val="0"/>
          <w:iCs w:val="0"/>
          <w:sz w:val="20"/>
          <w:szCs w:val="20"/>
          <w:rPrChange w:id="460" w:author="Yurii Shchehliuk" w:date="2022-04-19T14:44:00Z">
            <w:rPr>
              <w:i w:val="0"/>
              <w:iCs w:val="0"/>
            </w:rPr>
          </w:rPrChange>
        </w:rPr>
        <w:fldChar w:fldCharType="end"/>
      </w:r>
      <w:r w:rsidRPr="006B7A58">
        <w:rPr>
          <w:i w:val="0"/>
          <w:iCs w:val="0"/>
          <w:sz w:val="20"/>
          <w:szCs w:val="20"/>
          <w:rPrChange w:id="461" w:author="Yurii Shchehliuk" w:date="2022-04-19T14:44:00Z">
            <w:rPr>
              <w:i w:val="0"/>
              <w:iCs w:val="0"/>
            </w:rPr>
          </w:rPrChange>
        </w:rPr>
        <w:t xml:space="preserve"> Przegląd zamówienia</w:t>
      </w:r>
      <w:r w:rsidRPr="006B7A58">
        <w:rPr>
          <w:i w:val="0"/>
          <w:iCs w:val="0"/>
          <w:noProof/>
          <w:sz w:val="20"/>
          <w:szCs w:val="20"/>
          <w:rPrChange w:id="462" w:author="Yurii Shchehliuk" w:date="2022-04-19T14:44:00Z">
            <w:rPr>
              <w:i w:val="0"/>
              <w:iCs w:val="0"/>
              <w:noProof/>
            </w:rPr>
          </w:rPrChange>
        </w:rPr>
        <w:t xml:space="preserve"> w aplikacji mobilnej</w:t>
      </w:r>
      <w:r w:rsidRPr="006B7A58">
        <w:rPr>
          <w:i w:val="0"/>
          <w:iCs w:val="0"/>
          <w:noProof/>
          <w:sz w:val="20"/>
          <w:szCs w:val="20"/>
          <w:rPrChange w:id="463" w:author="Yurii Shchehliuk" w:date="2022-04-19T14:44:00Z">
            <w:rPr>
              <w:i w:val="0"/>
              <w:iCs w:val="0"/>
              <w:noProof/>
            </w:rPr>
          </w:rPrChange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ins w:id="464" w:author="Yurii Shchehliuk" w:date="2022-04-19T14:15:00Z"/>
          <w:noProof/>
        </w:rPr>
      </w:pPr>
    </w:p>
    <w:p w14:paraId="745E8AA0" w14:textId="3F80FD80" w:rsidR="00437E28" w:rsidRDefault="00701833" w:rsidP="0084374C">
      <w:pPr>
        <w:keepNext/>
        <w:jc w:val="center"/>
        <w:pPrChange w:id="465" w:author="Yurii Shchehliuk" w:date="2022-04-19T14:15:00Z">
          <w:pPr>
            <w:keepNext/>
          </w:pPr>
        </w:pPrChange>
      </w:pPr>
      <w:commentRangeStart w:id="466"/>
      <w:r w:rsidRPr="007E3E49">
        <w:rPr>
          <w:noProof/>
        </w:rPr>
        <w:drawing>
          <wp:inline distT="0" distB="0" distL="0" distR="0" wp14:anchorId="361309CA" wp14:editId="148FA414">
            <wp:extent cx="4118393" cy="2072640"/>
            <wp:effectExtent l="0" t="0" r="0" b="381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4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4123874" cy="2075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66"/>
      <w:r w:rsidR="00B53A9D">
        <w:rPr>
          <w:rStyle w:val="CommentReference"/>
        </w:rPr>
        <w:commentReference w:id="466"/>
      </w:r>
    </w:p>
    <w:p w14:paraId="6F595851" w14:textId="1D98B791" w:rsidR="00701833" w:rsidRPr="006B7A58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  <w:rPrChange w:id="467" w:author="Yurii Shchehliuk" w:date="2022-04-19T14:44:00Z">
            <w:rPr>
              <w:i w:val="0"/>
              <w:iCs w:val="0"/>
              <w:noProof/>
            </w:rPr>
          </w:rPrChange>
        </w:rPr>
      </w:pPr>
      <w:r w:rsidRPr="006B7A58">
        <w:rPr>
          <w:i w:val="0"/>
          <w:iCs w:val="0"/>
          <w:sz w:val="20"/>
          <w:szCs w:val="20"/>
          <w:rPrChange w:id="468" w:author="Yurii Shchehliuk" w:date="2022-04-19T14:44:00Z">
            <w:rPr>
              <w:i w:val="0"/>
              <w:iCs w:val="0"/>
            </w:rPr>
          </w:rPrChange>
        </w:rPr>
        <w:t xml:space="preserve">Rys. </w:t>
      </w:r>
      <w:r w:rsidRPr="006B7A58">
        <w:rPr>
          <w:i w:val="0"/>
          <w:iCs w:val="0"/>
          <w:sz w:val="20"/>
          <w:szCs w:val="20"/>
          <w:rPrChange w:id="469" w:author="Yurii Shchehliuk" w:date="2022-04-19T14:44:00Z">
            <w:rPr>
              <w:i w:val="0"/>
              <w:iCs w:val="0"/>
            </w:rPr>
          </w:rPrChange>
        </w:rPr>
        <w:fldChar w:fldCharType="begin"/>
      </w:r>
      <w:r w:rsidRPr="006B7A58">
        <w:rPr>
          <w:i w:val="0"/>
          <w:iCs w:val="0"/>
          <w:sz w:val="20"/>
          <w:szCs w:val="20"/>
          <w:rPrChange w:id="470" w:author="Yurii Shchehliuk" w:date="2022-04-19T14:44:00Z">
            <w:rPr>
              <w:i w:val="0"/>
              <w:iCs w:val="0"/>
            </w:rPr>
          </w:rPrChange>
        </w:rPr>
        <w:instrText xml:space="preserve"> SEQ Rys. \* ARABIC </w:instrText>
      </w:r>
      <w:r w:rsidRPr="006B7A58">
        <w:rPr>
          <w:i w:val="0"/>
          <w:iCs w:val="0"/>
          <w:sz w:val="20"/>
          <w:szCs w:val="20"/>
          <w:rPrChange w:id="471" w:author="Yurii Shchehliuk" w:date="2022-04-19T14:44:00Z">
            <w:rPr>
              <w:i w:val="0"/>
              <w:iCs w:val="0"/>
            </w:rPr>
          </w:rPrChange>
        </w:rPr>
        <w:fldChar w:fldCharType="separate"/>
      </w:r>
      <w:ins w:id="472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21</w:t>
        </w:r>
      </w:ins>
      <w:del w:id="473" w:author="Yurii Shchehliuk" w:date="2022-04-19T14:45:00Z">
        <w:r w:rsidRPr="006B7A58" w:rsidDel="00FE2567">
          <w:rPr>
            <w:i w:val="0"/>
            <w:iCs w:val="0"/>
            <w:noProof/>
            <w:sz w:val="20"/>
            <w:szCs w:val="20"/>
            <w:rPrChange w:id="474" w:author="Yurii Shchehliuk" w:date="2022-04-19T14:44:00Z">
              <w:rPr>
                <w:i w:val="0"/>
                <w:iCs w:val="0"/>
                <w:noProof/>
              </w:rPr>
            </w:rPrChange>
          </w:rPr>
          <w:delText>21</w:delText>
        </w:r>
      </w:del>
      <w:r w:rsidRPr="006B7A58">
        <w:rPr>
          <w:i w:val="0"/>
          <w:iCs w:val="0"/>
          <w:sz w:val="20"/>
          <w:szCs w:val="20"/>
          <w:rPrChange w:id="475" w:author="Yurii Shchehliuk" w:date="2022-04-19T14:44:00Z">
            <w:rPr>
              <w:i w:val="0"/>
              <w:iCs w:val="0"/>
            </w:rPr>
          </w:rPrChange>
        </w:rPr>
        <w:fldChar w:fldCharType="end"/>
      </w:r>
      <w:r w:rsidRPr="006B7A58">
        <w:rPr>
          <w:i w:val="0"/>
          <w:iCs w:val="0"/>
          <w:sz w:val="20"/>
          <w:szCs w:val="20"/>
          <w:rPrChange w:id="476" w:author="Yurii Shchehliuk" w:date="2022-04-19T14:44:00Z">
            <w:rPr>
              <w:i w:val="0"/>
              <w:iCs w:val="0"/>
            </w:rPr>
          </w:rPrChange>
        </w:rPr>
        <w:t xml:space="preserve"> Potwierdzenie</w:t>
      </w:r>
      <w:r w:rsidRPr="006B7A58">
        <w:rPr>
          <w:i w:val="0"/>
          <w:iCs w:val="0"/>
          <w:noProof/>
          <w:sz w:val="20"/>
          <w:szCs w:val="20"/>
          <w:rPrChange w:id="477" w:author="Yurii Shchehliuk" w:date="2022-04-19T14:44:00Z">
            <w:rPr>
              <w:i w:val="0"/>
              <w:iCs w:val="0"/>
              <w:noProof/>
            </w:rPr>
          </w:rPrChange>
        </w:rPr>
        <w:t xml:space="preserve"> zamówienia w aplikacji webowej</w:t>
      </w:r>
      <w:r w:rsidR="00BC019D" w:rsidRPr="006B7A58">
        <w:rPr>
          <w:i w:val="0"/>
          <w:iCs w:val="0"/>
          <w:noProof/>
          <w:sz w:val="20"/>
          <w:szCs w:val="20"/>
          <w:rPrChange w:id="478" w:author="Yurii Shchehliuk" w:date="2022-04-19T14:44:00Z">
            <w:rPr>
              <w:i w:val="0"/>
              <w:iCs w:val="0"/>
              <w:noProof/>
            </w:rPr>
          </w:rPrChange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55F3848B" w14:textId="77777777" w:rsidR="00E00FC8" w:rsidRDefault="00E00FC8" w:rsidP="009F4AB4">
      <w:pPr>
        <w:keepNext/>
      </w:pPr>
      <w:r>
        <w:rPr>
          <w:noProof/>
        </w:rPr>
        <w:drawing>
          <wp:inline distT="0" distB="0" distL="0" distR="0" wp14:anchorId="7BC469E2" wp14:editId="391EF392">
            <wp:extent cx="5942857" cy="2161905"/>
            <wp:effectExtent l="0" t="0" r="1270" b="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F76E" w14:textId="3224BD67" w:rsidR="00E843A5" w:rsidRPr="006B7A58" w:rsidRDefault="00E00FC8" w:rsidP="009F4AB4">
      <w:pPr>
        <w:pStyle w:val="Caption"/>
        <w:jc w:val="center"/>
        <w:rPr>
          <w:sz w:val="20"/>
          <w:szCs w:val="20"/>
          <w:rPrChange w:id="479" w:author="Yurii Shchehliuk" w:date="2022-04-19T14:44:00Z">
            <w:rPr/>
          </w:rPrChange>
        </w:rPr>
      </w:pPr>
      <w:r w:rsidRPr="006B7A58">
        <w:rPr>
          <w:i w:val="0"/>
          <w:iCs w:val="0"/>
          <w:sz w:val="20"/>
          <w:szCs w:val="20"/>
          <w:rPrChange w:id="480" w:author="Yurii Shchehliuk" w:date="2022-04-19T14:44:00Z">
            <w:rPr>
              <w:i w:val="0"/>
              <w:iCs w:val="0"/>
            </w:rPr>
          </w:rPrChange>
        </w:rPr>
        <w:t xml:space="preserve">Rys. </w:t>
      </w:r>
      <w:r w:rsidRPr="006B7A58">
        <w:rPr>
          <w:i w:val="0"/>
          <w:iCs w:val="0"/>
          <w:sz w:val="20"/>
          <w:szCs w:val="20"/>
          <w:rPrChange w:id="481" w:author="Yurii Shchehliuk" w:date="2022-04-19T14:44:00Z">
            <w:rPr>
              <w:i w:val="0"/>
              <w:iCs w:val="0"/>
            </w:rPr>
          </w:rPrChange>
        </w:rPr>
        <w:fldChar w:fldCharType="begin"/>
      </w:r>
      <w:r w:rsidRPr="006B7A58">
        <w:rPr>
          <w:i w:val="0"/>
          <w:iCs w:val="0"/>
          <w:sz w:val="20"/>
          <w:szCs w:val="20"/>
          <w:rPrChange w:id="482" w:author="Yurii Shchehliuk" w:date="2022-04-19T14:44:00Z">
            <w:rPr>
              <w:i w:val="0"/>
              <w:iCs w:val="0"/>
            </w:rPr>
          </w:rPrChange>
        </w:rPr>
        <w:instrText xml:space="preserve"> SEQ Rys. \* ARABIC </w:instrText>
      </w:r>
      <w:r w:rsidRPr="006B7A58">
        <w:rPr>
          <w:i w:val="0"/>
          <w:iCs w:val="0"/>
          <w:sz w:val="20"/>
          <w:szCs w:val="20"/>
          <w:rPrChange w:id="483" w:author="Yurii Shchehliuk" w:date="2022-04-19T14:44:00Z">
            <w:rPr>
              <w:i w:val="0"/>
              <w:iCs w:val="0"/>
            </w:rPr>
          </w:rPrChange>
        </w:rPr>
        <w:fldChar w:fldCharType="separate"/>
      </w:r>
      <w:ins w:id="484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22</w:t>
        </w:r>
      </w:ins>
      <w:del w:id="485" w:author="Yurii Shchehliuk" w:date="2022-04-19T14:45:00Z">
        <w:r w:rsidRPr="006B7A58" w:rsidDel="00FE2567">
          <w:rPr>
            <w:i w:val="0"/>
            <w:iCs w:val="0"/>
            <w:noProof/>
            <w:sz w:val="20"/>
            <w:szCs w:val="20"/>
            <w:rPrChange w:id="486" w:author="Yurii Shchehliuk" w:date="2022-04-19T14:44:00Z">
              <w:rPr>
                <w:i w:val="0"/>
                <w:iCs w:val="0"/>
                <w:noProof/>
              </w:rPr>
            </w:rPrChange>
          </w:rPr>
          <w:delText>22</w:delText>
        </w:r>
      </w:del>
      <w:r w:rsidRPr="006B7A58">
        <w:rPr>
          <w:i w:val="0"/>
          <w:iCs w:val="0"/>
          <w:sz w:val="20"/>
          <w:szCs w:val="20"/>
          <w:rPrChange w:id="487" w:author="Yurii Shchehliuk" w:date="2022-04-19T14:44:00Z">
            <w:rPr>
              <w:i w:val="0"/>
              <w:iCs w:val="0"/>
            </w:rPr>
          </w:rPrChange>
        </w:rPr>
        <w:fldChar w:fldCharType="end"/>
      </w:r>
      <w:r w:rsidRPr="006B7A58">
        <w:rPr>
          <w:i w:val="0"/>
          <w:iCs w:val="0"/>
          <w:sz w:val="20"/>
          <w:szCs w:val="20"/>
          <w:rPrChange w:id="488" w:author="Yurii Shchehliuk" w:date="2022-04-19T14:44:00Z">
            <w:rPr>
              <w:i w:val="0"/>
              <w:iCs w:val="0"/>
            </w:rPr>
          </w:rPrChange>
        </w:rPr>
        <w:t xml:space="preserve"> Czat z restauracją</w:t>
      </w:r>
      <w:r w:rsidRPr="006B7A58">
        <w:rPr>
          <w:i w:val="0"/>
          <w:iCs w:val="0"/>
          <w:sz w:val="20"/>
          <w:szCs w:val="20"/>
          <w:rPrChange w:id="489" w:author="Yurii Shchehliuk" w:date="2022-04-19T14:44:00Z">
            <w:rPr>
              <w:i w:val="0"/>
              <w:iCs w:val="0"/>
            </w:rPr>
          </w:rPrChange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13A16B46" w14:textId="77777777" w:rsidR="004766A5" w:rsidRDefault="004766A5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B92DF9" wp14:editId="4E75A34B">
            <wp:extent cx="4758055" cy="193040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9F5C" w14:textId="10AAA4C6" w:rsidR="004766A5" w:rsidRPr="006B7A58" w:rsidRDefault="004766A5" w:rsidP="004766A5">
      <w:pPr>
        <w:pStyle w:val="Caption"/>
        <w:jc w:val="center"/>
        <w:rPr>
          <w:i w:val="0"/>
          <w:iCs w:val="0"/>
          <w:sz w:val="20"/>
          <w:szCs w:val="20"/>
          <w:rPrChange w:id="490" w:author="Yurii Shchehliuk" w:date="2022-04-19T14:44:00Z">
            <w:rPr>
              <w:i w:val="0"/>
              <w:iCs w:val="0"/>
            </w:rPr>
          </w:rPrChange>
        </w:rPr>
      </w:pPr>
      <w:r w:rsidRPr="006B7A58">
        <w:rPr>
          <w:i w:val="0"/>
          <w:iCs w:val="0"/>
          <w:sz w:val="20"/>
          <w:szCs w:val="20"/>
          <w:rPrChange w:id="491" w:author="Yurii Shchehliuk" w:date="2022-04-19T14:44:00Z">
            <w:rPr>
              <w:i w:val="0"/>
              <w:iCs w:val="0"/>
            </w:rPr>
          </w:rPrChange>
        </w:rPr>
        <w:t xml:space="preserve">Rys. </w:t>
      </w:r>
      <w:r w:rsidRPr="006B7A58">
        <w:rPr>
          <w:i w:val="0"/>
          <w:iCs w:val="0"/>
          <w:sz w:val="20"/>
          <w:szCs w:val="20"/>
          <w:rPrChange w:id="492" w:author="Yurii Shchehliuk" w:date="2022-04-19T14:44:00Z">
            <w:rPr>
              <w:i w:val="0"/>
              <w:iCs w:val="0"/>
            </w:rPr>
          </w:rPrChange>
        </w:rPr>
        <w:fldChar w:fldCharType="begin"/>
      </w:r>
      <w:r w:rsidRPr="006B7A58">
        <w:rPr>
          <w:i w:val="0"/>
          <w:iCs w:val="0"/>
          <w:sz w:val="20"/>
          <w:szCs w:val="20"/>
          <w:rPrChange w:id="493" w:author="Yurii Shchehliuk" w:date="2022-04-19T14:44:00Z">
            <w:rPr>
              <w:i w:val="0"/>
              <w:iCs w:val="0"/>
            </w:rPr>
          </w:rPrChange>
        </w:rPr>
        <w:instrText xml:space="preserve"> SEQ Rys. \* ARABIC </w:instrText>
      </w:r>
      <w:r w:rsidRPr="006B7A58">
        <w:rPr>
          <w:i w:val="0"/>
          <w:iCs w:val="0"/>
          <w:sz w:val="20"/>
          <w:szCs w:val="20"/>
          <w:rPrChange w:id="494" w:author="Yurii Shchehliuk" w:date="2022-04-19T14:44:00Z">
            <w:rPr>
              <w:i w:val="0"/>
              <w:iCs w:val="0"/>
            </w:rPr>
          </w:rPrChange>
        </w:rPr>
        <w:fldChar w:fldCharType="separate"/>
      </w:r>
      <w:ins w:id="495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23</w:t>
        </w:r>
      </w:ins>
      <w:del w:id="496" w:author="Yurii Shchehliuk" w:date="2022-04-19T14:45:00Z">
        <w:r w:rsidRPr="006B7A58" w:rsidDel="00FE2567">
          <w:rPr>
            <w:i w:val="0"/>
            <w:iCs w:val="0"/>
            <w:noProof/>
            <w:sz w:val="20"/>
            <w:szCs w:val="20"/>
            <w:rPrChange w:id="497" w:author="Yurii Shchehliuk" w:date="2022-04-19T14:44:00Z">
              <w:rPr>
                <w:i w:val="0"/>
                <w:iCs w:val="0"/>
                <w:noProof/>
              </w:rPr>
            </w:rPrChange>
          </w:rPr>
          <w:delText>2</w:delText>
        </w:r>
      </w:del>
      <w:r w:rsidRPr="006B7A58">
        <w:rPr>
          <w:i w:val="0"/>
          <w:iCs w:val="0"/>
          <w:sz w:val="20"/>
          <w:szCs w:val="20"/>
          <w:rPrChange w:id="498" w:author="Yurii Shchehliuk" w:date="2022-04-19T14:44:00Z">
            <w:rPr>
              <w:i w:val="0"/>
              <w:iCs w:val="0"/>
            </w:rPr>
          </w:rPrChange>
        </w:rPr>
        <w:fldChar w:fldCharType="end"/>
      </w:r>
      <w:r w:rsidR="00E22024" w:rsidRPr="006B7A58">
        <w:rPr>
          <w:i w:val="0"/>
          <w:iCs w:val="0"/>
          <w:sz w:val="20"/>
          <w:szCs w:val="20"/>
          <w:rPrChange w:id="499" w:author="Yurii Shchehliuk" w:date="2022-04-19T14:44:00Z">
            <w:rPr>
              <w:i w:val="0"/>
              <w:iCs w:val="0"/>
            </w:rPr>
          </w:rPrChange>
        </w:rPr>
        <w:t>3</w:t>
      </w:r>
      <w:r w:rsidRPr="006B7A58">
        <w:rPr>
          <w:i w:val="0"/>
          <w:iCs w:val="0"/>
          <w:sz w:val="20"/>
          <w:szCs w:val="20"/>
          <w:rPrChange w:id="500" w:author="Yurii Shchehliuk" w:date="2022-04-19T14:44:00Z">
            <w:rPr>
              <w:i w:val="0"/>
              <w:iCs w:val="0"/>
            </w:rPr>
          </w:rPrChange>
        </w:rPr>
        <w:t xml:space="preserve"> Prototyp interfejsu </w:t>
      </w:r>
      <w:r w:rsidR="00417B30" w:rsidRPr="006B7A58">
        <w:rPr>
          <w:i w:val="0"/>
          <w:iCs w:val="0"/>
          <w:sz w:val="20"/>
          <w:szCs w:val="20"/>
          <w:rPrChange w:id="501" w:author="Yurii Shchehliuk" w:date="2022-04-19T14:44:00Z">
            <w:rPr>
              <w:i w:val="0"/>
              <w:iCs w:val="0"/>
            </w:rPr>
          </w:rPrChange>
        </w:rPr>
        <w:t>rezerwacji</w:t>
      </w:r>
      <w:r w:rsidRPr="006B7A58">
        <w:rPr>
          <w:i w:val="0"/>
          <w:iCs w:val="0"/>
          <w:sz w:val="20"/>
          <w:szCs w:val="20"/>
          <w:rPrChange w:id="502" w:author="Yurii Shchehliuk" w:date="2022-04-19T14:44:00Z">
            <w:rPr>
              <w:i w:val="0"/>
              <w:iCs w:val="0"/>
            </w:rPr>
          </w:rPrChange>
        </w:rPr>
        <w:t xml:space="preserve"> miejsca</w:t>
      </w:r>
      <w:r w:rsidRPr="006B7A58">
        <w:rPr>
          <w:i w:val="0"/>
          <w:iCs w:val="0"/>
          <w:sz w:val="20"/>
          <w:szCs w:val="20"/>
          <w:rPrChange w:id="503" w:author="Yurii Shchehliuk" w:date="2022-04-19T14:44:00Z">
            <w:rPr>
              <w:i w:val="0"/>
              <w:iCs w:val="0"/>
            </w:rPr>
          </w:rPrChange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01F5E8E9" w:rsidR="00211706" w:rsidRPr="006B7A58" w:rsidRDefault="00211706" w:rsidP="00211706">
      <w:pPr>
        <w:pStyle w:val="Caption"/>
        <w:jc w:val="center"/>
        <w:rPr>
          <w:i w:val="0"/>
          <w:iCs w:val="0"/>
          <w:sz w:val="20"/>
          <w:szCs w:val="20"/>
          <w:rPrChange w:id="504" w:author="Yurii Shchehliuk" w:date="2022-04-19T14:44:00Z">
            <w:rPr>
              <w:i w:val="0"/>
              <w:iCs w:val="0"/>
            </w:rPr>
          </w:rPrChange>
        </w:rPr>
      </w:pPr>
      <w:r w:rsidRPr="006B7A58">
        <w:rPr>
          <w:i w:val="0"/>
          <w:iCs w:val="0"/>
          <w:sz w:val="20"/>
          <w:szCs w:val="20"/>
          <w:rPrChange w:id="505" w:author="Yurii Shchehliuk" w:date="2022-04-19T14:44:00Z">
            <w:rPr>
              <w:i w:val="0"/>
              <w:iCs w:val="0"/>
            </w:rPr>
          </w:rPrChange>
        </w:rPr>
        <w:t xml:space="preserve">Rys. </w:t>
      </w:r>
      <w:r w:rsidRPr="006B7A58">
        <w:rPr>
          <w:i w:val="0"/>
          <w:iCs w:val="0"/>
          <w:sz w:val="20"/>
          <w:szCs w:val="20"/>
          <w:rPrChange w:id="506" w:author="Yurii Shchehliuk" w:date="2022-04-19T14:44:00Z">
            <w:rPr>
              <w:i w:val="0"/>
              <w:iCs w:val="0"/>
            </w:rPr>
          </w:rPrChange>
        </w:rPr>
        <w:fldChar w:fldCharType="begin"/>
      </w:r>
      <w:r w:rsidRPr="006B7A58">
        <w:rPr>
          <w:i w:val="0"/>
          <w:iCs w:val="0"/>
          <w:sz w:val="20"/>
          <w:szCs w:val="20"/>
          <w:rPrChange w:id="507" w:author="Yurii Shchehliuk" w:date="2022-04-19T14:44:00Z">
            <w:rPr>
              <w:i w:val="0"/>
              <w:iCs w:val="0"/>
            </w:rPr>
          </w:rPrChange>
        </w:rPr>
        <w:instrText xml:space="preserve"> SEQ Rys. \* ARABIC </w:instrText>
      </w:r>
      <w:r w:rsidRPr="006B7A58">
        <w:rPr>
          <w:i w:val="0"/>
          <w:iCs w:val="0"/>
          <w:sz w:val="20"/>
          <w:szCs w:val="20"/>
          <w:rPrChange w:id="508" w:author="Yurii Shchehliuk" w:date="2022-04-19T14:44:00Z">
            <w:rPr>
              <w:i w:val="0"/>
              <w:iCs w:val="0"/>
            </w:rPr>
          </w:rPrChange>
        </w:rPr>
        <w:fldChar w:fldCharType="separate"/>
      </w:r>
      <w:ins w:id="509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24</w:t>
        </w:r>
      </w:ins>
      <w:del w:id="510" w:author="Yurii Shchehliuk" w:date="2022-04-19T14:45:00Z">
        <w:r w:rsidRPr="006B7A58" w:rsidDel="00FE2567">
          <w:rPr>
            <w:i w:val="0"/>
            <w:iCs w:val="0"/>
            <w:noProof/>
            <w:sz w:val="20"/>
            <w:szCs w:val="20"/>
            <w:rPrChange w:id="511" w:author="Yurii Shchehliuk" w:date="2022-04-19T14:44:00Z">
              <w:rPr>
                <w:i w:val="0"/>
                <w:iCs w:val="0"/>
                <w:noProof/>
              </w:rPr>
            </w:rPrChange>
          </w:rPr>
          <w:delText>24</w:delText>
        </w:r>
      </w:del>
      <w:r w:rsidRPr="006B7A58">
        <w:rPr>
          <w:i w:val="0"/>
          <w:iCs w:val="0"/>
          <w:sz w:val="20"/>
          <w:szCs w:val="20"/>
          <w:rPrChange w:id="512" w:author="Yurii Shchehliuk" w:date="2022-04-19T14:44:00Z">
            <w:rPr>
              <w:i w:val="0"/>
              <w:iCs w:val="0"/>
            </w:rPr>
          </w:rPrChange>
        </w:rPr>
        <w:fldChar w:fldCharType="end"/>
      </w:r>
      <w:r w:rsidRPr="006B7A58">
        <w:rPr>
          <w:i w:val="0"/>
          <w:iCs w:val="0"/>
          <w:sz w:val="20"/>
          <w:szCs w:val="20"/>
          <w:rPrChange w:id="513" w:author="Yurii Shchehliuk" w:date="2022-04-19T14:44:00Z">
            <w:rPr>
              <w:i w:val="0"/>
              <w:iCs w:val="0"/>
            </w:rPr>
          </w:rPrChange>
        </w:rPr>
        <w:t xml:space="preserve"> Przegląd danych zamówień</w:t>
      </w:r>
      <w:r w:rsidRPr="006B7A58">
        <w:rPr>
          <w:i w:val="0"/>
          <w:iCs w:val="0"/>
          <w:sz w:val="20"/>
          <w:szCs w:val="20"/>
          <w:rPrChange w:id="514" w:author="Yurii Shchehliuk" w:date="2022-04-19T14:44:00Z">
            <w:rPr>
              <w:i w:val="0"/>
              <w:iCs w:val="0"/>
            </w:rPr>
          </w:rPrChange>
        </w:rPr>
        <w:br/>
        <w:t>Źródło: Opracowanie własne</w:t>
      </w:r>
    </w:p>
    <w:p w14:paraId="2CD60322" w14:textId="79E4403A" w:rsidR="00F2115D" w:rsidRPr="00931C08" w:rsidRDefault="00CF709A">
      <w:pPr>
        <w:pStyle w:val="Heading3"/>
        <w:ind w:left="360" w:hanging="360"/>
        <w:pPrChange w:id="515" w:author="Yurii Shchehliuk" w:date="2022-04-19T11:38:00Z">
          <w:pPr>
            <w:pStyle w:val="Heading3"/>
            <w:ind w:left="720"/>
          </w:pPr>
        </w:pPrChange>
      </w:pPr>
      <w:bookmarkStart w:id="516" w:name="_Toc100158865"/>
      <w:ins w:id="517" w:author="Yurii Shchehliuk" w:date="2022-04-19T11:38:00Z">
        <w:r>
          <w:t xml:space="preserve"> </w:t>
        </w:r>
      </w:ins>
      <w:r w:rsidR="00F2115D" w:rsidRPr="00931C08">
        <w:t>Implementacja</w:t>
      </w:r>
      <w:bookmarkEnd w:id="516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1E3D0629" w:rsidR="005A1E0B" w:rsidRDefault="00CF709A">
      <w:pPr>
        <w:pStyle w:val="Heading4"/>
        <w:ind w:left="540" w:hanging="540"/>
        <w:pPrChange w:id="518" w:author="Yurii Shchehliuk" w:date="2022-04-19T11:38:00Z">
          <w:pPr>
            <w:pStyle w:val="Heading4"/>
            <w:ind w:left="720" w:hanging="720"/>
          </w:pPr>
        </w:pPrChange>
      </w:pPr>
      <w:ins w:id="519" w:author="Yurii Shchehliuk" w:date="2022-04-19T11:38:00Z">
        <w:r>
          <w:t xml:space="preserve"> </w:t>
        </w:r>
      </w:ins>
      <w:r w:rsidR="005A1E0B">
        <w:t>Projekt bazy danych</w:t>
      </w:r>
    </w:p>
    <w:p w14:paraId="09B812F2" w14:textId="70961C30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ins w:id="520" w:author="Yurii Shchehliuk" w:date="2022-04-19T14:44:00Z">
        <w:r w:rsidR="006B7A58">
          <w:t>5</w:t>
        </w:r>
      </w:ins>
      <w:del w:id="521" w:author="Yurii Shchehliuk" w:date="2022-04-19T14:44:00Z">
        <w:r w:rsidR="00C43399" w:rsidDel="006B7A58">
          <w:delText>9</w:delText>
        </w:r>
      </w:del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 w:rsidP="00FE2567">
      <w:pPr>
        <w:keepNext/>
        <w:jc w:val="center"/>
        <w:rPr>
          <w:ins w:id="522" w:author="Yurii Shchehliuk" w:date="2022-04-19T14:45:00Z"/>
        </w:rPr>
        <w:pPrChange w:id="523" w:author="Yurii Shchehliuk" w:date="2022-04-19T14:45:00Z">
          <w:pPr>
            <w:keepNext/>
            <w:jc w:val="center"/>
          </w:pPr>
        </w:pPrChange>
      </w:pPr>
      <w:r w:rsidRPr="00916E90">
        <w:rPr>
          <w:noProof/>
        </w:rPr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A5862" w14:textId="6BEA626D" w:rsidR="00315146" w:rsidRPr="00FE2567" w:rsidDel="00FE2567" w:rsidRDefault="00FE2567" w:rsidP="00FE2567">
      <w:pPr>
        <w:pStyle w:val="Caption"/>
        <w:jc w:val="center"/>
        <w:rPr>
          <w:del w:id="524" w:author="Yurii Shchehliuk" w:date="2022-04-19T14:45:00Z"/>
          <w:i w:val="0"/>
          <w:iCs w:val="0"/>
          <w:sz w:val="20"/>
          <w:szCs w:val="20"/>
          <w:rPrChange w:id="525" w:author="Yurii Shchehliuk" w:date="2022-04-19T14:45:00Z">
            <w:rPr>
              <w:del w:id="526" w:author="Yurii Shchehliuk" w:date="2022-04-19T14:45:00Z"/>
            </w:rPr>
          </w:rPrChange>
        </w:rPr>
        <w:pPrChange w:id="527" w:author="Yurii Shchehliuk" w:date="2022-04-19T14:45:00Z">
          <w:pPr>
            <w:keepNext/>
            <w:jc w:val="center"/>
          </w:pPr>
        </w:pPrChange>
      </w:pPr>
      <w:ins w:id="528" w:author="Yurii Shchehliuk" w:date="2022-04-19T14:45:00Z">
        <w:r w:rsidRPr="00FE2567">
          <w:rPr>
            <w:i w:val="0"/>
            <w:iCs w:val="0"/>
            <w:sz w:val="20"/>
            <w:szCs w:val="20"/>
            <w:rPrChange w:id="529" w:author="Yurii Shchehliuk" w:date="2022-04-19T14:45:00Z">
              <w:rPr/>
            </w:rPrChange>
          </w:rPr>
          <w:t xml:space="preserve">Rys. </w:t>
        </w:r>
        <w:r w:rsidRPr="00FE2567">
          <w:rPr>
            <w:i w:val="0"/>
            <w:iCs w:val="0"/>
            <w:sz w:val="20"/>
            <w:szCs w:val="20"/>
            <w:rPrChange w:id="530" w:author="Yurii Shchehliuk" w:date="2022-04-19T14:45:00Z">
              <w:rPr/>
            </w:rPrChange>
          </w:rPr>
          <w:fldChar w:fldCharType="begin"/>
        </w:r>
        <w:r w:rsidRPr="00FE2567">
          <w:rPr>
            <w:i w:val="0"/>
            <w:iCs w:val="0"/>
            <w:sz w:val="20"/>
            <w:szCs w:val="20"/>
            <w:rPrChange w:id="531" w:author="Yurii Shchehliuk" w:date="2022-04-19T14:45:00Z">
              <w:rPr/>
            </w:rPrChange>
          </w:rPr>
          <w:instrText xml:space="preserve"> SEQ Rys. \* ARABIC </w:instrText>
        </w:r>
      </w:ins>
      <w:r w:rsidRPr="00FE2567">
        <w:rPr>
          <w:i w:val="0"/>
          <w:iCs w:val="0"/>
          <w:sz w:val="20"/>
          <w:szCs w:val="20"/>
          <w:rPrChange w:id="532" w:author="Yurii Shchehliuk" w:date="2022-04-19T14:45:00Z">
            <w:rPr/>
          </w:rPrChange>
        </w:rPr>
        <w:fldChar w:fldCharType="separate"/>
      </w:r>
      <w:ins w:id="533" w:author="Yurii Shchehliuk" w:date="2022-04-19T14:48:00Z">
        <w:r w:rsidR="00A736A0">
          <w:rPr>
            <w:i w:val="0"/>
            <w:iCs w:val="0"/>
            <w:noProof/>
            <w:sz w:val="20"/>
            <w:szCs w:val="20"/>
          </w:rPr>
          <w:t>25</w:t>
        </w:r>
      </w:ins>
      <w:ins w:id="534" w:author="Yurii Shchehliuk" w:date="2022-04-19T14:45:00Z">
        <w:r w:rsidRPr="00FE2567">
          <w:rPr>
            <w:i w:val="0"/>
            <w:iCs w:val="0"/>
            <w:sz w:val="20"/>
            <w:szCs w:val="20"/>
            <w:rPrChange w:id="535" w:author="Yurii Shchehliuk" w:date="2022-04-19T14:45:00Z">
              <w:rPr/>
            </w:rPrChange>
          </w:rPr>
          <w:fldChar w:fldCharType="end"/>
        </w:r>
      </w:ins>
    </w:p>
    <w:p w14:paraId="4D8B7564" w14:textId="0F96D292" w:rsidR="005633D0" w:rsidRPr="00FE2567" w:rsidRDefault="00315146" w:rsidP="00B937B4">
      <w:pPr>
        <w:pStyle w:val="Caption"/>
        <w:jc w:val="center"/>
        <w:rPr>
          <w:i w:val="0"/>
          <w:iCs w:val="0"/>
          <w:sz w:val="22"/>
          <w:szCs w:val="22"/>
          <w:rPrChange w:id="536" w:author="Yurii Shchehliuk" w:date="2022-04-19T14:44:00Z">
            <w:rPr>
              <w:i w:val="0"/>
              <w:iCs w:val="0"/>
              <w:sz w:val="20"/>
              <w:szCs w:val="20"/>
            </w:rPr>
          </w:rPrChange>
        </w:rPr>
      </w:pPr>
      <w:del w:id="537" w:author="Yurii Shchehliuk" w:date="2022-04-19T14:45:00Z">
        <w:r w:rsidRPr="00FE2567" w:rsidDel="00FE2567">
          <w:rPr>
            <w:i w:val="0"/>
            <w:iCs w:val="0"/>
            <w:sz w:val="20"/>
            <w:szCs w:val="20"/>
            <w:rPrChange w:id="538" w:author="Yurii Shchehliuk" w:date="2022-04-19T14:45:00Z">
              <w:rPr/>
            </w:rPrChange>
          </w:rPr>
          <w:delText xml:space="preserve">Rys. </w:delText>
        </w:r>
        <w:r w:rsidRPr="00FE2567" w:rsidDel="00FE2567">
          <w:rPr>
            <w:i w:val="0"/>
            <w:iCs w:val="0"/>
            <w:sz w:val="20"/>
            <w:szCs w:val="20"/>
            <w:rPrChange w:id="539" w:author="Yurii Shchehliuk" w:date="2022-04-19T14:45:00Z">
              <w:rPr/>
            </w:rPrChange>
          </w:rPr>
          <w:fldChar w:fldCharType="begin"/>
        </w:r>
        <w:r w:rsidRPr="00FE2567" w:rsidDel="00FE2567">
          <w:rPr>
            <w:i w:val="0"/>
            <w:iCs w:val="0"/>
            <w:sz w:val="20"/>
            <w:szCs w:val="20"/>
            <w:rPrChange w:id="540" w:author="Yurii Shchehliuk" w:date="2022-04-19T14:45:00Z">
              <w:rPr/>
            </w:rPrChange>
          </w:rPr>
          <w:delInstrText xml:space="preserve"> SEQ Rys. \* ARABIC </w:delInstrText>
        </w:r>
        <w:r w:rsidRPr="00FE2567" w:rsidDel="00FE2567">
          <w:rPr>
            <w:i w:val="0"/>
            <w:iCs w:val="0"/>
            <w:sz w:val="20"/>
            <w:szCs w:val="20"/>
            <w:rPrChange w:id="541" w:author="Yurii Shchehliuk" w:date="2022-04-19T14:45:00Z">
              <w:rPr/>
            </w:rPrChange>
          </w:rPr>
          <w:fldChar w:fldCharType="separate"/>
        </w:r>
        <w:r w:rsidRPr="00FE2567" w:rsidDel="00FE2567">
          <w:rPr>
            <w:i w:val="0"/>
            <w:iCs w:val="0"/>
            <w:noProof/>
            <w:sz w:val="20"/>
            <w:szCs w:val="20"/>
            <w:rPrChange w:id="542" w:author="Yurii Shchehliuk" w:date="2022-04-19T14:45:00Z">
              <w:rPr>
                <w:noProof/>
              </w:rPr>
            </w:rPrChange>
          </w:rPr>
          <w:delText>19</w:delText>
        </w:r>
        <w:r w:rsidRPr="00FE2567" w:rsidDel="00FE2567">
          <w:rPr>
            <w:i w:val="0"/>
            <w:iCs w:val="0"/>
            <w:sz w:val="20"/>
            <w:szCs w:val="20"/>
            <w:rPrChange w:id="543" w:author="Yurii Shchehliuk" w:date="2022-04-19T14:45:00Z">
              <w:rPr/>
            </w:rPrChange>
          </w:rPr>
          <w:fldChar w:fldCharType="end"/>
        </w:r>
      </w:del>
      <w:r w:rsidR="005A1E0B" w:rsidRPr="00FE2567">
        <w:rPr>
          <w:i w:val="0"/>
          <w:iCs w:val="0"/>
          <w:sz w:val="20"/>
          <w:szCs w:val="20"/>
          <w:rPrChange w:id="544" w:author="Yurii Shchehliuk" w:date="2022-04-19T14:45:00Z">
            <w:rPr>
              <w:i w:val="0"/>
              <w:iCs w:val="0"/>
            </w:rPr>
          </w:rPrChange>
        </w:rPr>
        <w:t xml:space="preserve"> </w:t>
      </w:r>
      <w:r w:rsidR="005A1E0B" w:rsidRPr="00FE2567">
        <w:rPr>
          <w:i w:val="0"/>
          <w:iCs w:val="0"/>
          <w:sz w:val="20"/>
          <w:szCs w:val="20"/>
          <w:rPrChange w:id="545" w:author="Yurii Shchehliuk" w:date="2022-04-19T14:44:00Z">
            <w:rPr>
              <w:i w:val="0"/>
              <w:iCs w:val="0"/>
            </w:rPr>
          </w:rPrChange>
        </w:rPr>
        <w:t>Diagram relacji tabel</w:t>
      </w:r>
      <w:r w:rsidR="005A1E0B" w:rsidRPr="00FE2567">
        <w:rPr>
          <w:i w:val="0"/>
          <w:iCs w:val="0"/>
          <w:sz w:val="20"/>
          <w:szCs w:val="20"/>
          <w:rPrChange w:id="546" w:author="Yurii Shchehliuk" w:date="2022-04-19T14:44:00Z">
            <w:rPr>
              <w:i w:val="0"/>
              <w:iCs w:val="0"/>
            </w:rPr>
          </w:rPrChange>
        </w:rPr>
        <w:br/>
        <w:t xml:space="preserve">Źródło: </w:t>
      </w:r>
      <w:r w:rsidR="005A1E0B" w:rsidRPr="00FE2567">
        <w:rPr>
          <w:i w:val="0"/>
          <w:iCs w:val="0"/>
          <w:sz w:val="22"/>
          <w:szCs w:val="22"/>
          <w:rPrChange w:id="547" w:author="Yurii Shchehliuk" w:date="2022-04-19T14:44:00Z">
            <w:rPr>
              <w:i w:val="0"/>
              <w:iCs w:val="0"/>
              <w:sz w:val="20"/>
              <w:szCs w:val="20"/>
            </w:rPr>
          </w:rPrChange>
        </w:rPr>
        <w:t>opracowanie własne</w:t>
      </w:r>
    </w:p>
    <w:p w14:paraId="4A3470FB" w14:textId="5DFE914A" w:rsidR="005633D0" w:rsidRPr="00931C08" w:rsidRDefault="00CF709A">
      <w:pPr>
        <w:pStyle w:val="Heading4"/>
        <w:ind w:left="540" w:hanging="540"/>
        <w:pPrChange w:id="548" w:author="Yurii Shchehliuk" w:date="2022-04-19T11:38:00Z">
          <w:pPr>
            <w:pStyle w:val="Heading4"/>
            <w:ind w:left="720" w:hanging="720"/>
          </w:pPr>
        </w:pPrChange>
      </w:pPr>
      <w:ins w:id="549" w:author="Yurii Shchehliuk" w:date="2022-04-19T11:38:00Z">
        <w:r>
          <w:t xml:space="preserve"> </w:t>
        </w:r>
      </w:ins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FE2567" w:rsidRDefault="005633D0" w:rsidP="00FE2567">
      <w:pPr>
        <w:keepNext/>
        <w:jc w:val="center"/>
        <w:rPr>
          <w:ins w:id="550" w:author="Yurii Shchehliuk" w:date="2022-04-19T14:46:00Z"/>
          <w:sz w:val="20"/>
          <w:szCs w:val="20"/>
          <w:rPrChange w:id="551" w:author="Yurii Shchehliuk" w:date="2022-04-19T14:46:00Z">
            <w:rPr>
              <w:ins w:id="552" w:author="Yurii Shchehliuk" w:date="2022-04-19T14:46:00Z"/>
            </w:rPr>
          </w:rPrChange>
        </w:rPr>
        <w:pPrChange w:id="553" w:author="Yurii Shchehliuk" w:date="2022-04-19T14:46:00Z">
          <w:pPr>
            <w:keepNext/>
            <w:jc w:val="center"/>
          </w:pPr>
        </w:pPrChange>
      </w:pPr>
      <w:r w:rsidRPr="00FE2567">
        <w:rPr>
          <w:noProof/>
          <w:sz w:val="20"/>
          <w:szCs w:val="20"/>
          <w:rPrChange w:id="554" w:author="Yurii Shchehliuk" w:date="2022-04-19T14:46:00Z">
            <w:rPr>
              <w:noProof/>
            </w:rPr>
          </w:rPrChange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3DF9" w14:textId="713F8E04" w:rsidR="004C6F96" w:rsidDel="00FE2567" w:rsidRDefault="00FE2567" w:rsidP="00FE2567">
      <w:pPr>
        <w:pStyle w:val="Caption"/>
        <w:jc w:val="center"/>
        <w:rPr>
          <w:del w:id="555" w:author="Yurii Shchehliuk" w:date="2022-04-19T14:46:00Z"/>
        </w:rPr>
        <w:pPrChange w:id="556" w:author="Yurii Shchehliuk" w:date="2022-04-19T14:46:00Z">
          <w:pPr>
            <w:keepNext/>
            <w:jc w:val="center"/>
          </w:pPr>
        </w:pPrChange>
      </w:pPr>
      <w:ins w:id="557" w:author="Yurii Shchehliuk" w:date="2022-04-19T14:46:00Z">
        <w:r w:rsidRPr="00FE2567">
          <w:rPr>
            <w:i w:val="0"/>
            <w:iCs w:val="0"/>
            <w:sz w:val="20"/>
            <w:szCs w:val="20"/>
            <w:rPrChange w:id="558" w:author="Yurii Shchehliuk" w:date="2022-04-19T14:46:00Z">
              <w:rPr/>
            </w:rPrChange>
          </w:rPr>
          <w:t xml:space="preserve">Rys. </w:t>
        </w:r>
        <w:r w:rsidRPr="00FE2567">
          <w:rPr>
            <w:i w:val="0"/>
            <w:iCs w:val="0"/>
            <w:sz w:val="20"/>
            <w:szCs w:val="20"/>
            <w:rPrChange w:id="559" w:author="Yurii Shchehliuk" w:date="2022-04-19T14:46:00Z">
              <w:rPr/>
            </w:rPrChange>
          </w:rPr>
          <w:fldChar w:fldCharType="begin"/>
        </w:r>
        <w:r w:rsidRPr="00FE2567">
          <w:rPr>
            <w:i w:val="0"/>
            <w:iCs w:val="0"/>
            <w:sz w:val="20"/>
            <w:szCs w:val="20"/>
            <w:rPrChange w:id="560" w:author="Yurii Shchehliuk" w:date="2022-04-19T14:46:00Z">
              <w:rPr/>
            </w:rPrChange>
          </w:rPr>
          <w:instrText xml:space="preserve"> SEQ Rys. \* ARABIC </w:instrText>
        </w:r>
      </w:ins>
      <w:r w:rsidRPr="00FE2567">
        <w:rPr>
          <w:i w:val="0"/>
          <w:iCs w:val="0"/>
          <w:sz w:val="20"/>
          <w:szCs w:val="20"/>
          <w:rPrChange w:id="561" w:author="Yurii Shchehliuk" w:date="2022-04-19T14:46:00Z">
            <w:rPr/>
          </w:rPrChange>
        </w:rPr>
        <w:fldChar w:fldCharType="separate"/>
      </w:r>
      <w:ins w:id="562" w:author="Yurii Shchehliuk" w:date="2022-04-19T14:46:00Z">
        <w:r w:rsidRPr="00FE2567">
          <w:rPr>
            <w:i w:val="0"/>
            <w:iCs w:val="0"/>
            <w:noProof/>
            <w:sz w:val="20"/>
            <w:szCs w:val="20"/>
            <w:rPrChange w:id="563" w:author="Yurii Shchehliuk" w:date="2022-04-19T14:46:00Z">
              <w:rPr>
                <w:noProof/>
              </w:rPr>
            </w:rPrChange>
          </w:rPr>
          <w:t>26</w:t>
        </w:r>
        <w:r w:rsidRPr="00FE2567">
          <w:rPr>
            <w:i w:val="0"/>
            <w:iCs w:val="0"/>
            <w:sz w:val="20"/>
            <w:szCs w:val="20"/>
            <w:rPrChange w:id="564" w:author="Yurii Shchehliuk" w:date="2022-04-19T14:46:00Z">
              <w:rPr/>
            </w:rPrChange>
          </w:rPr>
          <w:fldChar w:fldCharType="end"/>
        </w:r>
        <w:r w:rsidRPr="00FE2567">
          <w:rPr>
            <w:i w:val="0"/>
            <w:iCs w:val="0"/>
            <w:sz w:val="20"/>
            <w:szCs w:val="20"/>
            <w:rPrChange w:id="565" w:author="Yurii Shchehliuk" w:date="2022-04-19T14:46:00Z">
              <w:rPr>
                <w:sz w:val="20"/>
                <w:szCs w:val="20"/>
              </w:rPr>
            </w:rPrChange>
          </w:rPr>
          <w:t xml:space="preserve"> </w:t>
        </w:r>
        <w:r w:rsidRPr="00FE2567">
          <w:rPr>
            <w:i w:val="0"/>
            <w:iCs w:val="0"/>
            <w:sz w:val="20"/>
            <w:szCs w:val="20"/>
            <w:rPrChange w:id="566" w:author="Yurii Shchehliuk" w:date="2022-04-19T14:46:00Z">
              <w:rPr>
                <w:sz w:val="20"/>
                <w:szCs w:val="20"/>
              </w:rPr>
            </w:rPrChange>
          </w:rPr>
          <w:t xml:space="preserve">Struktura plików rozwiązania REST API </w:t>
        </w:r>
        <w:r w:rsidRPr="00FE2567">
          <w:rPr>
            <w:i w:val="0"/>
            <w:iCs w:val="0"/>
            <w:sz w:val="20"/>
            <w:szCs w:val="20"/>
            <w:rPrChange w:id="567" w:author="Yurii Shchehliuk" w:date="2022-04-19T14:46:00Z">
              <w:rPr>
                <w:sz w:val="20"/>
                <w:szCs w:val="20"/>
              </w:rPr>
            </w:rPrChange>
          </w:rPr>
          <w:br/>
          <w:t>Źródło: opracowanie własne</w:t>
        </w:r>
      </w:ins>
    </w:p>
    <w:p w14:paraId="0D04CC98" w14:textId="4CB4BD00" w:rsidR="005633D0" w:rsidRPr="00931C08" w:rsidRDefault="004C6F96">
      <w:pPr>
        <w:pStyle w:val="Caption"/>
        <w:jc w:val="center"/>
        <w:rPr>
          <w:i w:val="0"/>
          <w:iCs w:val="0"/>
          <w:sz w:val="20"/>
          <w:szCs w:val="20"/>
        </w:rPr>
      </w:pPr>
      <w:del w:id="568" w:author="Yurii Shchehliuk" w:date="2022-04-19T14:45:00Z">
        <w:r w:rsidRPr="009F4AB4" w:rsidDel="00FE2567">
          <w:delText xml:space="preserve">Rys. </w:delText>
        </w:r>
        <w:r w:rsidRPr="009F4AB4" w:rsidDel="00FE2567">
          <w:fldChar w:fldCharType="begin"/>
        </w:r>
        <w:r w:rsidRPr="009F4AB4" w:rsidDel="00FE2567">
          <w:delInstrText xml:space="preserve"> SEQ Rys. \* ARABIC </w:delInstrText>
        </w:r>
        <w:r w:rsidRPr="009F4AB4" w:rsidDel="00FE2567">
          <w:fldChar w:fldCharType="separate"/>
        </w:r>
        <w:r w:rsidRPr="009F4AB4" w:rsidDel="00FE2567">
          <w:rPr>
            <w:noProof/>
          </w:rPr>
          <w:delText>20</w:delText>
        </w:r>
        <w:r w:rsidRPr="009F4AB4" w:rsidDel="00FE2567">
          <w:fldChar w:fldCharType="end"/>
        </w:r>
        <w:r w:rsidR="000521DC" w:rsidRPr="00931C08" w:rsidDel="00FE2567">
          <w:rPr>
            <w:i w:val="0"/>
            <w:iCs w:val="0"/>
            <w:sz w:val="20"/>
            <w:szCs w:val="20"/>
          </w:rPr>
          <w:delText xml:space="preserve"> Struktura plików rozwiązania REST API </w:delText>
        </w:r>
        <w:r w:rsidR="000521DC" w:rsidRPr="00931C08" w:rsidDel="00FE2567">
          <w:rPr>
            <w:i w:val="0"/>
            <w:iCs w:val="0"/>
            <w:sz w:val="20"/>
            <w:szCs w:val="20"/>
          </w:rPr>
          <w:br/>
          <w:delText>Źródło: opracowanie własne</w:delText>
        </w:r>
      </w:del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commentRangeStart w:id="569"/>
      <w:commentRangeEnd w:id="569"/>
      <w:r w:rsidR="002D5CBF">
        <w:rPr>
          <w:rStyle w:val="CommentReference"/>
        </w:rPr>
        <w:commentReference w:id="569"/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 w:rsidP="007B20EB">
      <w:pPr>
        <w:keepNext/>
        <w:jc w:val="center"/>
        <w:rPr>
          <w:ins w:id="570" w:author="Yurii Shchehliuk" w:date="2022-04-19T14:46:00Z"/>
        </w:rPr>
        <w:pPrChange w:id="571" w:author="Yurii Shchehliuk" w:date="2022-04-19T14:46:00Z">
          <w:pPr>
            <w:keepNext/>
            <w:jc w:val="center"/>
          </w:pPr>
        </w:pPrChange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4D73" w14:textId="6608273B" w:rsidR="00A938DE" w:rsidRPr="007B20EB" w:rsidDel="007B20EB" w:rsidRDefault="007B20EB" w:rsidP="007B20EB">
      <w:pPr>
        <w:pStyle w:val="Caption"/>
        <w:jc w:val="center"/>
        <w:rPr>
          <w:del w:id="572" w:author="Yurii Shchehliuk" w:date="2022-04-19T14:46:00Z"/>
          <w:i w:val="0"/>
          <w:iCs w:val="0"/>
          <w:sz w:val="20"/>
          <w:szCs w:val="20"/>
          <w:rPrChange w:id="573" w:author="Yurii Shchehliuk" w:date="2022-04-19T14:46:00Z">
            <w:rPr>
              <w:del w:id="574" w:author="Yurii Shchehliuk" w:date="2022-04-19T14:46:00Z"/>
            </w:rPr>
          </w:rPrChange>
        </w:rPr>
        <w:pPrChange w:id="575" w:author="Yurii Shchehliuk" w:date="2022-04-19T14:46:00Z">
          <w:pPr>
            <w:keepNext/>
            <w:jc w:val="center"/>
          </w:pPr>
        </w:pPrChange>
      </w:pPr>
      <w:ins w:id="576" w:author="Yurii Shchehliuk" w:date="2022-04-19T14:46:00Z">
        <w:r w:rsidRPr="007B20EB">
          <w:rPr>
            <w:i w:val="0"/>
            <w:iCs w:val="0"/>
            <w:sz w:val="20"/>
            <w:szCs w:val="20"/>
            <w:rPrChange w:id="577" w:author="Yurii Shchehliuk" w:date="2022-04-19T14:46:00Z">
              <w:rPr/>
            </w:rPrChange>
          </w:rPr>
          <w:t xml:space="preserve">Rys. </w:t>
        </w:r>
        <w:r w:rsidRPr="007B20EB">
          <w:rPr>
            <w:i w:val="0"/>
            <w:iCs w:val="0"/>
            <w:sz w:val="20"/>
            <w:szCs w:val="20"/>
            <w:rPrChange w:id="578" w:author="Yurii Shchehliuk" w:date="2022-04-19T14:46:00Z">
              <w:rPr/>
            </w:rPrChange>
          </w:rPr>
          <w:fldChar w:fldCharType="begin"/>
        </w:r>
        <w:r w:rsidRPr="007B20EB">
          <w:rPr>
            <w:i w:val="0"/>
            <w:iCs w:val="0"/>
            <w:sz w:val="20"/>
            <w:szCs w:val="20"/>
            <w:rPrChange w:id="579" w:author="Yurii Shchehliuk" w:date="2022-04-19T14:46:00Z">
              <w:rPr/>
            </w:rPrChange>
          </w:rPr>
          <w:instrText xml:space="preserve"> SEQ Rys. \* ARABIC </w:instrText>
        </w:r>
      </w:ins>
      <w:r w:rsidRPr="007B20EB">
        <w:rPr>
          <w:i w:val="0"/>
          <w:iCs w:val="0"/>
          <w:sz w:val="20"/>
          <w:szCs w:val="20"/>
          <w:rPrChange w:id="580" w:author="Yurii Shchehliuk" w:date="2022-04-19T14:46:00Z">
            <w:rPr/>
          </w:rPrChange>
        </w:rPr>
        <w:fldChar w:fldCharType="separate"/>
      </w:r>
      <w:ins w:id="581" w:author="Yurii Shchehliuk" w:date="2022-04-19T14:46:00Z">
        <w:r w:rsidRPr="007B20EB">
          <w:rPr>
            <w:i w:val="0"/>
            <w:iCs w:val="0"/>
            <w:noProof/>
            <w:sz w:val="20"/>
            <w:szCs w:val="20"/>
            <w:rPrChange w:id="582" w:author="Yurii Shchehliuk" w:date="2022-04-19T14:46:00Z">
              <w:rPr>
                <w:noProof/>
              </w:rPr>
            </w:rPrChange>
          </w:rPr>
          <w:t>27</w:t>
        </w:r>
        <w:r w:rsidRPr="007B20EB">
          <w:rPr>
            <w:i w:val="0"/>
            <w:iCs w:val="0"/>
            <w:sz w:val="20"/>
            <w:szCs w:val="20"/>
            <w:rPrChange w:id="583" w:author="Yurii Shchehliuk" w:date="2022-04-19T14:46:00Z">
              <w:rPr/>
            </w:rPrChange>
          </w:rPr>
          <w:fldChar w:fldCharType="end"/>
        </w:r>
      </w:ins>
    </w:p>
    <w:p w14:paraId="144F04C7" w14:textId="01340335" w:rsidR="000521DC" w:rsidRPr="00931C08" w:rsidRDefault="00A938DE" w:rsidP="000521DC">
      <w:pPr>
        <w:pStyle w:val="Caption"/>
        <w:jc w:val="center"/>
        <w:rPr>
          <w:i w:val="0"/>
          <w:iCs w:val="0"/>
          <w:sz w:val="20"/>
          <w:szCs w:val="20"/>
        </w:rPr>
      </w:pPr>
      <w:del w:id="584" w:author="Yurii Shchehliuk" w:date="2022-04-19T14:46:00Z">
        <w:r w:rsidRPr="007B20EB" w:rsidDel="007B20EB">
          <w:rPr>
            <w:i w:val="0"/>
            <w:iCs w:val="0"/>
            <w:sz w:val="20"/>
            <w:szCs w:val="20"/>
            <w:rPrChange w:id="585" w:author="Yurii Shchehliuk" w:date="2022-04-19T14:46:00Z">
              <w:rPr/>
            </w:rPrChange>
          </w:rPr>
          <w:delText xml:space="preserve">Rys. </w:delText>
        </w:r>
        <w:r w:rsidRPr="007B20EB" w:rsidDel="007B20EB">
          <w:rPr>
            <w:i w:val="0"/>
            <w:iCs w:val="0"/>
            <w:sz w:val="20"/>
            <w:szCs w:val="20"/>
            <w:rPrChange w:id="586" w:author="Yurii Shchehliuk" w:date="2022-04-19T14:46:00Z">
              <w:rPr/>
            </w:rPrChange>
          </w:rPr>
          <w:fldChar w:fldCharType="begin"/>
        </w:r>
        <w:r w:rsidRPr="007B20EB" w:rsidDel="007B20EB">
          <w:rPr>
            <w:i w:val="0"/>
            <w:iCs w:val="0"/>
            <w:sz w:val="20"/>
            <w:szCs w:val="20"/>
            <w:rPrChange w:id="587" w:author="Yurii Shchehliuk" w:date="2022-04-19T14:46:00Z">
              <w:rPr/>
            </w:rPrChange>
          </w:rPr>
          <w:delInstrText xml:space="preserve"> SEQ Rys. \* ARABIC </w:delInstrText>
        </w:r>
        <w:r w:rsidRPr="007B20EB" w:rsidDel="007B20EB">
          <w:rPr>
            <w:i w:val="0"/>
            <w:iCs w:val="0"/>
            <w:sz w:val="20"/>
            <w:szCs w:val="20"/>
            <w:rPrChange w:id="588" w:author="Yurii Shchehliuk" w:date="2022-04-19T14:46:00Z">
              <w:rPr/>
            </w:rPrChange>
          </w:rPr>
          <w:fldChar w:fldCharType="separate"/>
        </w:r>
      </w:del>
      <w:del w:id="589" w:author="Yurii Shchehliuk" w:date="2022-04-19T14:45:00Z">
        <w:r w:rsidRPr="007B20EB" w:rsidDel="00FE2567">
          <w:rPr>
            <w:i w:val="0"/>
            <w:iCs w:val="0"/>
            <w:noProof/>
            <w:sz w:val="20"/>
            <w:szCs w:val="20"/>
            <w:rPrChange w:id="590" w:author="Yurii Shchehliuk" w:date="2022-04-19T14:46:00Z">
              <w:rPr>
                <w:noProof/>
              </w:rPr>
            </w:rPrChange>
          </w:rPr>
          <w:delText>21</w:delText>
        </w:r>
      </w:del>
      <w:del w:id="591" w:author="Yurii Shchehliuk" w:date="2022-04-19T14:46:00Z">
        <w:r w:rsidRPr="007B20EB" w:rsidDel="007B20EB">
          <w:rPr>
            <w:i w:val="0"/>
            <w:iCs w:val="0"/>
            <w:sz w:val="20"/>
            <w:szCs w:val="20"/>
            <w:rPrChange w:id="592" w:author="Yurii Shchehliuk" w:date="2022-04-19T14:46:00Z">
              <w:rPr/>
            </w:rPrChange>
          </w:rPr>
          <w:fldChar w:fldCharType="end"/>
        </w:r>
      </w:del>
      <w:r w:rsidR="000521DC" w:rsidRPr="007B20EB">
        <w:rPr>
          <w:i w:val="0"/>
          <w:iCs w:val="0"/>
          <w:sz w:val="22"/>
          <w:szCs w:val="22"/>
          <w:rPrChange w:id="593" w:author="Yurii Shchehliuk" w:date="2022-04-19T14:46:00Z">
            <w:rPr>
              <w:i w:val="0"/>
              <w:iCs w:val="0"/>
              <w:sz w:val="20"/>
              <w:szCs w:val="20"/>
            </w:rPr>
          </w:rPrChange>
        </w:rPr>
        <w:t xml:space="preserve"> </w:t>
      </w:r>
      <w:r w:rsidR="000521DC" w:rsidRPr="00D03C2F">
        <w:rPr>
          <w:i w:val="0"/>
          <w:iCs w:val="0"/>
          <w:sz w:val="20"/>
          <w:szCs w:val="20"/>
        </w:rPr>
        <w:t xml:space="preserve">Serwisy </w:t>
      </w:r>
      <w:r w:rsidR="00495527" w:rsidRPr="00D03C2F">
        <w:rPr>
          <w:i w:val="0"/>
          <w:iCs w:val="0"/>
          <w:sz w:val="20"/>
          <w:szCs w:val="20"/>
        </w:rPr>
        <w:t xml:space="preserve">i modele </w:t>
      </w:r>
      <w:r w:rsidR="000521DC" w:rsidRPr="00D03C2F">
        <w:rPr>
          <w:i w:val="0"/>
          <w:iCs w:val="0"/>
          <w:sz w:val="20"/>
          <w:szCs w:val="20"/>
        </w:rPr>
        <w:t>aplikacji</w:t>
      </w:r>
      <w:r w:rsidR="00495527" w:rsidRPr="00D03C2F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03C2F">
        <w:rPr>
          <w:i w:val="0"/>
          <w:iCs w:val="0"/>
          <w:sz w:val="20"/>
          <w:szCs w:val="20"/>
        </w:rPr>
        <w:t>Domain</w:t>
      </w:r>
      <w:proofErr w:type="spellEnd"/>
      <w:r w:rsidR="000521DC" w:rsidRPr="00D03C2F">
        <w:rPr>
          <w:i w:val="0"/>
          <w:iCs w:val="0"/>
          <w:sz w:val="20"/>
          <w:szCs w:val="20"/>
        </w:rPr>
        <w:br/>
      </w:r>
      <w:r w:rsidR="001D738B" w:rsidRPr="00D03C2F">
        <w:rPr>
          <w:i w:val="0"/>
          <w:iCs w:val="0"/>
          <w:sz w:val="20"/>
          <w:szCs w:val="20"/>
        </w:rPr>
        <w:t>Źródło</w:t>
      </w:r>
      <w:r w:rsidR="000521DC" w:rsidRPr="00931C08">
        <w:rPr>
          <w:i w:val="0"/>
          <w:iCs w:val="0"/>
          <w:sz w:val="20"/>
          <w:szCs w:val="20"/>
        </w:rPr>
        <w:t xml:space="preserve">: </w:t>
      </w:r>
      <w:r w:rsidR="00916E90" w:rsidRPr="00931C08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 w:rsidP="007B20EB">
      <w:pPr>
        <w:keepNext/>
        <w:rPr>
          <w:ins w:id="594" w:author="Yurii Shchehliuk" w:date="2022-04-19T14:46:00Z"/>
        </w:rPr>
        <w:pPrChange w:id="595" w:author="Yurii Shchehliuk" w:date="2022-04-19T14:46:00Z">
          <w:pPr>
            <w:keepNext/>
          </w:pPr>
        </w:pPrChange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FCB7" w14:textId="3AA0AC58" w:rsidR="00333CDD" w:rsidRPr="007B20EB" w:rsidDel="007B20EB" w:rsidRDefault="007B20EB" w:rsidP="007B20EB">
      <w:pPr>
        <w:pStyle w:val="Caption"/>
        <w:jc w:val="center"/>
        <w:rPr>
          <w:del w:id="596" w:author="Yurii Shchehliuk" w:date="2022-04-19T14:46:00Z"/>
          <w:i w:val="0"/>
          <w:iCs w:val="0"/>
          <w:sz w:val="20"/>
          <w:szCs w:val="20"/>
          <w:rPrChange w:id="597" w:author="Yurii Shchehliuk" w:date="2022-04-19T14:47:00Z">
            <w:rPr>
              <w:del w:id="598" w:author="Yurii Shchehliuk" w:date="2022-04-19T14:46:00Z"/>
            </w:rPr>
          </w:rPrChange>
        </w:rPr>
        <w:pPrChange w:id="599" w:author="Yurii Shchehliuk" w:date="2022-04-19T14:47:00Z">
          <w:pPr>
            <w:keepNext/>
          </w:pPr>
        </w:pPrChange>
      </w:pPr>
      <w:ins w:id="600" w:author="Yurii Shchehliuk" w:date="2022-04-19T14:46:00Z">
        <w:r w:rsidRPr="007B20EB">
          <w:rPr>
            <w:i w:val="0"/>
            <w:iCs w:val="0"/>
            <w:sz w:val="20"/>
            <w:szCs w:val="20"/>
            <w:rPrChange w:id="601" w:author="Yurii Shchehliuk" w:date="2022-04-19T14:47:00Z">
              <w:rPr/>
            </w:rPrChange>
          </w:rPr>
          <w:t xml:space="preserve">Rys. </w:t>
        </w:r>
        <w:r w:rsidRPr="007B20EB">
          <w:rPr>
            <w:i w:val="0"/>
            <w:iCs w:val="0"/>
            <w:sz w:val="20"/>
            <w:szCs w:val="20"/>
            <w:rPrChange w:id="602" w:author="Yurii Shchehliuk" w:date="2022-04-19T14:47:00Z">
              <w:rPr/>
            </w:rPrChange>
          </w:rPr>
          <w:fldChar w:fldCharType="begin"/>
        </w:r>
        <w:r w:rsidRPr="007B20EB">
          <w:rPr>
            <w:i w:val="0"/>
            <w:iCs w:val="0"/>
            <w:sz w:val="20"/>
            <w:szCs w:val="20"/>
            <w:rPrChange w:id="603" w:author="Yurii Shchehliuk" w:date="2022-04-19T14:47:00Z">
              <w:rPr/>
            </w:rPrChange>
          </w:rPr>
          <w:instrText xml:space="preserve"> SEQ Rys. \* ARABIC </w:instrText>
        </w:r>
      </w:ins>
      <w:r w:rsidRPr="007B20EB">
        <w:rPr>
          <w:i w:val="0"/>
          <w:iCs w:val="0"/>
          <w:sz w:val="20"/>
          <w:szCs w:val="20"/>
          <w:rPrChange w:id="604" w:author="Yurii Shchehliuk" w:date="2022-04-19T14:47:00Z">
            <w:rPr/>
          </w:rPrChange>
        </w:rPr>
        <w:fldChar w:fldCharType="separate"/>
      </w:r>
      <w:ins w:id="605" w:author="Yurii Shchehliuk" w:date="2022-04-19T14:46:00Z">
        <w:r w:rsidRPr="007B20EB">
          <w:rPr>
            <w:i w:val="0"/>
            <w:iCs w:val="0"/>
            <w:noProof/>
            <w:sz w:val="20"/>
            <w:szCs w:val="20"/>
            <w:rPrChange w:id="606" w:author="Yurii Shchehliuk" w:date="2022-04-19T14:47:00Z">
              <w:rPr>
                <w:noProof/>
              </w:rPr>
            </w:rPrChange>
          </w:rPr>
          <w:t>28</w:t>
        </w:r>
        <w:r w:rsidRPr="007B20EB">
          <w:rPr>
            <w:i w:val="0"/>
            <w:iCs w:val="0"/>
            <w:sz w:val="20"/>
            <w:szCs w:val="20"/>
            <w:rPrChange w:id="607" w:author="Yurii Shchehliuk" w:date="2022-04-19T14:47:00Z">
              <w:rPr/>
            </w:rPrChange>
          </w:rPr>
          <w:fldChar w:fldCharType="end"/>
        </w:r>
      </w:ins>
    </w:p>
    <w:p w14:paraId="5860E74A" w14:textId="53E54953" w:rsidR="00931C08" w:rsidRPr="007B20EB" w:rsidRDefault="00333CDD" w:rsidP="007B20EB">
      <w:pPr>
        <w:pStyle w:val="Caption"/>
        <w:jc w:val="center"/>
        <w:rPr>
          <w:i w:val="0"/>
          <w:iCs w:val="0"/>
          <w:sz w:val="20"/>
          <w:szCs w:val="20"/>
          <w:rPrChange w:id="608" w:author="Yurii Shchehliuk" w:date="2022-04-19T14:47:00Z">
            <w:rPr>
              <w:i w:val="0"/>
              <w:iCs w:val="0"/>
            </w:rPr>
          </w:rPrChange>
        </w:rPr>
        <w:pPrChange w:id="609" w:author="Yurii Shchehliuk" w:date="2022-04-19T14:47:00Z">
          <w:pPr>
            <w:pStyle w:val="Caption"/>
            <w:jc w:val="center"/>
          </w:pPr>
        </w:pPrChange>
      </w:pPr>
      <w:del w:id="610" w:author="Yurii Shchehliuk" w:date="2022-04-19T14:46:00Z">
        <w:r w:rsidRPr="007B20EB" w:rsidDel="007B20EB">
          <w:rPr>
            <w:i w:val="0"/>
            <w:iCs w:val="0"/>
            <w:sz w:val="20"/>
            <w:szCs w:val="20"/>
            <w:rPrChange w:id="611" w:author="Yurii Shchehliuk" w:date="2022-04-19T14:47:00Z">
              <w:rPr/>
            </w:rPrChange>
          </w:rPr>
          <w:delText xml:space="preserve">Rys. </w:delText>
        </w:r>
        <w:r w:rsidRPr="007B20EB" w:rsidDel="007B20EB">
          <w:rPr>
            <w:i w:val="0"/>
            <w:iCs w:val="0"/>
            <w:sz w:val="20"/>
            <w:szCs w:val="20"/>
            <w:rPrChange w:id="612" w:author="Yurii Shchehliuk" w:date="2022-04-19T14:47:00Z">
              <w:rPr/>
            </w:rPrChange>
          </w:rPr>
          <w:fldChar w:fldCharType="begin"/>
        </w:r>
        <w:r w:rsidRPr="007B20EB" w:rsidDel="007B20EB">
          <w:rPr>
            <w:i w:val="0"/>
            <w:iCs w:val="0"/>
            <w:sz w:val="20"/>
            <w:szCs w:val="20"/>
            <w:rPrChange w:id="613" w:author="Yurii Shchehliuk" w:date="2022-04-19T14:47:00Z">
              <w:rPr/>
            </w:rPrChange>
          </w:rPr>
          <w:delInstrText xml:space="preserve"> SEQ Rys. \* ARABIC </w:delInstrText>
        </w:r>
        <w:r w:rsidRPr="007B20EB" w:rsidDel="007B20EB">
          <w:rPr>
            <w:i w:val="0"/>
            <w:iCs w:val="0"/>
            <w:sz w:val="20"/>
            <w:szCs w:val="20"/>
            <w:rPrChange w:id="614" w:author="Yurii Shchehliuk" w:date="2022-04-19T14:47:00Z">
              <w:rPr/>
            </w:rPrChange>
          </w:rPr>
          <w:fldChar w:fldCharType="separate"/>
        </w:r>
      </w:del>
      <w:del w:id="615" w:author="Yurii Shchehliuk" w:date="2022-04-19T14:45:00Z">
        <w:r w:rsidRPr="007B20EB" w:rsidDel="00FE2567">
          <w:rPr>
            <w:i w:val="0"/>
            <w:iCs w:val="0"/>
            <w:noProof/>
            <w:sz w:val="20"/>
            <w:szCs w:val="20"/>
            <w:rPrChange w:id="616" w:author="Yurii Shchehliuk" w:date="2022-04-19T14:47:00Z">
              <w:rPr>
                <w:noProof/>
              </w:rPr>
            </w:rPrChange>
          </w:rPr>
          <w:delText>22</w:delText>
        </w:r>
      </w:del>
      <w:del w:id="617" w:author="Yurii Shchehliuk" w:date="2022-04-19T14:46:00Z">
        <w:r w:rsidRPr="007B20EB" w:rsidDel="007B20EB">
          <w:rPr>
            <w:i w:val="0"/>
            <w:iCs w:val="0"/>
            <w:sz w:val="20"/>
            <w:szCs w:val="20"/>
            <w:rPrChange w:id="618" w:author="Yurii Shchehliuk" w:date="2022-04-19T14:47:00Z">
              <w:rPr/>
            </w:rPrChange>
          </w:rPr>
          <w:fldChar w:fldCharType="end"/>
        </w:r>
      </w:del>
      <w:r w:rsidR="00931C08" w:rsidRPr="007B20EB">
        <w:rPr>
          <w:i w:val="0"/>
          <w:iCs w:val="0"/>
          <w:sz w:val="20"/>
          <w:szCs w:val="20"/>
          <w:rPrChange w:id="619" w:author="Yurii Shchehliuk" w:date="2022-04-19T14:47:00Z">
            <w:rPr>
              <w:i w:val="0"/>
              <w:iCs w:val="0"/>
            </w:rPr>
          </w:rPrChange>
        </w:rPr>
        <w:t xml:space="preserve"> Konfiguracja aplikacji </w:t>
      </w:r>
      <w:proofErr w:type="spellStart"/>
      <w:r w:rsidR="006E31E8" w:rsidRPr="007B20EB">
        <w:rPr>
          <w:i w:val="0"/>
          <w:iCs w:val="0"/>
          <w:sz w:val="20"/>
          <w:szCs w:val="20"/>
          <w:rPrChange w:id="620" w:author="Yurii Shchehliuk" w:date="2022-04-19T14:47:00Z">
            <w:rPr>
              <w:i w:val="0"/>
              <w:iCs w:val="0"/>
            </w:rPr>
          </w:rPrChange>
        </w:rPr>
        <w:t>backendowej</w:t>
      </w:r>
      <w:proofErr w:type="spellEnd"/>
      <w:r w:rsidR="00931C08" w:rsidRPr="007B20EB">
        <w:rPr>
          <w:i w:val="0"/>
          <w:iCs w:val="0"/>
          <w:sz w:val="20"/>
          <w:szCs w:val="20"/>
          <w:rPrChange w:id="621" w:author="Yurii Shchehliuk" w:date="2022-04-19T14:47:00Z">
            <w:rPr>
              <w:i w:val="0"/>
              <w:iCs w:val="0"/>
            </w:rPr>
          </w:rPrChange>
        </w:rPr>
        <w:br/>
        <w:t xml:space="preserve">Źródło: </w:t>
      </w:r>
      <w:r w:rsidR="00916E90" w:rsidRPr="007B20EB">
        <w:rPr>
          <w:i w:val="0"/>
          <w:iCs w:val="0"/>
          <w:sz w:val="20"/>
          <w:szCs w:val="20"/>
          <w:rPrChange w:id="622" w:author="Yurii Shchehliuk" w:date="2022-04-19T14:47:00Z">
            <w:rPr>
              <w:i w:val="0"/>
              <w:iCs w:val="0"/>
              <w:sz w:val="20"/>
              <w:szCs w:val="20"/>
            </w:rPr>
          </w:rPrChange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lastRenderedPageBreak/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>ang. Data Transfer 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3D97997A" w14:textId="77777777" w:rsidR="00086C7B" w:rsidRDefault="00086C7B" w:rsidP="00030563">
      <w:pPr>
        <w:ind w:firstLine="720"/>
      </w:pPr>
    </w:p>
    <w:p w14:paraId="13EC872A" w14:textId="77777777" w:rsidR="007B20EB" w:rsidRPr="007B20EB" w:rsidRDefault="00087051" w:rsidP="007B20EB">
      <w:pPr>
        <w:keepNext/>
        <w:ind w:firstLine="90"/>
        <w:jc w:val="center"/>
        <w:rPr>
          <w:ins w:id="623" w:author="Yurii Shchehliuk" w:date="2022-04-19T14:47:00Z"/>
          <w:sz w:val="20"/>
          <w:szCs w:val="20"/>
          <w:rPrChange w:id="624" w:author="Yurii Shchehliuk" w:date="2022-04-19T14:47:00Z">
            <w:rPr>
              <w:ins w:id="625" w:author="Yurii Shchehliuk" w:date="2022-04-19T14:47:00Z"/>
            </w:rPr>
          </w:rPrChange>
        </w:rPr>
        <w:pPrChange w:id="626" w:author="Yurii Shchehliuk" w:date="2022-04-19T14:47:00Z">
          <w:pPr>
            <w:keepNext/>
            <w:ind w:firstLine="90"/>
            <w:jc w:val="center"/>
          </w:pPr>
        </w:pPrChange>
      </w:pPr>
      <w:r w:rsidRPr="007B20EB">
        <w:rPr>
          <w:noProof/>
          <w:sz w:val="20"/>
          <w:szCs w:val="20"/>
          <w:rPrChange w:id="627" w:author="Yurii Shchehliuk" w:date="2022-04-19T14:47:00Z">
            <w:rPr>
              <w:noProof/>
            </w:rPr>
          </w:rPrChange>
        </w:rPr>
        <w:drawing>
          <wp:inline distT="0" distB="0" distL="0" distR="0" wp14:anchorId="4877CAA0" wp14:editId="33484205">
            <wp:extent cx="5943600" cy="2849880"/>
            <wp:effectExtent l="0" t="0" r="0" b="762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42CA" w14:textId="003070DF" w:rsidR="001E6B6D" w:rsidRPr="007B20EB" w:rsidDel="007B20EB" w:rsidRDefault="007B20EB" w:rsidP="007B20EB">
      <w:pPr>
        <w:pStyle w:val="Caption"/>
        <w:jc w:val="center"/>
        <w:rPr>
          <w:del w:id="628" w:author="Yurii Shchehliuk" w:date="2022-04-19T14:47:00Z"/>
          <w:i w:val="0"/>
          <w:iCs w:val="0"/>
          <w:sz w:val="20"/>
          <w:szCs w:val="20"/>
          <w:rPrChange w:id="629" w:author="Yurii Shchehliuk" w:date="2022-04-19T14:47:00Z">
            <w:rPr>
              <w:del w:id="630" w:author="Yurii Shchehliuk" w:date="2022-04-19T14:47:00Z"/>
            </w:rPr>
          </w:rPrChange>
        </w:rPr>
        <w:pPrChange w:id="631" w:author="Yurii Shchehliuk" w:date="2022-04-19T14:47:00Z">
          <w:pPr>
            <w:keepNext/>
            <w:ind w:firstLine="90"/>
            <w:jc w:val="center"/>
          </w:pPr>
        </w:pPrChange>
      </w:pPr>
      <w:ins w:id="632" w:author="Yurii Shchehliuk" w:date="2022-04-19T14:47:00Z">
        <w:r w:rsidRPr="007B20EB">
          <w:rPr>
            <w:i w:val="0"/>
            <w:iCs w:val="0"/>
            <w:sz w:val="20"/>
            <w:szCs w:val="20"/>
            <w:rPrChange w:id="633" w:author="Yurii Shchehliuk" w:date="2022-04-19T14:47:00Z">
              <w:rPr/>
            </w:rPrChange>
          </w:rPr>
          <w:t xml:space="preserve">Rys. </w:t>
        </w:r>
        <w:r w:rsidRPr="007B20EB">
          <w:rPr>
            <w:i w:val="0"/>
            <w:iCs w:val="0"/>
            <w:sz w:val="20"/>
            <w:szCs w:val="20"/>
            <w:rPrChange w:id="634" w:author="Yurii Shchehliuk" w:date="2022-04-19T14:47:00Z">
              <w:rPr/>
            </w:rPrChange>
          </w:rPr>
          <w:fldChar w:fldCharType="begin"/>
        </w:r>
        <w:r w:rsidRPr="007B20EB">
          <w:rPr>
            <w:i w:val="0"/>
            <w:iCs w:val="0"/>
            <w:sz w:val="20"/>
            <w:szCs w:val="20"/>
            <w:rPrChange w:id="635" w:author="Yurii Shchehliuk" w:date="2022-04-19T14:47:00Z">
              <w:rPr/>
            </w:rPrChange>
          </w:rPr>
          <w:instrText xml:space="preserve"> SEQ Rys. \* ARABIC </w:instrText>
        </w:r>
      </w:ins>
      <w:r w:rsidRPr="007B20EB">
        <w:rPr>
          <w:i w:val="0"/>
          <w:iCs w:val="0"/>
          <w:sz w:val="20"/>
          <w:szCs w:val="20"/>
          <w:rPrChange w:id="636" w:author="Yurii Shchehliuk" w:date="2022-04-19T14:47:00Z">
            <w:rPr/>
          </w:rPrChange>
        </w:rPr>
        <w:fldChar w:fldCharType="separate"/>
      </w:r>
      <w:ins w:id="637" w:author="Yurii Shchehliuk" w:date="2022-04-19T14:47:00Z">
        <w:r w:rsidRPr="007B20EB">
          <w:rPr>
            <w:i w:val="0"/>
            <w:iCs w:val="0"/>
            <w:noProof/>
            <w:sz w:val="20"/>
            <w:szCs w:val="20"/>
            <w:rPrChange w:id="638" w:author="Yurii Shchehliuk" w:date="2022-04-19T14:47:00Z">
              <w:rPr>
                <w:noProof/>
              </w:rPr>
            </w:rPrChange>
          </w:rPr>
          <w:t>29</w:t>
        </w:r>
        <w:r w:rsidRPr="007B20EB">
          <w:rPr>
            <w:i w:val="0"/>
            <w:iCs w:val="0"/>
            <w:sz w:val="20"/>
            <w:szCs w:val="20"/>
            <w:rPrChange w:id="639" w:author="Yurii Shchehliuk" w:date="2022-04-19T14:47:00Z">
              <w:rPr/>
            </w:rPrChange>
          </w:rPr>
          <w:fldChar w:fldCharType="end"/>
        </w:r>
      </w:ins>
    </w:p>
    <w:p w14:paraId="0C981E1D" w14:textId="57DB76C8" w:rsidR="00087051" w:rsidRPr="007B20EB" w:rsidRDefault="001E6B6D" w:rsidP="00916E90">
      <w:pPr>
        <w:pStyle w:val="Caption"/>
        <w:jc w:val="center"/>
        <w:rPr>
          <w:i w:val="0"/>
          <w:iCs w:val="0"/>
          <w:sz w:val="20"/>
          <w:szCs w:val="20"/>
          <w:rPrChange w:id="640" w:author="Yurii Shchehliuk" w:date="2022-04-19T14:47:00Z">
            <w:rPr>
              <w:i w:val="0"/>
              <w:iCs w:val="0"/>
            </w:rPr>
          </w:rPrChange>
        </w:rPr>
      </w:pPr>
      <w:del w:id="641" w:author="Yurii Shchehliuk" w:date="2022-04-19T14:47:00Z">
        <w:r w:rsidRPr="007B20EB" w:rsidDel="007B20EB">
          <w:rPr>
            <w:i w:val="0"/>
            <w:iCs w:val="0"/>
            <w:sz w:val="20"/>
            <w:szCs w:val="20"/>
            <w:rPrChange w:id="642" w:author="Yurii Shchehliuk" w:date="2022-04-19T14:47:00Z">
              <w:rPr/>
            </w:rPrChange>
          </w:rPr>
          <w:delText xml:space="preserve">Rys. </w:delText>
        </w:r>
        <w:r w:rsidRPr="007B20EB" w:rsidDel="007B20EB">
          <w:rPr>
            <w:i w:val="0"/>
            <w:iCs w:val="0"/>
            <w:sz w:val="20"/>
            <w:szCs w:val="20"/>
            <w:rPrChange w:id="643" w:author="Yurii Shchehliuk" w:date="2022-04-19T14:47:00Z">
              <w:rPr/>
            </w:rPrChange>
          </w:rPr>
          <w:fldChar w:fldCharType="begin"/>
        </w:r>
        <w:r w:rsidRPr="007B20EB" w:rsidDel="007B20EB">
          <w:rPr>
            <w:i w:val="0"/>
            <w:iCs w:val="0"/>
            <w:sz w:val="20"/>
            <w:szCs w:val="20"/>
            <w:rPrChange w:id="644" w:author="Yurii Shchehliuk" w:date="2022-04-19T14:47:00Z">
              <w:rPr/>
            </w:rPrChange>
          </w:rPr>
          <w:delInstrText xml:space="preserve"> SEQ Rys. \* ARABIC </w:delInstrText>
        </w:r>
        <w:r w:rsidRPr="007B20EB" w:rsidDel="007B20EB">
          <w:rPr>
            <w:i w:val="0"/>
            <w:iCs w:val="0"/>
            <w:sz w:val="20"/>
            <w:szCs w:val="20"/>
            <w:rPrChange w:id="645" w:author="Yurii Shchehliuk" w:date="2022-04-19T14:47:00Z">
              <w:rPr/>
            </w:rPrChange>
          </w:rPr>
          <w:fldChar w:fldCharType="separate"/>
        </w:r>
      </w:del>
      <w:del w:id="646" w:author="Yurii Shchehliuk" w:date="2022-04-19T14:45:00Z">
        <w:r w:rsidRPr="007B20EB" w:rsidDel="00FE2567">
          <w:rPr>
            <w:i w:val="0"/>
            <w:iCs w:val="0"/>
            <w:noProof/>
            <w:sz w:val="20"/>
            <w:szCs w:val="20"/>
            <w:rPrChange w:id="647" w:author="Yurii Shchehliuk" w:date="2022-04-19T14:47:00Z">
              <w:rPr>
                <w:noProof/>
              </w:rPr>
            </w:rPrChange>
          </w:rPr>
          <w:delText>23</w:delText>
        </w:r>
      </w:del>
      <w:del w:id="648" w:author="Yurii Shchehliuk" w:date="2022-04-19T14:47:00Z">
        <w:r w:rsidRPr="007B20EB" w:rsidDel="007B20EB">
          <w:rPr>
            <w:i w:val="0"/>
            <w:iCs w:val="0"/>
            <w:sz w:val="20"/>
            <w:szCs w:val="20"/>
            <w:rPrChange w:id="649" w:author="Yurii Shchehliuk" w:date="2022-04-19T14:47:00Z">
              <w:rPr/>
            </w:rPrChange>
          </w:rPr>
          <w:fldChar w:fldCharType="end"/>
        </w:r>
      </w:del>
      <w:r w:rsidR="00916E90" w:rsidRPr="007B20EB">
        <w:rPr>
          <w:i w:val="0"/>
          <w:iCs w:val="0"/>
          <w:sz w:val="20"/>
          <w:szCs w:val="20"/>
          <w:rPrChange w:id="650" w:author="Yurii Shchehliuk" w:date="2022-04-19T14:47:00Z">
            <w:rPr>
              <w:i w:val="0"/>
              <w:iCs w:val="0"/>
            </w:rPr>
          </w:rPrChange>
        </w:rPr>
        <w:t xml:space="preserve"> Projektowanie widoku na przykładzie logowania</w:t>
      </w:r>
      <w:r w:rsidR="00916E90" w:rsidRPr="007B20EB">
        <w:rPr>
          <w:i w:val="0"/>
          <w:iCs w:val="0"/>
          <w:sz w:val="20"/>
          <w:szCs w:val="20"/>
          <w:rPrChange w:id="651" w:author="Yurii Shchehliuk" w:date="2022-04-19T14:47:00Z">
            <w:rPr>
              <w:i w:val="0"/>
              <w:iCs w:val="0"/>
            </w:rPr>
          </w:rPrChange>
        </w:rPr>
        <w:br/>
        <w:t xml:space="preserve">Źródło: </w:t>
      </w:r>
      <w:r w:rsidR="00916E90" w:rsidRPr="007B20EB">
        <w:rPr>
          <w:i w:val="0"/>
          <w:iCs w:val="0"/>
          <w:sz w:val="20"/>
          <w:szCs w:val="20"/>
          <w:rPrChange w:id="652" w:author="Yurii Shchehliuk" w:date="2022-04-19T14:47:00Z">
            <w:rPr>
              <w:i w:val="0"/>
              <w:iCs w:val="0"/>
              <w:sz w:val="20"/>
              <w:szCs w:val="20"/>
            </w:rPr>
          </w:rPrChange>
        </w:rPr>
        <w:t>opracowanie własne</w:t>
      </w:r>
    </w:p>
    <w:p w14:paraId="5F8B6CA3" w14:textId="60A9A5F6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 </w:t>
      </w:r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commentRangeStart w:id="653"/>
      <w:commentRangeEnd w:id="653"/>
      <w:r w:rsidR="00AA525B">
        <w:rPr>
          <w:rStyle w:val="CommentReference"/>
        </w:rPr>
        <w:commentReference w:id="653"/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7B20EB" w:rsidRDefault="00BB1F85" w:rsidP="007B20EB">
      <w:pPr>
        <w:keepNext/>
        <w:ind w:firstLine="720"/>
        <w:jc w:val="center"/>
        <w:rPr>
          <w:ins w:id="654" w:author="Yurii Shchehliuk" w:date="2022-04-19T14:47:00Z"/>
          <w:sz w:val="20"/>
          <w:szCs w:val="20"/>
          <w:rPrChange w:id="655" w:author="Yurii Shchehliuk" w:date="2022-04-19T14:47:00Z">
            <w:rPr>
              <w:ins w:id="656" w:author="Yurii Shchehliuk" w:date="2022-04-19T14:47:00Z"/>
            </w:rPr>
          </w:rPrChange>
        </w:rPr>
        <w:pPrChange w:id="657" w:author="Yurii Shchehliuk" w:date="2022-04-19T14:47:00Z">
          <w:pPr>
            <w:keepNext/>
            <w:ind w:firstLine="720"/>
            <w:jc w:val="center"/>
          </w:pPr>
        </w:pPrChange>
      </w:pPr>
      <w:r w:rsidRPr="007B20EB">
        <w:rPr>
          <w:noProof/>
          <w:sz w:val="20"/>
          <w:szCs w:val="20"/>
          <w:rPrChange w:id="658" w:author="Yurii Shchehliuk" w:date="2022-04-19T14:47:00Z">
            <w:rPr>
              <w:noProof/>
            </w:rPr>
          </w:rPrChange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527B" w14:textId="2D93D2E0" w:rsidR="0083722F" w:rsidRPr="007B20EB" w:rsidDel="007B20EB" w:rsidRDefault="007B20EB" w:rsidP="007B20EB">
      <w:pPr>
        <w:pStyle w:val="Caption"/>
        <w:jc w:val="center"/>
        <w:rPr>
          <w:del w:id="659" w:author="Yurii Shchehliuk" w:date="2022-04-19T14:47:00Z"/>
          <w:i w:val="0"/>
          <w:iCs w:val="0"/>
          <w:sz w:val="20"/>
          <w:szCs w:val="20"/>
          <w:rPrChange w:id="660" w:author="Yurii Shchehliuk" w:date="2022-04-19T14:47:00Z">
            <w:rPr>
              <w:del w:id="661" w:author="Yurii Shchehliuk" w:date="2022-04-19T14:47:00Z"/>
            </w:rPr>
          </w:rPrChange>
        </w:rPr>
        <w:pPrChange w:id="662" w:author="Yurii Shchehliuk" w:date="2022-04-19T14:47:00Z">
          <w:pPr>
            <w:keepNext/>
            <w:ind w:firstLine="720"/>
            <w:jc w:val="center"/>
          </w:pPr>
        </w:pPrChange>
      </w:pPr>
      <w:ins w:id="663" w:author="Yurii Shchehliuk" w:date="2022-04-19T14:47:00Z">
        <w:r w:rsidRPr="007B20EB">
          <w:rPr>
            <w:i w:val="0"/>
            <w:iCs w:val="0"/>
            <w:sz w:val="20"/>
            <w:szCs w:val="20"/>
            <w:rPrChange w:id="664" w:author="Yurii Shchehliuk" w:date="2022-04-19T14:47:00Z">
              <w:rPr/>
            </w:rPrChange>
          </w:rPr>
          <w:t xml:space="preserve">Rys. </w:t>
        </w:r>
        <w:r w:rsidRPr="007B20EB">
          <w:rPr>
            <w:i w:val="0"/>
            <w:iCs w:val="0"/>
            <w:sz w:val="20"/>
            <w:szCs w:val="20"/>
            <w:rPrChange w:id="665" w:author="Yurii Shchehliuk" w:date="2022-04-19T14:47:00Z">
              <w:rPr/>
            </w:rPrChange>
          </w:rPr>
          <w:fldChar w:fldCharType="begin"/>
        </w:r>
        <w:r w:rsidRPr="007B20EB">
          <w:rPr>
            <w:i w:val="0"/>
            <w:iCs w:val="0"/>
            <w:sz w:val="20"/>
            <w:szCs w:val="20"/>
            <w:rPrChange w:id="666" w:author="Yurii Shchehliuk" w:date="2022-04-19T14:47:00Z">
              <w:rPr/>
            </w:rPrChange>
          </w:rPr>
          <w:instrText xml:space="preserve"> SEQ Rys. \* ARABIC </w:instrText>
        </w:r>
      </w:ins>
      <w:r w:rsidRPr="007B20EB">
        <w:rPr>
          <w:i w:val="0"/>
          <w:iCs w:val="0"/>
          <w:sz w:val="20"/>
          <w:szCs w:val="20"/>
          <w:rPrChange w:id="667" w:author="Yurii Shchehliuk" w:date="2022-04-19T14:47:00Z">
            <w:rPr/>
          </w:rPrChange>
        </w:rPr>
        <w:fldChar w:fldCharType="separate"/>
      </w:r>
      <w:ins w:id="668" w:author="Yurii Shchehliuk" w:date="2022-04-19T14:47:00Z">
        <w:r w:rsidRPr="007B20EB">
          <w:rPr>
            <w:i w:val="0"/>
            <w:iCs w:val="0"/>
            <w:noProof/>
            <w:sz w:val="20"/>
            <w:szCs w:val="20"/>
            <w:rPrChange w:id="669" w:author="Yurii Shchehliuk" w:date="2022-04-19T14:47:00Z">
              <w:rPr>
                <w:noProof/>
              </w:rPr>
            </w:rPrChange>
          </w:rPr>
          <w:t>30</w:t>
        </w:r>
        <w:r w:rsidRPr="007B20EB">
          <w:rPr>
            <w:i w:val="0"/>
            <w:iCs w:val="0"/>
            <w:sz w:val="20"/>
            <w:szCs w:val="20"/>
            <w:rPrChange w:id="670" w:author="Yurii Shchehliuk" w:date="2022-04-19T14:47:00Z">
              <w:rPr/>
            </w:rPrChange>
          </w:rPr>
          <w:fldChar w:fldCharType="end"/>
        </w:r>
      </w:ins>
    </w:p>
    <w:p w14:paraId="0340132A" w14:textId="4A33D5B4" w:rsidR="004C784D" w:rsidRPr="007B20EB" w:rsidRDefault="0083722F" w:rsidP="004C784D">
      <w:pPr>
        <w:pStyle w:val="Caption"/>
        <w:jc w:val="center"/>
        <w:rPr>
          <w:i w:val="0"/>
          <w:iCs w:val="0"/>
          <w:sz w:val="20"/>
          <w:szCs w:val="20"/>
          <w:rPrChange w:id="671" w:author="Yurii Shchehliuk" w:date="2022-04-19T14:47:00Z">
            <w:rPr>
              <w:i w:val="0"/>
              <w:iCs w:val="0"/>
            </w:rPr>
          </w:rPrChange>
        </w:rPr>
      </w:pPr>
      <w:del w:id="672" w:author="Yurii Shchehliuk" w:date="2022-04-19T14:47:00Z">
        <w:r w:rsidRPr="007B20EB" w:rsidDel="007B20EB">
          <w:rPr>
            <w:i w:val="0"/>
            <w:iCs w:val="0"/>
            <w:sz w:val="20"/>
            <w:szCs w:val="20"/>
            <w:rPrChange w:id="673" w:author="Yurii Shchehliuk" w:date="2022-04-19T14:47:00Z">
              <w:rPr/>
            </w:rPrChange>
          </w:rPr>
          <w:delText xml:space="preserve">Rys. </w:delText>
        </w:r>
        <w:r w:rsidRPr="007B20EB" w:rsidDel="007B20EB">
          <w:rPr>
            <w:i w:val="0"/>
            <w:iCs w:val="0"/>
            <w:sz w:val="20"/>
            <w:szCs w:val="20"/>
            <w:rPrChange w:id="674" w:author="Yurii Shchehliuk" w:date="2022-04-19T14:47:00Z">
              <w:rPr/>
            </w:rPrChange>
          </w:rPr>
          <w:fldChar w:fldCharType="begin"/>
        </w:r>
        <w:r w:rsidRPr="007B20EB" w:rsidDel="007B20EB">
          <w:rPr>
            <w:i w:val="0"/>
            <w:iCs w:val="0"/>
            <w:sz w:val="20"/>
            <w:szCs w:val="20"/>
            <w:rPrChange w:id="675" w:author="Yurii Shchehliuk" w:date="2022-04-19T14:47:00Z">
              <w:rPr/>
            </w:rPrChange>
          </w:rPr>
          <w:delInstrText xml:space="preserve"> SEQ Rys. \* ARABIC </w:delInstrText>
        </w:r>
        <w:r w:rsidRPr="007B20EB" w:rsidDel="007B20EB">
          <w:rPr>
            <w:i w:val="0"/>
            <w:iCs w:val="0"/>
            <w:sz w:val="20"/>
            <w:szCs w:val="20"/>
            <w:rPrChange w:id="676" w:author="Yurii Shchehliuk" w:date="2022-04-19T14:47:00Z">
              <w:rPr/>
            </w:rPrChange>
          </w:rPr>
          <w:fldChar w:fldCharType="separate"/>
        </w:r>
      </w:del>
      <w:del w:id="677" w:author="Yurii Shchehliuk" w:date="2022-04-19T14:45:00Z">
        <w:r w:rsidRPr="007B20EB" w:rsidDel="00FE2567">
          <w:rPr>
            <w:i w:val="0"/>
            <w:iCs w:val="0"/>
            <w:noProof/>
            <w:sz w:val="20"/>
            <w:szCs w:val="20"/>
            <w:rPrChange w:id="678" w:author="Yurii Shchehliuk" w:date="2022-04-19T14:47:00Z">
              <w:rPr>
                <w:noProof/>
              </w:rPr>
            </w:rPrChange>
          </w:rPr>
          <w:delText>24</w:delText>
        </w:r>
      </w:del>
      <w:del w:id="679" w:author="Yurii Shchehliuk" w:date="2022-04-19T14:47:00Z">
        <w:r w:rsidRPr="007B20EB" w:rsidDel="007B20EB">
          <w:rPr>
            <w:i w:val="0"/>
            <w:iCs w:val="0"/>
            <w:sz w:val="20"/>
            <w:szCs w:val="20"/>
            <w:rPrChange w:id="680" w:author="Yurii Shchehliuk" w:date="2022-04-19T14:47:00Z">
              <w:rPr/>
            </w:rPrChange>
          </w:rPr>
          <w:fldChar w:fldCharType="end"/>
        </w:r>
      </w:del>
      <w:r w:rsidR="004C784D" w:rsidRPr="007B20EB">
        <w:rPr>
          <w:i w:val="0"/>
          <w:iCs w:val="0"/>
          <w:sz w:val="20"/>
          <w:szCs w:val="20"/>
          <w:rPrChange w:id="681" w:author="Yurii Shchehliuk" w:date="2022-04-19T14:47:00Z">
            <w:rPr>
              <w:i w:val="0"/>
              <w:iCs w:val="0"/>
            </w:rPr>
          </w:rPrChange>
        </w:rPr>
        <w:t xml:space="preserve"> Architektura aplikacji </w:t>
      </w:r>
      <w:proofErr w:type="spellStart"/>
      <w:r w:rsidR="004C784D" w:rsidRPr="007B20EB">
        <w:rPr>
          <w:i w:val="0"/>
          <w:iCs w:val="0"/>
          <w:sz w:val="20"/>
          <w:szCs w:val="20"/>
          <w:rPrChange w:id="682" w:author="Yurii Shchehliuk" w:date="2022-04-19T14:47:00Z">
            <w:rPr>
              <w:i w:val="0"/>
              <w:iCs w:val="0"/>
            </w:rPr>
          </w:rPrChange>
        </w:rPr>
        <w:t>frontendowej</w:t>
      </w:r>
      <w:proofErr w:type="spellEnd"/>
      <w:r w:rsidR="004C784D" w:rsidRPr="007B20EB">
        <w:rPr>
          <w:i w:val="0"/>
          <w:iCs w:val="0"/>
          <w:sz w:val="20"/>
          <w:szCs w:val="20"/>
          <w:rPrChange w:id="683" w:author="Yurii Shchehliuk" w:date="2022-04-19T14:47:00Z">
            <w:rPr>
              <w:i w:val="0"/>
              <w:iCs w:val="0"/>
            </w:rPr>
          </w:rPrChange>
        </w:rPr>
        <w:t xml:space="preserve"> </w:t>
      </w:r>
      <w:r w:rsidR="004C784D" w:rsidRPr="007B20EB">
        <w:rPr>
          <w:i w:val="0"/>
          <w:iCs w:val="0"/>
          <w:sz w:val="20"/>
          <w:szCs w:val="20"/>
          <w:rPrChange w:id="684" w:author="Yurii Shchehliuk" w:date="2022-04-19T14:47:00Z">
            <w:rPr>
              <w:i w:val="0"/>
              <w:iCs w:val="0"/>
            </w:rPr>
          </w:rPrChange>
        </w:rPr>
        <w:br/>
        <w:t>Źródło: opracowanie własne</w:t>
      </w:r>
    </w:p>
    <w:p w14:paraId="76D01B6A" w14:textId="45608133" w:rsidR="00F72033" w:rsidRDefault="004C784D" w:rsidP="004C784D">
      <w:commentRangeStart w:id="685"/>
      <w:r>
        <w:t xml:space="preserve">Aplikacja </w:t>
      </w:r>
      <w:r w:rsidR="003A092A">
        <w:t>postawiona na</w:t>
      </w:r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r w:rsidR="00A61669">
        <w:t>ę</w:t>
      </w:r>
      <w:r w:rsidR="00E872BE">
        <w:t xml:space="preserve"> http zapytania 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r w:rsidR="00E972F9">
        <w:t>, w większym stopniu na podstawie asynchronicznych kolekcji pod nazwą „</w:t>
      </w:r>
      <w:proofErr w:type="spellStart"/>
      <w:r w:rsidR="00E972F9">
        <w:t>Observable</w:t>
      </w:r>
      <w:proofErr w:type="spellEnd"/>
      <w:r w:rsidR="00E972F9">
        <w:t>”</w:t>
      </w:r>
      <w:r w:rsidR="00A92676">
        <w:t xml:space="preserve">. </w:t>
      </w:r>
      <w:r w:rsidR="000568B1">
        <w:t xml:space="preserve">Zarządzanie danymi </w:t>
      </w:r>
      <w:r w:rsidR="00F72033">
        <w:t>zaimplementowan</w:t>
      </w:r>
      <w:r w:rsidR="000568B1">
        <w:t>e</w:t>
      </w:r>
      <w:r w:rsidR="00F72033">
        <w:t xml:space="preserve"> w serwisach</w:t>
      </w:r>
      <w:r w:rsidR="001B73A2">
        <w:t>,</w:t>
      </w:r>
      <w:r w:rsidR="00436453">
        <w:t xml:space="preserve"> </w:t>
      </w:r>
      <w:r w:rsidR="00F72033">
        <w:t>a komponenty deklarują się w osobnych modułach.</w:t>
      </w:r>
      <w:commentRangeEnd w:id="685"/>
      <w:r w:rsidR="001C772E">
        <w:rPr>
          <w:rStyle w:val="CommentReference"/>
        </w:rPr>
        <w:commentReference w:id="685"/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>
      <w:pPr>
        <w:pStyle w:val="Heading3"/>
        <w:ind w:left="360" w:hanging="360"/>
        <w:pPrChange w:id="686" w:author="Yurii Shchehliuk" w:date="2022-04-19T11:38:00Z">
          <w:pPr>
            <w:pStyle w:val="Heading3"/>
            <w:ind w:left="720"/>
          </w:pPr>
        </w:pPrChange>
      </w:pPr>
      <w:bookmarkStart w:id="687" w:name="_Toc100158866"/>
      <w:ins w:id="688" w:author="Yurii Shchehliuk" w:date="2022-04-19T11:38:00Z">
        <w:r>
          <w:lastRenderedPageBreak/>
          <w:t xml:space="preserve"> </w:t>
        </w:r>
      </w:ins>
      <w:r w:rsidR="00A436DA" w:rsidRPr="00AE70EB">
        <w:t>Opis działania aplikacji</w:t>
      </w:r>
      <w:bookmarkEnd w:id="687"/>
    </w:p>
    <w:p w14:paraId="15AB9EFE" w14:textId="2876A36C" w:rsidR="00A436DA" w:rsidRDefault="00B06AE0" w:rsidP="00A436DA">
      <w:r>
        <w:t>Aplikacja mobil</w:t>
      </w:r>
      <w:ins w:id="689" w:author="Yurii Shchehliuk" w:date="2022-04-19T14:23:00Z">
        <w:r w:rsidR="00943EF2">
          <w:t>n</w:t>
        </w:r>
      </w:ins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ins w:id="690" w:author="Yurii Shchehliuk" w:date="2022-04-19T14:24:00Z">
        <w:r w:rsidR="00943EF2">
          <w:t>n</w:t>
        </w:r>
      </w:ins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21216839" w14:textId="466D5838" w:rsidR="00E377A3" w:rsidRDefault="00E377A3" w:rsidP="00A436DA"/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17F95038" w:rsidR="00A436DA" w:rsidRDefault="000F6AC6" w:rsidP="00DD3082">
      <w:pPr>
        <w:pStyle w:val="ListParagraph"/>
        <w:numPr>
          <w:ilvl w:val="0"/>
          <w:numId w:val="33"/>
        </w:numPr>
      </w:pPr>
      <w:proofErr w:type="spellStart"/>
      <w:r>
        <w:t>Frontend</w:t>
      </w:r>
      <w:proofErr w:type="spellEnd"/>
      <w:r>
        <w:t xml:space="preserve"> w postaci SPA,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A436DA"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>
      <w:pPr>
        <w:pStyle w:val="Heading3"/>
        <w:ind w:left="360" w:hanging="360"/>
        <w:pPrChange w:id="691" w:author="Yurii Shchehliuk" w:date="2022-04-19T11:38:00Z">
          <w:pPr>
            <w:pStyle w:val="Heading3"/>
            <w:ind w:left="720"/>
          </w:pPr>
        </w:pPrChange>
      </w:pPr>
      <w:bookmarkStart w:id="692" w:name="_Toc100158867"/>
      <w:ins w:id="693" w:author="Yurii Shchehliuk" w:date="2022-04-19T11:38:00Z">
        <w:r>
          <w:t xml:space="preserve"> </w:t>
        </w:r>
      </w:ins>
      <w:r w:rsidR="00A436DA" w:rsidRPr="00931C08">
        <w:t>Testy (ewaluacja)</w:t>
      </w:r>
      <w:bookmarkEnd w:id="692"/>
    </w:p>
    <w:p w14:paraId="35D439AF" w14:textId="162DB74A" w:rsidR="00F322BB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/>
    <w:p w14:paraId="421BF792" w14:textId="1A9E8A39" w:rsidR="007E3E49" w:rsidRDefault="007E3E49" w:rsidP="00A436DA"/>
    <w:p w14:paraId="4DD09894" w14:textId="5CECEF10" w:rsidR="007E3E49" w:rsidRDefault="007E3E49" w:rsidP="00A436DA"/>
    <w:p w14:paraId="23765869" w14:textId="77777777" w:rsidR="007B20EB" w:rsidRPr="007B20EB" w:rsidRDefault="0016778F" w:rsidP="007B20EB">
      <w:pPr>
        <w:keepNext/>
        <w:jc w:val="center"/>
        <w:rPr>
          <w:ins w:id="694" w:author="Yurii Shchehliuk" w:date="2022-04-19T14:47:00Z"/>
          <w:sz w:val="20"/>
          <w:szCs w:val="20"/>
          <w:rPrChange w:id="695" w:author="Yurii Shchehliuk" w:date="2022-04-19T14:48:00Z">
            <w:rPr>
              <w:ins w:id="696" w:author="Yurii Shchehliuk" w:date="2022-04-19T14:47:00Z"/>
            </w:rPr>
          </w:rPrChange>
        </w:rPr>
        <w:pPrChange w:id="697" w:author="Yurii Shchehliuk" w:date="2022-04-19T14:48:00Z">
          <w:pPr>
            <w:keepNext/>
            <w:jc w:val="center"/>
          </w:pPr>
        </w:pPrChange>
      </w:pPr>
      <w:r w:rsidRPr="007B20EB">
        <w:rPr>
          <w:noProof/>
          <w:sz w:val="20"/>
          <w:szCs w:val="20"/>
          <w:rPrChange w:id="698" w:author="Yurii Shchehliuk" w:date="2022-04-19T14:48:00Z">
            <w:rPr>
              <w:noProof/>
            </w:rPr>
          </w:rPrChange>
        </w:rPr>
        <w:lastRenderedPageBreak/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B2CE" w14:textId="62B9AF5B" w:rsidR="00955086" w:rsidRPr="007B20EB" w:rsidDel="007B20EB" w:rsidRDefault="007B20EB" w:rsidP="007B20EB">
      <w:pPr>
        <w:pStyle w:val="Caption"/>
        <w:jc w:val="center"/>
        <w:rPr>
          <w:del w:id="699" w:author="Yurii Shchehliuk" w:date="2022-04-19T14:48:00Z"/>
          <w:i w:val="0"/>
          <w:iCs w:val="0"/>
          <w:sz w:val="20"/>
          <w:szCs w:val="20"/>
          <w:rPrChange w:id="700" w:author="Yurii Shchehliuk" w:date="2022-04-19T14:48:00Z">
            <w:rPr>
              <w:del w:id="701" w:author="Yurii Shchehliuk" w:date="2022-04-19T14:48:00Z"/>
            </w:rPr>
          </w:rPrChange>
        </w:rPr>
        <w:pPrChange w:id="702" w:author="Yurii Shchehliuk" w:date="2022-04-19T14:48:00Z">
          <w:pPr>
            <w:keepNext/>
            <w:jc w:val="center"/>
          </w:pPr>
        </w:pPrChange>
      </w:pPr>
      <w:ins w:id="703" w:author="Yurii Shchehliuk" w:date="2022-04-19T14:47:00Z">
        <w:r w:rsidRPr="007B20EB">
          <w:rPr>
            <w:i w:val="0"/>
            <w:iCs w:val="0"/>
            <w:sz w:val="20"/>
            <w:szCs w:val="20"/>
            <w:rPrChange w:id="704" w:author="Yurii Shchehliuk" w:date="2022-04-19T14:48:00Z">
              <w:rPr/>
            </w:rPrChange>
          </w:rPr>
          <w:t xml:space="preserve">Rys. </w:t>
        </w:r>
        <w:r w:rsidRPr="007B20EB">
          <w:rPr>
            <w:i w:val="0"/>
            <w:iCs w:val="0"/>
            <w:sz w:val="20"/>
            <w:szCs w:val="20"/>
            <w:rPrChange w:id="705" w:author="Yurii Shchehliuk" w:date="2022-04-19T14:48:00Z">
              <w:rPr/>
            </w:rPrChange>
          </w:rPr>
          <w:fldChar w:fldCharType="begin"/>
        </w:r>
        <w:r w:rsidRPr="007B20EB">
          <w:rPr>
            <w:i w:val="0"/>
            <w:iCs w:val="0"/>
            <w:sz w:val="20"/>
            <w:szCs w:val="20"/>
            <w:rPrChange w:id="706" w:author="Yurii Shchehliuk" w:date="2022-04-19T14:48:00Z">
              <w:rPr/>
            </w:rPrChange>
          </w:rPr>
          <w:instrText xml:space="preserve"> SEQ Rys. \* ARABIC </w:instrText>
        </w:r>
      </w:ins>
      <w:r w:rsidRPr="007B20EB">
        <w:rPr>
          <w:i w:val="0"/>
          <w:iCs w:val="0"/>
          <w:sz w:val="20"/>
          <w:szCs w:val="20"/>
          <w:rPrChange w:id="707" w:author="Yurii Shchehliuk" w:date="2022-04-19T14:48:00Z">
            <w:rPr/>
          </w:rPrChange>
        </w:rPr>
        <w:fldChar w:fldCharType="separate"/>
      </w:r>
      <w:ins w:id="708" w:author="Yurii Shchehliuk" w:date="2022-04-19T14:47:00Z">
        <w:r w:rsidRPr="007B20EB">
          <w:rPr>
            <w:i w:val="0"/>
            <w:iCs w:val="0"/>
            <w:noProof/>
            <w:sz w:val="20"/>
            <w:szCs w:val="20"/>
            <w:rPrChange w:id="709" w:author="Yurii Shchehliuk" w:date="2022-04-19T14:48:00Z">
              <w:rPr>
                <w:noProof/>
              </w:rPr>
            </w:rPrChange>
          </w:rPr>
          <w:t>31</w:t>
        </w:r>
        <w:r w:rsidRPr="007B20EB">
          <w:rPr>
            <w:i w:val="0"/>
            <w:iCs w:val="0"/>
            <w:sz w:val="20"/>
            <w:szCs w:val="20"/>
            <w:rPrChange w:id="710" w:author="Yurii Shchehliuk" w:date="2022-04-19T14:48:00Z">
              <w:rPr/>
            </w:rPrChange>
          </w:rPr>
          <w:fldChar w:fldCharType="end"/>
        </w:r>
      </w:ins>
    </w:p>
    <w:p w14:paraId="47E36B7E" w14:textId="07573733" w:rsidR="00FF073E" w:rsidRPr="007B20EB" w:rsidRDefault="00955086" w:rsidP="007B20EB">
      <w:pPr>
        <w:pStyle w:val="Caption"/>
        <w:jc w:val="center"/>
        <w:rPr>
          <w:i w:val="0"/>
          <w:iCs w:val="0"/>
          <w:sz w:val="20"/>
          <w:szCs w:val="20"/>
          <w:rPrChange w:id="711" w:author="Yurii Shchehliuk" w:date="2022-04-19T14:48:00Z">
            <w:rPr>
              <w:i w:val="0"/>
              <w:iCs w:val="0"/>
            </w:rPr>
          </w:rPrChange>
        </w:rPr>
        <w:pPrChange w:id="712" w:author="Yurii Shchehliuk" w:date="2022-04-19T14:48:00Z">
          <w:pPr>
            <w:pStyle w:val="Caption"/>
            <w:jc w:val="center"/>
          </w:pPr>
        </w:pPrChange>
      </w:pPr>
      <w:del w:id="713" w:author="Yurii Shchehliuk" w:date="2022-04-19T14:48:00Z">
        <w:r w:rsidRPr="007B20EB" w:rsidDel="007B20EB">
          <w:rPr>
            <w:i w:val="0"/>
            <w:iCs w:val="0"/>
            <w:sz w:val="20"/>
            <w:szCs w:val="20"/>
            <w:rPrChange w:id="714" w:author="Yurii Shchehliuk" w:date="2022-04-19T14:48:00Z">
              <w:rPr/>
            </w:rPrChange>
          </w:rPr>
          <w:delText xml:space="preserve">Rys. </w:delText>
        </w:r>
        <w:r w:rsidRPr="007B20EB" w:rsidDel="007B20EB">
          <w:rPr>
            <w:i w:val="0"/>
            <w:iCs w:val="0"/>
            <w:sz w:val="20"/>
            <w:szCs w:val="20"/>
            <w:rPrChange w:id="715" w:author="Yurii Shchehliuk" w:date="2022-04-19T14:48:00Z">
              <w:rPr/>
            </w:rPrChange>
          </w:rPr>
          <w:fldChar w:fldCharType="begin"/>
        </w:r>
        <w:r w:rsidRPr="007B20EB" w:rsidDel="007B20EB">
          <w:rPr>
            <w:i w:val="0"/>
            <w:iCs w:val="0"/>
            <w:sz w:val="20"/>
            <w:szCs w:val="20"/>
            <w:rPrChange w:id="716" w:author="Yurii Shchehliuk" w:date="2022-04-19T14:48:00Z">
              <w:rPr/>
            </w:rPrChange>
          </w:rPr>
          <w:delInstrText xml:space="preserve"> SEQ Rys. \* ARABIC </w:delInstrText>
        </w:r>
        <w:r w:rsidRPr="007B20EB" w:rsidDel="007B20EB">
          <w:rPr>
            <w:i w:val="0"/>
            <w:iCs w:val="0"/>
            <w:sz w:val="20"/>
            <w:szCs w:val="20"/>
            <w:rPrChange w:id="717" w:author="Yurii Shchehliuk" w:date="2022-04-19T14:48:00Z">
              <w:rPr/>
            </w:rPrChange>
          </w:rPr>
          <w:fldChar w:fldCharType="separate"/>
        </w:r>
      </w:del>
      <w:del w:id="718" w:author="Yurii Shchehliuk" w:date="2022-04-19T14:45:00Z">
        <w:r w:rsidRPr="007B20EB" w:rsidDel="00FE2567">
          <w:rPr>
            <w:i w:val="0"/>
            <w:iCs w:val="0"/>
            <w:noProof/>
            <w:sz w:val="20"/>
            <w:szCs w:val="20"/>
            <w:rPrChange w:id="719" w:author="Yurii Shchehliuk" w:date="2022-04-19T14:48:00Z">
              <w:rPr>
                <w:noProof/>
              </w:rPr>
            </w:rPrChange>
          </w:rPr>
          <w:delText>25</w:delText>
        </w:r>
      </w:del>
      <w:del w:id="720" w:author="Yurii Shchehliuk" w:date="2022-04-19T14:48:00Z">
        <w:r w:rsidRPr="007B20EB" w:rsidDel="007B20EB">
          <w:rPr>
            <w:i w:val="0"/>
            <w:iCs w:val="0"/>
            <w:sz w:val="20"/>
            <w:szCs w:val="20"/>
            <w:rPrChange w:id="721" w:author="Yurii Shchehliuk" w:date="2022-04-19T14:48:00Z">
              <w:rPr/>
            </w:rPrChange>
          </w:rPr>
          <w:fldChar w:fldCharType="end"/>
        </w:r>
      </w:del>
      <w:r w:rsidR="00FF073E" w:rsidRPr="007B20EB">
        <w:rPr>
          <w:i w:val="0"/>
          <w:iCs w:val="0"/>
          <w:sz w:val="20"/>
          <w:szCs w:val="20"/>
          <w:rPrChange w:id="722" w:author="Yurii Shchehliuk" w:date="2022-04-19T14:48:00Z">
            <w:rPr>
              <w:i w:val="0"/>
              <w:iCs w:val="0"/>
            </w:rPr>
          </w:rPrChange>
        </w:rPr>
        <w:t xml:space="preserve"> </w:t>
      </w:r>
      <w:r w:rsidR="00097C11" w:rsidRPr="007B20EB">
        <w:rPr>
          <w:i w:val="0"/>
          <w:iCs w:val="0"/>
          <w:sz w:val="20"/>
          <w:szCs w:val="20"/>
          <w:rPrChange w:id="723" w:author="Yurii Shchehliuk" w:date="2022-04-19T14:48:00Z">
            <w:rPr>
              <w:i w:val="0"/>
              <w:iCs w:val="0"/>
            </w:rPr>
          </w:rPrChange>
        </w:rPr>
        <w:t>K</w:t>
      </w:r>
      <w:r w:rsidR="00FF073E" w:rsidRPr="007B20EB">
        <w:rPr>
          <w:i w:val="0"/>
          <w:iCs w:val="0"/>
          <w:sz w:val="20"/>
          <w:szCs w:val="20"/>
          <w:rPrChange w:id="724" w:author="Yurii Shchehliuk" w:date="2022-04-19T14:48:00Z">
            <w:rPr>
              <w:i w:val="0"/>
              <w:iCs w:val="0"/>
            </w:rPr>
          </w:rPrChange>
        </w:rPr>
        <w:t xml:space="preserve">onfiguracja modułu testowania </w:t>
      </w:r>
      <w:r w:rsidR="00FF073E" w:rsidRPr="007B20EB">
        <w:rPr>
          <w:i w:val="0"/>
          <w:iCs w:val="0"/>
          <w:sz w:val="20"/>
          <w:szCs w:val="20"/>
          <w:rPrChange w:id="725" w:author="Yurii Shchehliuk" w:date="2022-04-19T14:48:00Z">
            <w:rPr>
              <w:i w:val="0"/>
              <w:iCs w:val="0"/>
            </w:rPr>
          </w:rPrChange>
        </w:rPr>
        <w:br/>
        <w:t>Źródło: opracowanie własne</w:t>
      </w:r>
    </w:p>
    <w:p w14:paraId="256EBFF8" w14:textId="65F78E1F" w:rsidR="008C4AF9" w:rsidRDefault="008C4AF9" w:rsidP="008C4AF9">
      <w:r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276AEB">
      <w:pPr>
        <w:pStyle w:val="Caption"/>
        <w:jc w:val="center"/>
        <w:rPr>
          <w:ins w:id="726" w:author="Yurii Shchehliuk" w:date="2022-04-19T14:48:00Z"/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A736A0">
        <w:rPr>
          <w:i w:val="0"/>
          <w:iCs w:val="0"/>
          <w:noProof/>
          <w:sz w:val="20"/>
          <w:szCs w:val="20"/>
          <w:rPrChange w:id="727" w:author="Yurii Shchehliuk" w:date="2022-04-19T14:48:00Z">
            <w:rPr>
              <w:i w:val="0"/>
              <w:iCs w:val="0"/>
              <w:noProof/>
            </w:rPr>
          </w:rPrChange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385A" w14:textId="24913568" w:rsidR="001A79CD" w:rsidRPr="00A736A0" w:rsidDel="00A736A0" w:rsidRDefault="00A736A0" w:rsidP="00B64E70">
      <w:pPr>
        <w:pStyle w:val="Caption"/>
        <w:keepNext/>
        <w:jc w:val="center"/>
        <w:rPr>
          <w:del w:id="728" w:author="Yurii Shchehliuk" w:date="2022-04-19T14:48:00Z"/>
          <w:i w:val="0"/>
          <w:iCs w:val="0"/>
          <w:sz w:val="20"/>
          <w:szCs w:val="20"/>
          <w:rPrChange w:id="729" w:author="Yurii Shchehliuk" w:date="2022-04-19T14:48:00Z">
            <w:rPr>
              <w:del w:id="730" w:author="Yurii Shchehliuk" w:date="2022-04-19T14:48:00Z"/>
              <w:i w:val="0"/>
              <w:iCs w:val="0"/>
            </w:rPr>
          </w:rPrChange>
        </w:rPr>
        <w:pPrChange w:id="731" w:author="Yurii Shchehliuk" w:date="2022-04-19T14:48:00Z">
          <w:pPr>
            <w:pStyle w:val="Caption"/>
            <w:keepNext/>
            <w:jc w:val="center"/>
          </w:pPr>
        </w:pPrChange>
      </w:pPr>
      <w:ins w:id="732" w:author="Yurii Shchehliuk" w:date="2022-04-19T14:48:00Z">
        <w:r w:rsidRPr="00A736A0">
          <w:rPr>
            <w:i w:val="0"/>
            <w:iCs w:val="0"/>
            <w:sz w:val="20"/>
            <w:szCs w:val="20"/>
            <w:rPrChange w:id="733" w:author="Yurii Shchehliuk" w:date="2022-04-19T14:48:00Z">
              <w:rPr/>
            </w:rPrChange>
          </w:rPr>
          <w:t xml:space="preserve">Rys. </w:t>
        </w:r>
        <w:r w:rsidRPr="00A736A0">
          <w:rPr>
            <w:i w:val="0"/>
            <w:iCs w:val="0"/>
            <w:sz w:val="20"/>
            <w:szCs w:val="20"/>
            <w:rPrChange w:id="734" w:author="Yurii Shchehliuk" w:date="2022-04-19T14:48:00Z">
              <w:rPr/>
            </w:rPrChange>
          </w:rPr>
          <w:fldChar w:fldCharType="begin"/>
        </w:r>
        <w:r w:rsidRPr="00A736A0">
          <w:rPr>
            <w:i w:val="0"/>
            <w:iCs w:val="0"/>
            <w:sz w:val="20"/>
            <w:szCs w:val="20"/>
            <w:rPrChange w:id="735" w:author="Yurii Shchehliuk" w:date="2022-04-19T14:48:00Z">
              <w:rPr/>
            </w:rPrChange>
          </w:rPr>
          <w:instrText xml:space="preserve"> SEQ Rys. \* ARABIC </w:instrText>
        </w:r>
      </w:ins>
      <w:r w:rsidRPr="00A736A0">
        <w:rPr>
          <w:i w:val="0"/>
          <w:iCs w:val="0"/>
          <w:sz w:val="20"/>
          <w:szCs w:val="20"/>
          <w:rPrChange w:id="736" w:author="Yurii Shchehliuk" w:date="2022-04-19T14:48:00Z">
            <w:rPr/>
          </w:rPrChange>
        </w:rPr>
        <w:fldChar w:fldCharType="separate"/>
      </w:r>
      <w:ins w:id="737" w:author="Yurii Shchehliuk" w:date="2022-04-19T14:48:00Z">
        <w:r w:rsidRPr="00A736A0">
          <w:rPr>
            <w:i w:val="0"/>
            <w:iCs w:val="0"/>
            <w:noProof/>
            <w:sz w:val="20"/>
            <w:szCs w:val="20"/>
            <w:rPrChange w:id="738" w:author="Yurii Shchehliuk" w:date="2022-04-19T14:48:00Z">
              <w:rPr>
                <w:noProof/>
              </w:rPr>
            </w:rPrChange>
          </w:rPr>
          <w:t>32</w:t>
        </w:r>
        <w:r w:rsidRPr="00A736A0">
          <w:rPr>
            <w:i w:val="0"/>
            <w:iCs w:val="0"/>
            <w:sz w:val="20"/>
            <w:szCs w:val="20"/>
            <w:rPrChange w:id="739" w:author="Yurii Shchehliuk" w:date="2022-04-19T14:48:00Z">
              <w:rPr/>
            </w:rPrChange>
          </w:rPr>
          <w:fldChar w:fldCharType="end"/>
        </w:r>
      </w:ins>
    </w:p>
    <w:p w14:paraId="41B9D501" w14:textId="5D9A995C" w:rsidR="00CF39EF" w:rsidRPr="00A736A0" w:rsidRDefault="001A79CD" w:rsidP="00276AEB">
      <w:pPr>
        <w:pStyle w:val="Caption"/>
        <w:jc w:val="center"/>
        <w:rPr>
          <w:i w:val="0"/>
          <w:iCs w:val="0"/>
          <w:sz w:val="20"/>
          <w:szCs w:val="20"/>
          <w:rPrChange w:id="740" w:author="Yurii Shchehliuk" w:date="2022-04-19T14:48:00Z">
            <w:rPr>
              <w:i w:val="0"/>
              <w:iCs w:val="0"/>
            </w:rPr>
          </w:rPrChange>
        </w:rPr>
      </w:pPr>
      <w:del w:id="741" w:author="Yurii Shchehliuk" w:date="2022-04-19T14:48:00Z">
        <w:r w:rsidRPr="00A736A0" w:rsidDel="00A736A0">
          <w:rPr>
            <w:i w:val="0"/>
            <w:iCs w:val="0"/>
            <w:sz w:val="20"/>
            <w:szCs w:val="20"/>
            <w:rPrChange w:id="742" w:author="Yurii Shchehliuk" w:date="2022-04-19T14:48:00Z">
              <w:rPr/>
            </w:rPrChange>
          </w:rPr>
          <w:delText xml:space="preserve">Rys. </w:delText>
        </w:r>
        <w:r w:rsidRPr="00A736A0" w:rsidDel="00A736A0">
          <w:rPr>
            <w:i w:val="0"/>
            <w:iCs w:val="0"/>
            <w:sz w:val="20"/>
            <w:szCs w:val="20"/>
            <w:rPrChange w:id="743" w:author="Yurii Shchehliuk" w:date="2022-04-19T14:48:00Z">
              <w:rPr>
                <w:i w:val="0"/>
                <w:iCs w:val="0"/>
              </w:rPr>
            </w:rPrChange>
          </w:rPr>
          <w:fldChar w:fldCharType="begin"/>
        </w:r>
        <w:r w:rsidRPr="00A736A0" w:rsidDel="00A736A0">
          <w:rPr>
            <w:i w:val="0"/>
            <w:iCs w:val="0"/>
            <w:sz w:val="20"/>
            <w:szCs w:val="20"/>
            <w:rPrChange w:id="744" w:author="Yurii Shchehliuk" w:date="2022-04-19T14:48:00Z">
              <w:rPr/>
            </w:rPrChange>
          </w:rPr>
          <w:delInstrText xml:space="preserve"> SEQ Rys. \* ARABIC </w:delInstrText>
        </w:r>
        <w:r w:rsidRPr="00A736A0" w:rsidDel="00A736A0">
          <w:rPr>
            <w:i w:val="0"/>
            <w:iCs w:val="0"/>
            <w:sz w:val="20"/>
            <w:szCs w:val="20"/>
            <w:rPrChange w:id="745" w:author="Yurii Shchehliuk" w:date="2022-04-19T14:48:00Z">
              <w:rPr>
                <w:i w:val="0"/>
                <w:iCs w:val="0"/>
              </w:rPr>
            </w:rPrChange>
          </w:rPr>
          <w:fldChar w:fldCharType="separate"/>
        </w:r>
      </w:del>
      <w:del w:id="746" w:author="Yurii Shchehliuk" w:date="2022-04-19T14:45:00Z">
        <w:r w:rsidRPr="00A736A0" w:rsidDel="00FE2567">
          <w:rPr>
            <w:i w:val="0"/>
            <w:iCs w:val="0"/>
            <w:noProof/>
            <w:sz w:val="20"/>
            <w:szCs w:val="20"/>
            <w:rPrChange w:id="747" w:author="Yurii Shchehliuk" w:date="2022-04-19T14:48:00Z">
              <w:rPr>
                <w:noProof/>
              </w:rPr>
            </w:rPrChange>
          </w:rPr>
          <w:delText>26</w:delText>
        </w:r>
      </w:del>
      <w:del w:id="748" w:author="Yurii Shchehliuk" w:date="2022-04-19T14:48:00Z">
        <w:r w:rsidRPr="00A736A0" w:rsidDel="00A736A0">
          <w:rPr>
            <w:i w:val="0"/>
            <w:iCs w:val="0"/>
            <w:sz w:val="20"/>
            <w:szCs w:val="20"/>
            <w:rPrChange w:id="749" w:author="Yurii Shchehliuk" w:date="2022-04-19T14:48:00Z">
              <w:rPr>
                <w:i w:val="0"/>
                <w:iCs w:val="0"/>
              </w:rPr>
            </w:rPrChange>
          </w:rPr>
          <w:fldChar w:fldCharType="end"/>
        </w:r>
      </w:del>
      <w:r w:rsidR="00276AEB" w:rsidRPr="00A736A0">
        <w:rPr>
          <w:i w:val="0"/>
          <w:iCs w:val="0"/>
          <w:sz w:val="20"/>
          <w:szCs w:val="20"/>
          <w:rPrChange w:id="750" w:author="Yurii Shchehliuk" w:date="2022-04-19T14:48:00Z">
            <w:rPr>
              <w:i w:val="0"/>
              <w:iCs w:val="0"/>
            </w:rPr>
          </w:rPrChange>
        </w:rPr>
        <w:t xml:space="preserve"> Testowanie głównego komponentu aplikacji</w:t>
      </w:r>
      <w:r w:rsidR="00276AEB" w:rsidRPr="00A736A0">
        <w:rPr>
          <w:i w:val="0"/>
          <w:iCs w:val="0"/>
          <w:sz w:val="20"/>
          <w:szCs w:val="20"/>
          <w:rPrChange w:id="751" w:author="Yurii Shchehliuk" w:date="2022-04-19T14:48:00Z">
            <w:rPr>
              <w:i w:val="0"/>
              <w:iCs w:val="0"/>
            </w:rPr>
          </w:rPrChange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752" w:name="_Toc100158868"/>
      <w:commentRangeStart w:id="753"/>
      <w:r w:rsidRPr="00931C08">
        <w:t>Podsumowanie</w:t>
      </w:r>
      <w:commentRangeEnd w:id="753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753"/>
      </w:r>
      <w:bookmarkEnd w:id="752"/>
    </w:p>
    <w:p w14:paraId="236846B4" w14:textId="37C30E5C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754"/>
      <w:r>
        <w:t>który spełnił wymagania zarówno funkcjonalne i niefunkcjonalne</w:t>
      </w:r>
      <w:commentRangeEnd w:id="754"/>
      <w:r w:rsidR="00A2226E">
        <w:rPr>
          <w:rStyle w:val="CommentReference"/>
        </w:rPr>
        <w:commentReference w:id="754"/>
      </w:r>
      <w:r w:rsidR="003E6FC1">
        <w:t>, a w wyniku zostały osiągnięte ustawione cele</w:t>
      </w:r>
      <w:r>
        <w:t xml:space="preserve">. </w:t>
      </w:r>
      <w:commentRangeStart w:id="755"/>
      <w:r>
        <w:t xml:space="preserve">System rozwiązuje </w:t>
      </w:r>
      <w:commentRangeStart w:id="756"/>
      <w:r>
        <w:t xml:space="preserve">problemy opisane </w:t>
      </w:r>
      <w:commentRangeEnd w:id="756"/>
      <w:r w:rsidR="004C0D8A">
        <w:rPr>
          <w:rStyle w:val="CommentReference"/>
        </w:rPr>
        <w:commentReference w:id="756"/>
      </w:r>
      <w:r>
        <w:t>w pierwszym rozdziale pracy</w:t>
      </w:r>
      <w:r w:rsidR="00427F7D">
        <w:t>, czyli implementuje zautomatyzowanie procesów złożenia zamówienia oraz rezerwacji miejsca w wyniku czego czas dokonania zakupu jest skrócony, a instrumenty administratorskie zapewniają kontrolę danych restauracji oraz zamówień użytkownika co jest pomocne przy obliczeniach księgowych</w:t>
      </w:r>
      <w:ins w:id="757" w:author="Yurii Shchehliuk" w:date="2022-04-19T14:23:00Z">
        <w:r w:rsidR="000C4617">
          <w:rPr>
            <w:lang w:val="uk-UA"/>
          </w:rPr>
          <w:t>.</w:t>
        </w:r>
      </w:ins>
      <w:del w:id="758" w:author="Yurii Shchehliuk" w:date="2022-04-19T14:23:00Z">
        <w:r w:rsidR="00427F7D" w:rsidDel="000C4617">
          <w:delText xml:space="preserve"> </w:delText>
        </w:r>
        <w:r w:rsidDel="000C4617">
          <w:delText>.</w:delText>
        </w:r>
      </w:del>
      <w:ins w:id="759" w:author="Yurii Shchehliuk" w:date="2022-04-19T14:23:00Z">
        <w:r w:rsidR="000C4617" w:rsidDel="000C4617">
          <w:t xml:space="preserve"> </w:t>
        </w:r>
      </w:ins>
      <w:del w:id="760" w:author="Yurii Shchehliuk" w:date="2022-04-19T14:23:00Z">
        <w:r w:rsidDel="000C4617">
          <w:delText xml:space="preserve"> </w:delText>
        </w:r>
        <w:commentRangeEnd w:id="755"/>
        <w:r w:rsidR="005E5108" w:rsidDel="000C4617">
          <w:rPr>
            <w:rStyle w:val="CommentReference"/>
          </w:rPr>
          <w:commentReference w:id="755"/>
        </w:r>
        <w:r w:rsidDel="000C4617">
          <w:delText xml:space="preserve">Takie rozwiązanie w dniu dzisiejszym ma duży potencjał na rynku, a dzięki </w:delText>
        </w:r>
      </w:del>
      <w:del w:id="761" w:author="Yurii Shchehliuk" w:date="2022-04-19T14:18:00Z">
        <w:r w:rsidDel="00EF7011">
          <w:delText xml:space="preserve">strukturze </w:delText>
        </w:r>
      </w:del>
      <w:del w:id="762" w:author="Yurii Shchehliuk" w:date="2022-04-19T14:23:00Z">
        <w:r w:rsidR="00F74DE4" w:rsidDel="000C4617">
          <w:delText xml:space="preserve">w przyszłości </w:delText>
        </w:r>
        <w:r w:rsidDel="000C4617">
          <w:delText xml:space="preserve">może być rozwijany </w:delText>
        </w:r>
      </w:del>
      <w:del w:id="763" w:author="Yurii Shchehliuk" w:date="2022-04-19T14:19:00Z">
        <w:r w:rsidDel="00BC1D80">
          <w:delText>i</w:delText>
        </w:r>
      </w:del>
      <w:del w:id="764" w:author="Yurii Shchehliuk" w:date="2022-04-19T14:23:00Z">
        <w:r w:rsidDel="000C4617">
          <w:delText xml:space="preserve"> rozszerzany</w:delText>
        </w:r>
        <w:r w:rsidR="0058347D" w:rsidDel="000C4617">
          <w:delText xml:space="preserve"> w stronę pełnej automatyzacji i robotyzacji.</w:delText>
        </w:r>
        <w:r w:rsidR="00A823C7" w:rsidDel="000C4617">
          <w:delText xml:space="preserve"> </w:delText>
        </w:r>
      </w:del>
      <w:moveFromRangeStart w:id="765" w:author="Yurii Shchehliuk" w:date="2022-04-19T14:17:00Z" w:name="move101270286"/>
      <w:commentRangeStart w:id="766"/>
      <w:moveFrom w:id="767" w:author="Yurii Shchehliuk" w:date="2022-04-19T14:17:00Z">
        <w:del w:id="768" w:author="Yurii Shchehliuk" w:date="2022-04-19T14:23:00Z">
          <w:r w:rsidR="00A823C7" w:rsidDel="000C4617">
            <w:delText xml:space="preserve">Oprócz wyżej wymienionych możliwości rozwoju danego systemu, można byłoby też zaprojektować system dostawy zamówienia za pomocą robotów kurierskich z śledzeniem lokacji oraz stacji </w:delText>
          </w:r>
          <w:r w:rsidR="008E1838" w:rsidDel="000C4617">
            <w:delText>doładowujących</w:delText>
          </w:r>
          <w:r w:rsidR="00A823C7" w:rsidDel="000C4617">
            <w:delText>.</w:delText>
          </w:r>
          <w:commentRangeEnd w:id="766"/>
          <w:r w:rsidR="008875D9" w:rsidDel="000C4617">
            <w:rPr>
              <w:rStyle w:val="CommentReference"/>
            </w:rPr>
            <w:commentReference w:id="766"/>
          </w:r>
        </w:del>
      </w:moveFrom>
      <w:moveFromRangeEnd w:id="765"/>
    </w:p>
    <w:p w14:paraId="2025C9FB" w14:textId="77777777" w:rsidR="00B24E5B" w:rsidRDefault="00691E75" w:rsidP="000C4617">
      <w:pPr>
        <w:rPr>
          <w:ins w:id="769" w:author="Yurii Shchehliuk" w:date="2022-04-19T14:17:00Z"/>
        </w:rPr>
        <w:pPrChange w:id="770" w:author="Yurii Shchehliuk" w:date="2022-04-19T14:23:00Z">
          <w:pPr>
            <w:ind w:firstLine="360"/>
          </w:pPr>
        </w:pPrChange>
      </w:pPr>
      <w:r>
        <w:t>W trakcie projektowania były przeanalizowane dostępne na rynku narzędzia dla aplikacji mobilnej oraz technologie do wytwarzania aplikacji internetowych w postaci SPA oraz serwis</w:t>
      </w:r>
      <w:r w:rsidR="004558FE">
        <w:t xml:space="preserve">ów </w:t>
      </w:r>
      <w:proofErr w:type="spellStart"/>
      <w:r w:rsidR="000D660A">
        <w:t>b</w:t>
      </w:r>
      <w:r w:rsidR="007276FB">
        <w:t>ack</w:t>
      </w:r>
      <w:r w:rsidR="000D660A">
        <w:t>endowych</w:t>
      </w:r>
      <w:proofErr w:type="spellEnd"/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r w:rsidR="004558FE">
        <w:t>dopełniona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 obszarze marketingu oraz UI/UX designu</w:t>
      </w:r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ins w:id="771" w:author="Yurii Shchehliuk" w:date="2022-04-19T14:17:00Z">
        <w:r w:rsidR="00C72DCA">
          <w:t xml:space="preserve"> </w:t>
        </w:r>
      </w:ins>
    </w:p>
    <w:p w14:paraId="44F8DE7A" w14:textId="510AABC6" w:rsidR="00BF33E7" w:rsidRDefault="000C4617" w:rsidP="00CA2044">
      <w:pPr>
        <w:ind w:firstLine="360"/>
      </w:pPr>
      <w:ins w:id="772" w:author="Yurii Shchehliuk" w:date="2022-04-19T14:23:00Z">
        <w:r>
          <w:t>Takie rozwiązanie w dniu dzisiejszym ma duży potencjał na rynku, a dzięki wzorcom projektowym</w:t>
        </w:r>
        <w:r>
          <w:t xml:space="preserve"> </w:t>
        </w:r>
        <w:r>
          <w:t xml:space="preserve">w przyszłości może być łatwo wspierany i rozwijany lub rozszerzany w stronę pełnej automatyzacji i robotyzacji. </w:t>
        </w:r>
      </w:ins>
      <w:moveToRangeStart w:id="773" w:author="Yurii Shchehliuk" w:date="2022-04-19T14:17:00Z" w:name="move101270286"/>
      <w:commentRangeStart w:id="774"/>
      <w:moveTo w:id="775" w:author="Yurii Shchehliuk" w:date="2022-04-19T14:17:00Z">
        <w:r w:rsidR="00C72DCA">
          <w:t xml:space="preserve">Oprócz </w:t>
        </w:r>
        <w:del w:id="776" w:author="Yurii Shchehliuk" w:date="2022-04-19T14:22:00Z">
          <w:r w:rsidR="00C72DCA" w:rsidDel="00C0030E">
            <w:delText xml:space="preserve">wyżej </w:delText>
          </w:r>
        </w:del>
        <w:r w:rsidR="00C72DCA">
          <w:t>wymienionych możliwości rozwoju danego systemu, można byłoby też zaprojektować system dostawy zamówienia za pomocą robotów kurierskich z śledzeniem lokacji oraz stacji doładowujących.</w:t>
        </w:r>
        <w:commentRangeEnd w:id="774"/>
        <w:r w:rsidR="00C72DCA">
          <w:rPr>
            <w:rStyle w:val="CommentReference"/>
          </w:rPr>
          <w:commentReference w:id="774"/>
        </w:r>
      </w:moveTo>
      <w:moveToRangeEnd w:id="773"/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777" w:name="_Toc100158869"/>
      <w:commentRangeStart w:id="778"/>
      <w:commentRangeStart w:id="779"/>
      <w:commentRangeStart w:id="780"/>
      <w:proofErr w:type="spellStart"/>
      <w:r w:rsidRPr="00502B30">
        <w:rPr>
          <w:lang w:val="en-US"/>
        </w:rPr>
        <w:lastRenderedPageBreak/>
        <w:t>Literatura</w:t>
      </w:r>
      <w:commentRangeEnd w:id="778"/>
      <w:proofErr w:type="spellEnd"/>
      <w:r w:rsidR="00A07709">
        <w:rPr>
          <w:rStyle w:val="CommentReference"/>
          <w:rFonts w:eastAsiaTheme="minorEastAsia" w:cstheme="minorBidi"/>
          <w:b w:val="0"/>
          <w:color w:val="auto"/>
        </w:rPr>
        <w:commentReference w:id="778"/>
      </w:r>
      <w:commentRangeEnd w:id="779"/>
      <w:r w:rsidR="00EC20C9">
        <w:rPr>
          <w:rStyle w:val="CommentReference"/>
          <w:rFonts w:eastAsiaTheme="minorEastAsia" w:cstheme="minorBidi"/>
          <w:b w:val="0"/>
          <w:color w:val="auto"/>
        </w:rPr>
        <w:commentReference w:id="779"/>
      </w:r>
      <w:commentRangeEnd w:id="780"/>
      <w:r w:rsidR="005E5108">
        <w:rPr>
          <w:rStyle w:val="CommentReference"/>
          <w:rFonts w:eastAsiaTheme="minorEastAsia" w:cstheme="minorBidi"/>
          <w:b w:val="0"/>
          <w:color w:val="auto"/>
        </w:rPr>
        <w:commentReference w:id="780"/>
      </w:r>
      <w:bookmarkEnd w:id="777"/>
    </w:p>
    <w:p w14:paraId="7C2C0FB3" w14:textId="77777777" w:rsidR="00F55EEF" w:rsidRDefault="00F55EEF" w:rsidP="00F55EEF">
      <w:pPr>
        <w:pStyle w:val="ListParagraph"/>
        <w:rPr>
          <w:lang w:val="en-US"/>
        </w:rPr>
      </w:pPr>
    </w:p>
    <w:p w14:paraId="1DB4DA13" w14:textId="45237429" w:rsidR="000D660A" w:rsidRPr="00502B30" w:rsidRDefault="000D660A" w:rsidP="00F55EEF">
      <w:pPr>
        <w:pStyle w:val="ListParagraph"/>
        <w:rPr>
          <w:lang w:val="en-US"/>
        </w:rPr>
      </w:pPr>
      <w:commentRangeStart w:id="781"/>
      <w:commentRangeStart w:id="782"/>
      <w:commentRangeStart w:id="783"/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6B074F7E" w:rsidR="00C57C81" w:rsidRPr="00502B30" w:rsidRDefault="000D660A" w:rsidP="006D1C8B">
      <w:pPr>
        <w:pStyle w:val="ListParagraph"/>
      </w:pPr>
      <w:r w:rsidRPr="00502B30">
        <w:t>DDD Series 2003</w:t>
      </w:r>
    </w:p>
    <w:p w14:paraId="1ADAF25E" w14:textId="77777777" w:rsidR="00F55EEF" w:rsidRDefault="00F55EEF" w:rsidP="00F6401C">
      <w:pPr>
        <w:pStyle w:val="ListParagraph"/>
      </w:pPr>
    </w:p>
    <w:p w14:paraId="67BB1C3D" w14:textId="43226DCC" w:rsidR="00903998" w:rsidRDefault="00903998" w:rsidP="00F6401C">
      <w:pPr>
        <w:pStyle w:val="ListParagraph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2E640C30" w14:textId="784A373A" w:rsidR="00C57C81" w:rsidRPr="006D1C8B" w:rsidRDefault="004C1C98" w:rsidP="006D1C8B">
      <w:pPr>
        <w:pStyle w:val="ListParagraph"/>
        <w:rPr>
          <w:lang w:val="en-US"/>
        </w:rPr>
      </w:pPr>
      <w:r w:rsidRPr="00502B30">
        <w:rPr>
          <w:lang w:val="en-US"/>
        </w:rPr>
        <w:t>INION RAN, 1998.104 s.</w:t>
      </w:r>
    </w:p>
    <w:p w14:paraId="3A8941C8" w14:textId="77777777" w:rsidR="00F55EEF" w:rsidRDefault="00F55EEF" w:rsidP="00903998">
      <w:pPr>
        <w:pStyle w:val="ListParagraph"/>
        <w:rPr>
          <w:lang w:val="en-US"/>
        </w:rPr>
      </w:pPr>
    </w:p>
    <w:p w14:paraId="2B9DAB44" w14:textId="5C90D005" w:rsidR="00C57C81" w:rsidRPr="00C57C81" w:rsidRDefault="00C57C81" w:rsidP="00903998">
      <w:pPr>
        <w:pStyle w:val="ListParagraph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1E8A5627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</w:p>
    <w:p w14:paraId="26C4537A" w14:textId="43B677F0" w:rsidR="00C57C81" w:rsidRPr="00956C64" w:rsidRDefault="008A652D" w:rsidP="00C57C81">
      <w:pPr>
        <w:pStyle w:val="ListParagraph"/>
        <w:rPr>
          <w:lang w:val="uk-UA"/>
        </w:rPr>
      </w:pPr>
      <w:proofErr w:type="spellStart"/>
      <w:r w:rsidRPr="00502B30">
        <w:t>Packt</w:t>
      </w:r>
      <w:proofErr w:type="spellEnd"/>
      <w:r w:rsidRPr="00502B30">
        <w:t xml:space="preserve"> Publishing, 2019</w:t>
      </w:r>
    </w:p>
    <w:p w14:paraId="6E5104A8" w14:textId="77777777" w:rsidR="004C1C98" w:rsidRPr="00502B30" w:rsidRDefault="004C1C98" w:rsidP="00691E75">
      <w:pPr>
        <w:pStyle w:val="ListParagraph"/>
      </w:pPr>
    </w:p>
    <w:p w14:paraId="63FC54E0" w14:textId="07AEBAD6" w:rsidR="004C1C98" w:rsidRDefault="004C1C98" w:rsidP="00EF6332">
      <w:pPr>
        <w:pStyle w:val="ListParagraph"/>
        <w:spacing w:after="240"/>
        <w:rPr>
          <w:b/>
          <w:bCs/>
        </w:rPr>
      </w:pPr>
      <w:r w:rsidRPr="00F6401C">
        <w:rPr>
          <w:b/>
          <w:bCs/>
        </w:rPr>
        <w:t>Źródła internetowe (WWW)</w:t>
      </w:r>
    </w:p>
    <w:p w14:paraId="20307A93" w14:textId="77777777" w:rsidR="00F55EEF" w:rsidRDefault="00F55EEF" w:rsidP="006D1C8B">
      <w:pPr>
        <w:pStyle w:val="ListParagraph"/>
        <w:jc w:val="left"/>
      </w:pPr>
    </w:p>
    <w:p w14:paraId="554265FA" w14:textId="3EAD7A10" w:rsidR="009974C7" w:rsidRPr="009974C7" w:rsidRDefault="009974C7" w:rsidP="006D1C8B">
      <w:pPr>
        <w:pStyle w:val="ListParagraph"/>
        <w:jc w:val="left"/>
      </w:pPr>
      <w:r>
        <w:t>[WWW-</w:t>
      </w:r>
      <w:r w:rsidR="006D1C8B">
        <w:t>1</w:t>
      </w:r>
      <w:r>
        <w:t>, 2022]</w:t>
      </w:r>
    </w:p>
    <w:p w14:paraId="4F872792" w14:textId="31A8DFA0" w:rsidR="004C1C98" w:rsidRDefault="00F23AA7" w:rsidP="00C72041">
      <w:pPr>
        <w:pStyle w:val="ListParagraph"/>
        <w:jc w:val="left"/>
        <w:rPr>
          <w:color w:val="000000" w:themeColor="text1"/>
        </w:rPr>
      </w:pPr>
      <w:hyperlink r:id="rId46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16878E4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3697DDC9" w14:textId="416338D1" w:rsidR="009974C7" w:rsidRPr="009974C7" w:rsidRDefault="009974C7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2</w:t>
      </w:r>
      <w:r>
        <w:rPr>
          <w:color w:val="000000" w:themeColor="text1"/>
        </w:rPr>
        <w:t>, 2021]</w:t>
      </w:r>
    </w:p>
    <w:p w14:paraId="0F05FF0F" w14:textId="1921F1E4" w:rsidR="004C1C98" w:rsidRDefault="00F23AA7" w:rsidP="00C72041">
      <w:pPr>
        <w:pStyle w:val="ListParagraph"/>
        <w:jc w:val="left"/>
        <w:rPr>
          <w:color w:val="000000" w:themeColor="text1"/>
        </w:rPr>
      </w:pPr>
      <w:hyperlink r:id="rId47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6570855F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4649654F" w14:textId="3E0BCAD1" w:rsidR="002B623D" w:rsidRPr="009974C7" w:rsidRDefault="002B623D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157EC534" w14:textId="782A46B0" w:rsidR="004C1C98" w:rsidRDefault="00F23AA7" w:rsidP="00C72041">
      <w:pPr>
        <w:pStyle w:val="ListParagraph"/>
        <w:jc w:val="left"/>
        <w:rPr>
          <w:color w:val="000000" w:themeColor="text1"/>
        </w:rPr>
      </w:pPr>
      <w:hyperlink r:id="rId48" w:history="1">
        <w:r w:rsidR="00F6401C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2B623D">
        <w:rPr>
          <w:color w:val="000000" w:themeColor="text1"/>
        </w:rPr>
        <w:t>, z dnia 20.11.2021</w:t>
      </w:r>
    </w:p>
    <w:p w14:paraId="6E4B3C02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08E6BE7C" w14:textId="28B9785C" w:rsidR="000A2158" w:rsidRPr="009974C7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F23AA7" w:rsidP="00C72041">
      <w:pPr>
        <w:pStyle w:val="ListParagraph"/>
        <w:jc w:val="left"/>
        <w:rPr>
          <w:color w:val="000000" w:themeColor="text1"/>
        </w:rPr>
      </w:pPr>
      <w:hyperlink r:id="rId49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4E63AE63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5EA1642A" w14:textId="574A09B8" w:rsidR="000A2158" w:rsidRPr="000A2158" w:rsidRDefault="000A2158" w:rsidP="00C72041">
      <w:pPr>
        <w:pStyle w:val="ListParagraph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F23AA7" w:rsidP="00C72041">
      <w:pPr>
        <w:pStyle w:val="ListParagraph"/>
        <w:jc w:val="left"/>
        <w:rPr>
          <w:color w:val="000000" w:themeColor="text1"/>
        </w:rPr>
      </w:pPr>
      <w:hyperlink r:id="rId50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0DF0C356" w14:textId="77777777" w:rsidR="00F55EEF" w:rsidRDefault="00F55EEF" w:rsidP="00C72041">
      <w:pPr>
        <w:pStyle w:val="ListParagraph"/>
        <w:jc w:val="left"/>
        <w:rPr>
          <w:color w:val="000000" w:themeColor="text1"/>
        </w:rPr>
      </w:pPr>
    </w:p>
    <w:p w14:paraId="1E53E5A5" w14:textId="570FA318" w:rsidR="00C72041" w:rsidRPr="000A2158" w:rsidRDefault="00C72041" w:rsidP="00C72041">
      <w:pPr>
        <w:pStyle w:val="ListParagraph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369ACF52" w14:textId="43C1D672" w:rsidR="004C1C98" w:rsidRDefault="00F23AA7" w:rsidP="00C72041">
      <w:pPr>
        <w:pStyle w:val="ListParagraph"/>
        <w:jc w:val="left"/>
        <w:rPr>
          <w:color w:val="000000" w:themeColor="text1"/>
        </w:rPr>
      </w:pPr>
      <w:hyperlink r:id="rId51" w:history="1">
        <w:r w:rsidR="009974C7" w:rsidRPr="009974C7">
          <w:rPr>
            <w:rStyle w:val="Hyperlink"/>
            <w:color w:val="000000" w:themeColor="text1"/>
            <w:u w:val="none"/>
          </w:rPr>
          <w:t>https://refactoring.guru/design-patterns/strategy</w:t>
        </w:r>
      </w:hyperlink>
      <w:r w:rsidR="00C72041">
        <w:rPr>
          <w:color w:val="000000" w:themeColor="text1"/>
        </w:rPr>
        <w:t>, z dnia 20.12.2021</w:t>
      </w:r>
      <w:commentRangeEnd w:id="781"/>
      <w:r w:rsidR="00F55B12">
        <w:rPr>
          <w:rStyle w:val="CommentReference"/>
        </w:rPr>
        <w:commentReference w:id="781"/>
      </w:r>
      <w:commentRangeEnd w:id="782"/>
      <w:r w:rsidR="00EC20C9">
        <w:rPr>
          <w:rStyle w:val="CommentReference"/>
        </w:rPr>
        <w:commentReference w:id="782"/>
      </w:r>
      <w:commentRangeEnd w:id="783"/>
      <w:r w:rsidR="005E5108">
        <w:rPr>
          <w:rStyle w:val="CommentReference"/>
        </w:rPr>
        <w:commentReference w:id="783"/>
      </w:r>
    </w:p>
    <w:p w14:paraId="6069A260" w14:textId="77777777" w:rsidR="004C1C98" w:rsidRPr="009974C7" w:rsidRDefault="004C1C98" w:rsidP="004C1C98">
      <w:pPr>
        <w:pStyle w:val="ListParagraph"/>
        <w:rPr>
          <w:b/>
          <w:bCs/>
        </w:rPr>
      </w:pP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784" w:name="_Toc100158870"/>
      <w:r w:rsidRPr="00B972D1">
        <w:rPr>
          <w:szCs w:val="24"/>
        </w:rPr>
        <w:lastRenderedPageBreak/>
        <w:t>Streszczenie</w:t>
      </w:r>
      <w:bookmarkEnd w:id="784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1E607167" w:rsidR="00EE234E" w:rsidRPr="00B972D1" w:rsidRDefault="00EE234E" w:rsidP="00EE234E">
      <w:pPr>
        <w:jc w:val="center"/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04F11D65" w:rsidR="00EE234E" w:rsidRPr="00B972D1" w:rsidRDefault="004C1C98" w:rsidP="00EE234E">
      <w:pPr>
        <w:jc w:val="center"/>
        <w:rPr>
          <w:sz w:val="22"/>
          <w:szCs w:val="20"/>
          <w:lang w:val="en-US"/>
        </w:rPr>
      </w:pPr>
      <w:proofErr w:type="spellStart"/>
      <w:r w:rsidRPr="00B972D1">
        <w:rPr>
          <w:sz w:val="22"/>
          <w:szCs w:val="20"/>
          <w:lang w:val="en-US"/>
        </w:rPr>
        <w:t>Temat</w:t>
      </w:r>
      <w:proofErr w:type="spellEnd"/>
    </w:p>
    <w:p w14:paraId="183AC659" w14:textId="21D8073F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779AB73A" w14:textId="057426E2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5404547D" w14:textId="74335EA5" w:rsidR="00EE234E" w:rsidRPr="00B972D1" w:rsidRDefault="00EE234E" w:rsidP="00EE234E">
      <w:pPr>
        <w:jc w:val="center"/>
        <w:rPr>
          <w:sz w:val="22"/>
          <w:szCs w:val="20"/>
          <w:lang w:val="en-US"/>
        </w:rPr>
      </w:pPr>
    </w:p>
    <w:p w14:paraId="175567F2" w14:textId="4281778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7BD30387" w14:textId="693B468E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220EA0CF" w14:textId="263BFC45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66499916" w14:textId="77777777" w:rsidR="00774021" w:rsidRPr="00B972D1" w:rsidRDefault="00774021" w:rsidP="00EE234E">
      <w:pPr>
        <w:jc w:val="center"/>
        <w:rPr>
          <w:sz w:val="22"/>
          <w:szCs w:val="20"/>
          <w:lang w:val="en-US"/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6F74FF76" w:rsidR="00EE234E" w:rsidRPr="00B9582D" w:rsidRDefault="00EE234E" w:rsidP="00774021">
      <w:pPr>
        <w:rPr>
          <w:sz w:val="22"/>
          <w:szCs w:val="20"/>
        </w:rPr>
      </w:pPr>
      <w:r w:rsidRPr="00B972D1">
        <w:rPr>
          <w:b/>
          <w:bCs/>
          <w:sz w:val="22"/>
          <w:szCs w:val="20"/>
        </w:rPr>
        <w:t>Słowa kluczowe</w:t>
      </w:r>
      <w:r w:rsidRPr="00B972D1">
        <w:rPr>
          <w:sz w:val="22"/>
          <w:szCs w:val="20"/>
        </w:rPr>
        <w:t xml:space="preserve">: </w:t>
      </w:r>
      <w:proofErr w:type="spellStart"/>
      <w:r w:rsidR="00521BB4">
        <w:rPr>
          <w:sz w:val="22"/>
          <w:szCs w:val="20"/>
        </w:rPr>
        <w:t>Xamarin</w:t>
      </w:r>
      <w:proofErr w:type="spellEnd"/>
      <w:r w:rsidR="00521BB4">
        <w:rPr>
          <w:sz w:val="22"/>
          <w:szCs w:val="20"/>
        </w:rPr>
        <w:t xml:space="preserve">, </w:t>
      </w:r>
      <w:r w:rsidR="00344D8D">
        <w:rPr>
          <w:sz w:val="22"/>
          <w:szCs w:val="20"/>
        </w:rPr>
        <w:t xml:space="preserve">Restauracja, .net </w:t>
      </w:r>
      <w:proofErr w:type="spellStart"/>
      <w:r w:rsidR="00344D8D">
        <w:rPr>
          <w:sz w:val="22"/>
          <w:szCs w:val="20"/>
        </w:rPr>
        <w:t>core</w:t>
      </w:r>
      <w:proofErr w:type="spellEnd"/>
    </w:p>
    <w:p w14:paraId="0B1272DF" w14:textId="77777777" w:rsidR="00EE234E" w:rsidRPr="00B972D1" w:rsidRDefault="00EE234E">
      <w:pPr>
        <w:spacing w:after="160" w:line="259" w:lineRule="auto"/>
        <w:jc w:val="left"/>
        <w:rPr>
          <w:sz w:val="22"/>
          <w:szCs w:val="20"/>
        </w:rPr>
      </w:pPr>
      <w:r w:rsidRPr="00B972D1">
        <w:rPr>
          <w:sz w:val="22"/>
          <w:szCs w:val="20"/>
        </w:rPr>
        <w:br w:type="page"/>
      </w:r>
    </w:p>
    <w:p w14:paraId="208BA6E2" w14:textId="41DE5FEA" w:rsidR="00EE234E" w:rsidRDefault="00EE234E" w:rsidP="00CD3798">
      <w:pPr>
        <w:pStyle w:val="Heading2"/>
        <w:numPr>
          <w:ilvl w:val="0"/>
          <w:numId w:val="0"/>
        </w:numPr>
        <w:pPrChange w:id="785" w:author="Yurii Shchehliuk" w:date="2022-04-19T14:19:00Z">
          <w:pPr>
            <w:pStyle w:val="Heading2"/>
            <w:numPr>
              <w:ilvl w:val="0"/>
              <w:numId w:val="0"/>
            </w:numPr>
            <w:ind w:left="576" w:firstLine="0"/>
          </w:pPr>
        </w:pPrChange>
      </w:pPr>
      <w:bookmarkStart w:id="786" w:name="_Toc100158871"/>
      <w:commentRangeStart w:id="787"/>
      <w:r>
        <w:lastRenderedPageBreak/>
        <w:t>Załączniki</w:t>
      </w:r>
      <w:bookmarkEnd w:id="786"/>
      <w:commentRangeEnd w:id="787"/>
      <w:r w:rsidR="00B3017F">
        <w:rPr>
          <w:rStyle w:val="CommentReference"/>
          <w:rFonts w:eastAsiaTheme="minorEastAsia" w:cstheme="minorBidi"/>
          <w:b w:val="0"/>
          <w:color w:val="auto"/>
        </w:rPr>
        <w:commentReference w:id="787"/>
      </w:r>
    </w:p>
    <w:p w14:paraId="288DF5E8" w14:textId="4FFC1D87" w:rsidR="00EE234E" w:rsidRDefault="00EE234E" w:rsidP="00EE234E">
      <w:r>
        <w:t>Załączniki zosta</w:t>
      </w:r>
      <w:r w:rsidR="004324E2">
        <w:t>ły</w:t>
      </w:r>
      <w:r>
        <w:t xml:space="preserve"> zamieszczone na płycie CD, na której dodane:</w:t>
      </w:r>
    </w:p>
    <w:p w14:paraId="691F9BE5" w14:textId="19748E7D" w:rsidR="00EE234E" w:rsidRDefault="00EE234E" w:rsidP="00EE234E">
      <w:r>
        <w:t xml:space="preserve">1 </w:t>
      </w:r>
      <w:del w:id="788" w:author="Yurii Shchehliuk" w:date="2022-04-19T14:20:00Z">
        <w:r w:rsidDel="00CD3798">
          <w:delText xml:space="preserve">Folder z kodem </w:delText>
        </w:r>
        <w:commentRangeStart w:id="789"/>
        <w:r w:rsidDel="00CD3798">
          <w:delText>źródłowym</w:delText>
        </w:r>
      </w:del>
      <w:ins w:id="790" w:author="Yurii Shchehliuk" w:date="2022-04-19T14:20:00Z">
        <w:r w:rsidR="00CD3798">
          <w:t>Dokumentacja</w:t>
        </w:r>
      </w:ins>
      <w:r>
        <w:t>.</w:t>
      </w:r>
    </w:p>
    <w:p w14:paraId="0C7558D5" w14:textId="61BBEA3C" w:rsidR="00A605A1" w:rsidRDefault="00EE234E" w:rsidP="00C451C6">
      <w:r>
        <w:t xml:space="preserve">2 Folder z kodem źródłowym do </w:t>
      </w:r>
      <w:r w:rsidR="00B37EB5">
        <w:t>aplikacji</w:t>
      </w:r>
      <w:r>
        <w:t>.</w:t>
      </w:r>
      <w:commentRangeEnd w:id="789"/>
      <w:r w:rsidR="00B3017F">
        <w:rPr>
          <w:rStyle w:val="CommentReference"/>
        </w:rPr>
        <w:commentReference w:id="789"/>
      </w:r>
    </w:p>
    <w:p w14:paraId="0115E015" w14:textId="3F4248C4" w:rsidR="004766A5" w:rsidRDefault="004766A5" w:rsidP="00C451C6"/>
    <w:p w14:paraId="0E9DD0B0" w14:textId="77777777" w:rsidR="004766A5" w:rsidRDefault="004766A5" w:rsidP="004766A5"/>
    <w:p w14:paraId="575BB7CB" w14:textId="77777777" w:rsidR="004766A5" w:rsidRPr="009135E8" w:rsidRDefault="004766A5" w:rsidP="004766A5">
      <w:pPr>
        <w:rPr>
          <w:lang w:val="uk-UA"/>
          <w:rPrChange w:id="791" w:author="Yurii Shchehliuk" w:date="2022-04-19T14:21:00Z">
            <w:rPr/>
          </w:rPrChange>
        </w:rPr>
      </w:pPr>
    </w:p>
    <w:p w14:paraId="74A6C800" w14:textId="77777777" w:rsidR="004766A5" w:rsidRDefault="004766A5" w:rsidP="004766A5">
      <w:r w:rsidRPr="007E3E49">
        <w:rPr>
          <w:noProof/>
        </w:rPr>
        <w:drawing>
          <wp:inline distT="0" distB="0" distL="0" distR="0" wp14:anchorId="6E0C1279" wp14:editId="602D9694">
            <wp:extent cx="5943600" cy="2533015"/>
            <wp:effectExtent l="0" t="0" r="0" b="63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9F5C" w14:textId="77777777" w:rsidR="004766A5" w:rsidRDefault="004766A5" w:rsidP="004766A5">
      <w:r w:rsidRPr="007E3E49">
        <w:rPr>
          <w:noProof/>
        </w:rPr>
        <w:drawing>
          <wp:inline distT="0" distB="0" distL="0" distR="0" wp14:anchorId="4FF697E3" wp14:editId="422DBD6D">
            <wp:extent cx="5943600" cy="1694180"/>
            <wp:effectExtent l="0" t="0" r="0" b="127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73E6" w14:textId="77777777" w:rsidR="004766A5" w:rsidRDefault="004766A5" w:rsidP="004766A5">
      <w:r w:rsidRPr="007E3E49">
        <w:rPr>
          <w:noProof/>
        </w:rPr>
        <w:drawing>
          <wp:inline distT="0" distB="0" distL="0" distR="0" wp14:anchorId="6FC8CFE4" wp14:editId="05DC611B">
            <wp:extent cx="5943600" cy="1619250"/>
            <wp:effectExtent l="0" t="0" r="0" b="0"/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B211" w14:textId="77777777" w:rsidR="00E843A5" w:rsidRDefault="00E843A5" w:rsidP="00E843A5"/>
    <w:p w14:paraId="4A24F26B" w14:textId="77777777" w:rsidR="00E843A5" w:rsidRDefault="00E843A5" w:rsidP="00E843A5">
      <w:r w:rsidRPr="004F02EC">
        <w:rPr>
          <w:noProof/>
        </w:rPr>
        <w:lastRenderedPageBreak/>
        <w:drawing>
          <wp:inline distT="0" distB="0" distL="0" distR="0" wp14:anchorId="4A17B134" wp14:editId="09F5EB97">
            <wp:extent cx="5943600" cy="2406015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CE36" w14:textId="77777777" w:rsidR="00E843A5" w:rsidRDefault="00E843A5" w:rsidP="00E843A5">
      <w:r w:rsidRPr="004F02EC">
        <w:rPr>
          <w:noProof/>
        </w:rPr>
        <w:drawing>
          <wp:inline distT="0" distB="0" distL="0" distR="0" wp14:anchorId="3A5BAF36" wp14:editId="6A5D7CA9">
            <wp:extent cx="5943600" cy="2299335"/>
            <wp:effectExtent l="0" t="0" r="0" b="5715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8AE9" w14:textId="77777777" w:rsidR="00211706" w:rsidRDefault="00211706" w:rsidP="00211706"/>
    <w:p w14:paraId="08990236" w14:textId="77777777" w:rsidR="00211706" w:rsidRDefault="00211706" w:rsidP="00211706">
      <w:r w:rsidRPr="00A9549D">
        <w:rPr>
          <w:noProof/>
        </w:rPr>
        <w:drawing>
          <wp:inline distT="0" distB="0" distL="0" distR="0" wp14:anchorId="52878314" wp14:editId="33BC6AB6">
            <wp:extent cx="5943600" cy="1174750"/>
            <wp:effectExtent l="0" t="0" r="0" b="635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84DE" w14:textId="77777777" w:rsidR="00211706" w:rsidRDefault="00211706" w:rsidP="00211706">
      <w:r w:rsidRPr="00A9549D">
        <w:rPr>
          <w:noProof/>
        </w:rPr>
        <w:drawing>
          <wp:inline distT="0" distB="0" distL="0" distR="0" wp14:anchorId="5E5696CA" wp14:editId="3AE3B8F2">
            <wp:extent cx="5943600" cy="1628775"/>
            <wp:effectExtent l="0" t="0" r="0" b="952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1BC7" w14:textId="77777777" w:rsidR="00211706" w:rsidRDefault="00211706" w:rsidP="00211706">
      <w:r w:rsidRPr="00A9549D">
        <w:rPr>
          <w:noProof/>
        </w:rPr>
        <w:lastRenderedPageBreak/>
        <w:drawing>
          <wp:inline distT="0" distB="0" distL="0" distR="0" wp14:anchorId="4D3AF587" wp14:editId="69EA1F2C">
            <wp:extent cx="5943600" cy="1233170"/>
            <wp:effectExtent l="0" t="0" r="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8720" w14:textId="77777777" w:rsidR="00211706" w:rsidRDefault="00211706" w:rsidP="00211706"/>
    <w:p w14:paraId="6BDE8454" w14:textId="11BB82ED" w:rsidR="00211706" w:rsidRDefault="00211706" w:rsidP="00211706"/>
    <w:p w14:paraId="28C5E9AF" w14:textId="77777777" w:rsidR="002F43B9" w:rsidRDefault="002F43B9" w:rsidP="002F43B9">
      <w:pPr>
        <w:jc w:val="center"/>
      </w:pPr>
      <w:r w:rsidRPr="00873BD2">
        <w:rPr>
          <w:noProof/>
        </w:rPr>
        <w:drawing>
          <wp:inline distT="0" distB="0" distL="0" distR="0" wp14:anchorId="3734299C" wp14:editId="672D2009">
            <wp:extent cx="3124471" cy="6431837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64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94D2" w14:textId="77777777" w:rsidR="002F43B9" w:rsidRDefault="002F43B9" w:rsidP="002F43B9">
      <w:r w:rsidRPr="00873BD2">
        <w:rPr>
          <w:noProof/>
        </w:rPr>
        <w:lastRenderedPageBreak/>
        <w:drawing>
          <wp:inline distT="0" distB="0" distL="0" distR="0" wp14:anchorId="4932D55B" wp14:editId="3E2FE6F7">
            <wp:extent cx="3116850" cy="6492803"/>
            <wp:effectExtent l="0" t="0" r="7620" b="3810"/>
            <wp:docPr id="43" name="Picture 4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BD2">
        <w:rPr>
          <w:noProof/>
        </w:rPr>
        <w:lastRenderedPageBreak/>
        <w:drawing>
          <wp:inline distT="0" distB="0" distL="0" distR="0" wp14:anchorId="4EBC6294" wp14:editId="2C1EA13B">
            <wp:extent cx="3147333" cy="6523285"/>
            <wp:effectExtent l="0" t="0" r="0" b="0"/>
            <wp:docPr id="45" name="Picture 4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chat or text mess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65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BD2">
        <w:rPr>
          <w:noProof/>
        </w:rPr>
        <w:lastRenderedPageBreak/>
        <w:drawing>
          <wp:inline distT="0" distB="0" distL="0" distR="0" wp14:anchorId="2E1C29A1" wp14:editId="0975CD20">
            <wp:extent cx="3231160" cy="6530906"/>
            <wp:effectExtent l="0" t="0" r="7620" b="3810"/>
            <wp:docPr id="46" name="Picture 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BD2">
        <w:rPr>
          <w:noProof/>
        </w:rPr>
        <w:lastRenderedPageBreak/>
        <w:drawing>
          <wp:inline distT="0" distB="0" distL="0" distR="0" wp14:anchorId="074AEA9E" wp14:editId="60176665">
            <wp:extent cx="3193057" cy="6492803"/>
            <wp:effectExtent l="0" t="0" r="7620" b="381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BD2">
        <w:rPr>
          <w:noProof/>
        </w:rPr>
        <w:lastRenderedPageBreak/>
        <w:drawing>
          <wp:inline distT="0" distB="0" distL="0" distR="0" wp14:anchorId="7CC016F7" wp14:editId="703DFF9B">
            <wp:extent cx="3139712" cy="6492803"/>
            <wp:effectExtent l="0" t="0" r="3810" b="381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5773" w14:textId="77777777" w:rsidR="004766A5" w:rsidRPr="00C451C6" w:rsidRDefault="004766A5" w:rsidP="00C451C6"/>
    <w:sectPr w:rsidR="004766A5" w:rsidRPr="00C451C6" w:rsidSect="009F4AB4">
      <w:footerReference w:type="default" r:id="rId66"/>
      <w:pgSz w:w="12240" w:h="15840"/>
      <w:pgMar w:top="1080" w:right="1440" w:bottom="1440" w:left="1440" w:header="720" w:footer="432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rek Jaszuk" w:date="2022-04-18T23:47:00Z" w:initials="MJ">
    <w:p w14:paraId="5F4D0AA1" w14:textId="0D0B4CB9" w:rsidR="00BC2BA7" w:rsidRDefault="00BC2BA7">
      <w:pPr>
        <w:pStyle w:val="CommentText"/>
      </w:pPr>
      <w:r>
        <w:rPr>
          <w:rStyle w:val="CommentReference"/>
        </w:rPr>
        <w:annotationRef/>
      </w:r>
      <w:r>
        <w:t>Proszę ustawić marginesy wg wytycznych z instrukcji</w:t>
      </w:r>
    </w:p>
  </w:comment>
  <w:comment w:id="3" w:author="Marek Jaszuk" w:date="2022-04-19T00:42:00Z" w:initials="MJ">
    <w:p w14:paraId="4ECF408A" w14:textId="6B7A9A15" w:rsidR="008875D9" w:rsidRDefault="008875D9">
      <w:pPr>
        <w:pStyle w:val="CommentText"/>
      </w:pPr>
      <w:r>
        <w:rPr>
          <w:rStyle w:val="CommentReference"/>
        </w:rPr>
        <w:annotationRef/>
      </w:r>
      <w:r>
        <w:t>Czy ta aplikacja będzie przeznaczona dla jakiejś konkretnej restauracji?</w:t>
      </w:r>
      <w:r w:rsidR="002549E4">
        <w:t xml:space="preserve"> Z opisu nie da się wywnioskować jaki miałby być model biznesowy funkcjonowania tej aplikacji na rynku.</w:t>
      </w:r>
    </w:p>
  </w:comment>
  <w:comment w:id="4" w:author="Yurii Shchehliuk" w:date="2022-04-19T11:27:00Z" w:initials="YS">
    <w:p w14:paraId="2450A205" w14:textId="12C04E19" w:rsidR="009F4AB4" w:rsidRDefault="009F4AB4">
      <w:pPr>
        <w:pStyle w:val="CommentText"/>
      </w:pPr>
      <w:r>
        <w:rPr>
          <w:rStyle w:val="CommentReference"/>
        </w:rPr>
        <w:annotationRef/>
      </w:r>
      <w:r>
        <w:t>Mam na myśli to, że przedstawiam jakim restauracjom ten system, jeśli by któreś z nich chcieli ten system używać u siebie, to mogę im to sprzedać licencję i rozwijać.</w:t>
      </w:r>
    </w:p>
  </w:comment>
  <w:comment w:id="5" w:author="Yurii Shchehliuk" w:date="2022-04-18T21:30:00Z" w:initials="YS">
    <w:p w14:paraId="37EBED71" w14:textId="67CEAA43" w:rsidR="006C08FC" w:rsidRDefault="006C08FC">
      <w:pPr>
        <w:pStyle w:val="CommentText"/>
      </w:pPr>
      <w:r>
        <w:rPr>
          <w:rStyle w:val="CommentReference"/>
        </w:rPr>
        <w:annotationRef/>
      </w:r>
      <w:r>
        <w:t>Czy w tym akapicie też muszę zmienić czas? Czy tak jak projekt jest już zrobiony to ten akapit może zostać jak jest?</w:t>
      </w:r>
    </w:p>
  </w:comment>
  <w:comment w:id="6" w:author="Marek Jaszuk" w:date="2022-04-18T23:49:00Z" w:initials="MJ">
    <w:p w14:paraId="355960C4" w14:textId="683C1F46" w:rsidR="00BC2BA7" w:rsidRDefault="00BC2BA7">
      <w:pPr>
        <w:pStyle w:val="CommentText"/>
      </w:pPr>
      <w:r>
        <w:rPr>
          <w:rStyle w:val="CommentReference"/>
        </w:rPr>
        <w:annotationRef/>
      </w:r>
      <w:r>
        <w:t>Musi Pan być konsekwentny w swoim pisaniu.</w:t>
      </w:r>
      <w:r w:rsidR="00AF1B9F">
        <w:t xml:space="preserve"> Dlaczego w takim razie w poprzednim akapicie użył Pan czasu przyszłego?</w:t>
      </w:r>
      <w:r>
        <w:t xml:space="preserve"> </w:t>
      </w:r>
    </w:p>
  </w:comment>
  <w:comment w:id="7" w:author="Yurii Shchehliuk" w:date="2022-04-19T11:29:00Z" w:initials="YS">
    <w:p w14:paraId="7680BEF7" w14:textId="04B25652" w:rsidR="009F4AB4" w:rsidRDefault="009F4AB4">
      <w:pPr>
        <w:pStyle w:val="CommentText"/>
      </w:pPr>
      <w:r>
        <w:rPr>
          <w:rStyle w:val="CommentReference"/>
        </w:rPr>
        <w:annotationRef/>
      </w:r>
      <w:r>
        <w:t xml:space="preserve">Tak napisałem, ponieważ dokumentację przedstawię ale system już jest zrobiony. </w:t>
      </w:r>
      <w:r>
        <w:br/>
      </w:r>
      <w:r>
        <w:br/>
        <w:t>Jeśli będę opowiadał w czasie przeszłym, to nie będzie to pasowało do dokumentacji, ponieważ nie mówiłem o niej jeszcze a dopiero będę mówił.</w:t>
      </w:r>
      <w:r>
        <w:br/>
      </w:r>
      <w:r>
        <w:br/>
        <w:t>a jeśli chodzi o czas przyszły, to będzie nie logiczne dla aplikacji, ponieważ jest już ona zrobiona a nie się robi w trakcie opowiadania.</w:t>
      </w:r>
    </w:p>
  </w:comment>
  <w:comment w:id="10" w:author="Marek Jaszuk" w:date="2022-04-18T23:55:00Z" w:initials="MJ">
    <w:p w14:paraId="0054F595" w14:textId="4AC3A7C6" w:rsidR="00AF1B9F" w:rsidRDefault="00AF1B9F">
      <w:pPr>
        <w:pStyle w:val="CommentText"/>
      </w:pPr>
      <w:r>
        <w:rPr>
          <w:rStyle w:val="CommentReference"/>
        </w:rPr>
        <w:annotationRef/>
      </w:r>
      <w:r>
        <w:t>Po kropce wstawiamy spację</w:t>
      </w:r>
    </w:p>
  </w:comment>
  <w:comment w:id="11" w:author="Marek Jaszuk" w:date="2022-04-18T23:59:00Z" w:initials="MJ">
    <w:p w14:paraId="3D26BADE" w14:textId="4B25D37E" w:rsidR="00CC4EC5" w:rsidRDefault="00CC4EC5">
      <w:pPr>
        <w:pStyle w:val="CommentText"/>
      </w:pPr>
      <w:r>
        <w:rPr>
          <w:rStyle w:val="CommentReference"/>
        </w:rPr>
        <w:annotationRef/>
      </w:r>
      <w:r>
        <w:t>Prze apostrofem nie wstawia się spacji</w:t>
      </w:r>
    </w:p>
  </w:comment>
  <w:comment w:id="19" w:author="Marek Jaszuk" w:date="2022-04-18T23:56:00Z" w:initials="MJ">
    <w:p w14:paraId="4F0838EF" w14:textId="1CA8D6FF" w:rsidR="00AF1B9F" w:rsidRDefault="00AF1B9F">
      <w:pPr>
        <w:pStyle w:val="CommentText"/>
      </w:pPr>
      <w:r>
        <w:rPr>
          <w:rStyle w:val="CommentReference"/>
        </w:rPr>
        <w:annotationRef/>
      </w:r>
      <w:r>
        <w:t>Prosta czcionka</w:t>
      </w:r>
    </w:p>
  </w:comment>
  <w:comment w:id="54" w:author="Marek Jaszuk" w:date="2022-04-19T00:15:00Z" w:initials="MJ">
    <w:p w14:paraId="5FAEB0C8" w14:textId="1F1F7331" w:rsidR="007F0024" w:rsidRDefault="007F0024">
      <w:pPr>
        <w:pStyle w:val="CommentText"/>
      </w:pPr>
      <w:r>
        <w:rPr>
          <w:rStyle w:val="CommentReference"/>
        </w:rPr>
        <w:annotationRef/>
      </w:r>
      <w:r>
        <w:t>Tytuł powinien odzwierciedlać zawartość rozdziału. Można to np. zatytułować „Technologie informatyczne”</w:t>
      </w:r>
    </w:p>
  </w:comment>
  <w:comment w:id="64" w:author="Marek Jaszuk" w:date="2022-04-19T00:07:00Z" w:initials="MJ">
    <w:p w14:paraId="60B387CC" w14:textId="1878CC6F" w:rsidR="003C4C7F" w:rsidRDefault="003C4C7F">
      <w:pPr>
        <w:pStyle w:val="CommentText"/>
      </w:pPr>
      <w:r>
        <w:rPr>
          <w:rStyle w:val="CommentReference"/>
        </w:rPr>
        <w:annotationRef/>
      </w:r>
      <w:r>
        <w:t>pod</w:t>
      </w:r>
    </w:p>
  </w:comment>
  <w:comment w:id="67" w:author="Marek Jaszuk" w:date="2022-04-19T00:06:00Z" w:initials="MJ">
    <w:p w14:paraId="165B308A" w14:textId="35897206" w:rsidR="00A009F0" w:rsidRDefault="00A009F0">
      <w:pPr>
        <w:pStyle w:val="CommentText"/>
      </w:pPr>
      <w:r>
        <w:rPr>
          <w:rStyle w:val="CommentReference"/>
        </w:rPr>
        <w:annotationRef/>
      </w:r>
      <w:r>
        <w:t>Przed tytułami podrozdziałów powinien być niewielki odstęp</w:t>
      </w:r>
    </w:p>
  </w:comment>
  <w:comment w:id="95" w:author="Marek Jaszuk" w:date="2022-04-19T00:11:00Z" w:initials="MJ">
    <w:p w14:paraId="6C0BFED9" w14:textId="6EAA8590" w:rsidR="003C4C7F" w:rsidRDefault="003C4C7F">
      <w:pPr>
        <w:pStyle w:val="CommentText"/>
      </w:pPr>
      <w:r>
        <w:rPr>
          <w:rStyle w:val="CommentReference"/>
        </w:rPr>
        <w:annotationRef/>
      </w:r>
      <w:r>
        <w:t>i</w:t>
      </w:r>
    </w:p>
  </w:comment>
  <w:comment w:id="103" w:author="Marek Jaszuk" w:date="2022-04-19T00:07:00Z" w:initials="MJ">
    <w:p w14:paraId="6D476D27" w14:textId="0F5C894D" w:rsidR="003C4C7F" w:rsidRDefault="003C4C7F">
      <w:pPr>
        <w:pStyle w:val="CommentText"/>
      </w:pPr>
      <w:r>
        <w:rPr>
          <w:rStyle w:val="CommentReference"/>
        </w:rPr>
        <w:annotationRef/>
      </w:r>
      <w:r>
        <w:t>Przed tytułami podrozdziałów powinien być wszędzie taki sam odstęp</w:t>
      </w:r>
    </w:p>
  </w:comment>
  <w:comment w:id="150" w:author="Marek Jaszuk" w:date="2022-04-19T00:12:00Z" w:initials="MJ">
    <w:p w14:paraId="007F23EB" w14:textId="206499CE" w:rsidR="007F0024" w:rsidRDefault="007F0024">
      <w:pPr>
        <w:pStyle w:val="CommentText"/>
      </w:pPr>
      <w:r>
        <w:rPr>
          <w:rStyle w:val="CommentReference"/>
        </w:rPr>
        <w:annotationRef/>
      </w:r>
      <w:r>
        <w:t>Wcięcie akapitu</w:t>
      </w:r>
    </w:p>
  </w:comment>
  <w:comment w:id="151" w:author="Marek Jaszuk" w:date="2022-04-19T00:13:00Z" w:initials="MJ">
    <w:p w14:paraId="4E6D3865" w14:textId="5A1E83AF" w:rsidR="007F0024" w:rsidRDefault="007F0024">
      <w:pPr>
        <w:pStyle w:val="CommentText"/>
      </w:pPr>
      <w:r>
        <w:rPr>
          <w:rStyle w:val="CommentReference"/>
        </w:rPr>
        <w:annotationRef/>
      </w:r>
      <w:r>
        <w:t>niezrozumiałe</w:t>
      </w:r>
    </w:p>
  </w:comment>
  <w:comment w:id="156" w:author="Marek Jaszuk" w:date="2022-04-19T00:12:00Z" w:initials="MJ">
    <w:p w14:paraId="773E0F53" w14:textId="77777777" w:rsidR="006D728E" w:rsidRDefault="006D728E" w:rsidP="006D728E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261" w:author="Marek Jaszuk" w:date="2022-04-19T00:17:00Z" w:initials="MJ">
    <w:p w14:paraId="03F147C5" w14:textId="0F563ACE" w:rsidR="004C6D83" w:rsidRDefault="004C6D83">
      <w:pPr>
        <w:pStyle w:val="CommentText"/>
      </w:pPr>
      <w:r>
        <w:rPr>
          <w:rStyle w:val="CommentReference"/>
        </w:rPr>
        <w:annotationRef/>
      </w:r>
      <w:r>
        <w:t>Jeśli to należy do punktu 2 to nie powinno być przesunięte w lewo względem tekstu w tym punkcie</w:t>
      </w:r>
    </w:p>
  </w:comment>
  <w:comment w:id="280" w:author="Marek Jaszuk" w:date="2022-04-19T00:19:00Z" w:initials="MJ">
    <w:p w14:paraId="7A1A970C" w14:textId="0C0E360B" w:rsidR="004C6D83" w:rsidRDefault="004C6D83">
      <w:pPr>
        <w:pStyle w:val="CommentText"/>
      </w:pPr>
      <w:r>
        <w:rPr>
          <w:rStyle w:val="CommentReference"/>
        </w:rPr>
        <w:annotationRef/>
      </w:r>
      <w:r>
        <w:t xml:space="preserve">Proszę zweryfikować odwołania do </w:t>
      </w:r>
      <w:proofErr w:type="spellStart"/>
      <w:r>
        <w:t>rysnków</w:t>
      </w:r>
      <w:proofErr w:type="spellEnd"/>
    </w:p>
  </w:comment>
  <w:comment w:id="284" w:author="Marek Jaszuk" w:date="2022-04-17T01:51:00Z" w:initials="MJ">
    <w:p w14:paraId="2F02C22A" w14:textId="500ECD79" w:rsidR="00D54143" w:rsidRDefault="00D54143">
      <w:pPr>
        <w:pStyle w:val="CommentText"/>
      </w:pPr>
      <w:r>
        <w:rPr>
          <w:rStyle w:val="CommentReference"/>
        </w:rPr>
        <w:annotationRef/>
      </w:r>
      <w:r>
        <w:t>i?</w:t>
      </w:r>
    </w:p>
  </w:comment>
  <w:comment w:id="313" w:author="Marek Jaszuk" w:date="2022-04-19T00:20:00Z" w:initials="MJ">
    <w:p w14:paraId="183BEF88" w14:textId="2695A658" w:rsidR="004C6D83" w:rsidRDefault="004C6D83">
      <w:pPr>
        <w:pStyle w:val="CommentText"/>
      </w:pPr>
      <w:r>
        <w:rPr>
          <w:rStyle w:val="CommentReference"/>
        </w:rPr>
        <w:annotationRef/>
      </w:r>
      <w:r>
        <w:t>Pracy</w:t>
      </w:r>
    </w:p>
  </w:comment>
  <w:comment w:id="318" w:author="Marek Jaszuk" w:date="2022-04-19T00:21:00Z" w:initials="MJ">
    <w:p w14:paraId="561B41C7" w14:textId="7ACE6523" w:rsidR="004C6D83" w:rsidRDefault="004C6D83">
      <w:pPr>
        <w:pStyle w:val="CommentText"/>
      </w:pPr>
      <w:r>
        <w:rPr>
          <w:rStyle w:val="CommentReference"/>
        </w:rPr>
        <w:annotationRef/>
      </w:r>
      <w:r>
        <w:t>Niegramatyczne i niezrozumiałe</w:t>
      </w:r>
    </w:p>
  </w:comment>
  <w:comment w:id="337" w:author="Marek Jaszuk" w:date="2022-03-22T03:26:00Z" w:initials="MJ">
    <w:p w14:paraId="5D24D4CF" w14:textId="6A116433" w:rsidR="001D082D" w:rsidRDefault="001D082D">
      <w:pPr>
        <w:pStyle w:val="CommentText"/>
      </w:pPr>
      <w:r>
        <w:rPr>
          <w:rStyle w:val="CommentReference"/>
        </w:rPr>
        <w:annotationRef/>
      </w:r>
      <w:r>
        <w:t xml:space="preserve">Linia bez strzałek nie występuje jako </w:t>
      </w:r>
      <w:r w:rsidR="0006633E">
        <w:t>związek pomiędzy przypadkami użycia.</w:t>
      </w:r>
    </w:p>
  </w:comment>
  <w:comment w:id="338" w:author="Marek Jaszuk" w:date="2022-04-05T02:36:00Z" w:initials="MJ">
    <w:p w14:paraId="04C2EB77" w14:textId="6AB221D1" w:rsidR="006B4C77" w:rsidRDefault="006B4C77">
      <w:pPr>
        <w:pStyle w:val="CommentText"/>
      </w:pPr>
      <w:r>
        <w:rPr>
          <w:rStyle w:val="CommentReference"/>
        </w:rPr>
        <w:annotationRef/>
      </w:r>
      <w:r>
        <w:t>Jaka jest interpretacja linii ze strzałkami? W UML coś takiego nie występuje. Musi Pan się posługiwać symbolami, które są w UML</w:t>
      </w:r>
    </w:p>
  </w:comment>
  <w:comment w:id="339" w:author="Yurii Shchehliuk" w:date="2022-04-18T21:12:00Z" w:initials="YS">
    <w:p w14:paraId="2125E412" w14:textId="5490B455" w:rsidR="003E6FC1" w:rsidRDefault="003E6FC1">
      <w:pPr>
        <w:pStyle w:val="CommentText"/>
      </w:pPr>
      <w:r>
        <w:rPr>
          <w:rStyle w:val="CommentReference"/>
        </w:rPr>
        <w:annotationRef/>
      </w:r>
      <w:r>
        <w:t>Szczerze mówiąc, nie końca rozumiem kiedy używa się prostych linii a kiedy powinna być strzałka ale z powyższych komentarzy podejrzewam że zależności to strzałki i powinny być tylko od aktorów.</w:t>
      </w:r>
    </w:p>
  </w:comment>
  <w:comment w:id="340" w:author="Marek Jaszuk" w:date="2022-04-19T00:22:00Z" w:initials="MJ">
    <w:p w14:paraId="103599A9" w14:textId="2DD68501" w:rsidR="00212A15" w:rsidRDefault="00212A15">
      <w:pPr>
        <w:pStyle w:val="CommentText"/>
      </w:pPr>
      <w:r>
        <w:rPr>
          <w:rStyle w:val="CommentReference"/>
        </w:rPr>
        <w:annotationRef/>
      </w:r>
      <w:r>
        <w:t>Jest dokładnie na odwrót. Między przypadkami użycia mogą być tylko takie związki, które przewiduje UML Inaczej diagram jest szyfrem zrozumiałym tylko dla Pana</w:t>
      </w:r>
    </w:p>
  </w:comment>
  <w:comment w:id="380" w:author="Marek Jaszuk" w:date="2022-04-19T00:25:00Z" w:initials="MJ">
    <w:p w14:paraId="029BDD30" w14:textId="13C72C02" w:rsidR="007B4EFA" w:rsidRDefault="007B4EFA">
      <w:pPr>
        <w:pStyle w:val="CommentText"/>
      </w:pPr>
      <w:r>
        <w:rPr>
          <w:rStyle w:val="CommentReference"/>
        </w:rPr>
        <w:annotationRef/>
      </w:r>
      <w:r>
        <w:t>Po polsku makieta to rodzaj żeński</w:t>
      </w:r>
    </w:p>
  </w:comment>
  <w:comment w:id="387" w:author="Marek Jaszuk" w:date="2022-04-19T00:26:00Z" w:initials="MJ">
    <w:p w14:paraId="5AF012D4" w14:textId="2F50E0AF" w:rsidR="007B4EFA" w:rsidRDefault="007B4EFA">
      <w:pPr>
        <w:pStyle w:val="CommentText"/>
      </w:pPr>
      <w:r>
        <w:rPr>
          <w:rStyle w:val="CommentReference"/>
        </w:rPr>
        <w:annotationRef/>
      </w:r>
      <w:r>
        <w:t>m</w:t>
      </w:r>
    </w:p>
  </w:comment>
  <w:comment w:id="389" w:author="Marek Jaszuk" w:date="2022-04-19T00:26:00Z" w:initials="MJ">
    <w:p w14:paraId="4CC865DA" w14:textId="33AB97F9" w:rsidR="007B4EFA" w:rsidRDefault="007B4EFA">
      <w:pPr>
        <w:pStyle w:val="CommentText"/>
      </w:pPr>
      <w:r>
        <w:rPr>
          <w:rStyle w:val="CommentReference"/>
        </w:rPr>
        <w:annotationRef/>
      </w:r>
      <w:proofErr w:type="spellStart"/>
      <w:r>
        <w:t>ie</w:t>
      </w:r>
      <w:proofErr w:type="spellEnd"/>
    </w:p>
  </w:comment>
  <w:comment w:id="391" w:author="Marek Jaszuk" w:date="2022-04-13T02:34:00Z" w:initials="MJ">
    <w:p w14:paraId="216E231E" w14:textId="2C02636F" w:rsidR="001D2213" w:rsidRDefault="001D2213">
      <w:pPr>
        <w:pStyle w:val="CommentText"/>
      </w:pPr>
      <w:r>
        <w:rPr>
          <w:rStyle w:val="CommentReference"/>
        </w:rPr>
        <w:annotationRef/>
      </w:r>
      <w:r>
        <w:t>z</w:t>
      </w:r>
    </w:p>
  </w:comment>
  <w:comment w:id="393" w:author="Marek Jaszuk" w:date="2022-04-19T00:26:00Z" w:initials="MJ">
    <w:p w14:paraId="58F1E873" w14:textId="74FC8AFF" w:rsidR="007B4EFA" w:rsidRDefault="007B4EFA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407" w:author="Marek Jaszuk" w:date="2022-04-19T00:27:00Z" w:initials="MJ">
    <w:p w14:paraId="176D4AE8" w14:textId="5083EC80" w:rsidR="007B4EFA" w:rsidRDefault="007B4EFA">
      <w:pPr>
        <w:pStyle w:val="CommentText"/>
      </w:pPr>
      <w:r>
        <w:rPr>
          <w:rStyle w:val="CommentReference"/>
        </w:rPr>
        <w:annotationRef/>
      </w:r>
      <w:r>
        <w:t>został</w:t>
      </w:r>
    </w:p>
  </w:comment>
  <w:comment w:id="420" w:author="Marek Jaszuk" w:date="2022-04-19T00:28:00Z" w:initials="MJ">
    <w:p w14:paraId="3B24843F" w14:textId="527542C1" w:rsidR="00B53A9D" w:rsidRDefault="00B53A9D">
      <w:pPr>
        <w:pStyle w:val="CommentText"/>
      </w:pPr>
      <w:r>
        <w:rPr>
          <w:rStyle w:val="CommentReference"/>
        </w:rPr>
        <w:annotationRef/>
      </w:r>
      <w:r>
        <w:t>jakiej? To trzeba doprecyzować</w:t>
      </w:r>
    </w:p>
  </w:comment>
  <w:comment w:id="441" w:author="Marek Jaszuk" w:date="2022-04-19T00:29:00Z" w:initials="MJ">
    <w:p w14:paraId="0B341C83" w14:textId="23C756E5" w:rsidR="00B53A9D" w:rsidRDefault="00B53A9D">
      <w:pPr>
        <w:pStyle w:val="CommentText"/>
      </w:pPr>
      <w:r>
        <w:rPr>
          <w:rStyle w:val="CommentReference"/>
        </w:rPr>
        <w:annotationRef/>
      </w:r>
      <w:r>
        <w:t>Rysunek nie przedstawia demonstrowania tylko główną stronę aplikacji. Mógł Pan powiększyć jej zawartość, tak żeby była bardziej czytelna, a nie zostawiać tyle pustego miejsca po bokach</w:t>
      </w:r>
    </w:p>
  </w:comment>
  <w:comment w:id="446" w:author="Marek Jaszuk" w:date="2022-04-19T00:28:00Z" w:initials="MJ">
    <w:p w14:paraId="67DAF7A1" w14:textId="019E90C5" w:rsidR="00B53A9D" w:rsidRDefault="00B53A9D">
      <w:pPr>
        <w:pStyle w:val="CommentText"/>
      </w:pPr>
      <w:r>
        <w:rPr>
          <w:rStyle w:val="CommentReference"/>
        </w:rPr>
        <w:annotationRef/>
      </w:r>
      <w:r>
        <w:t>dlatego?</w:t>
      </w:r>
    </w:p>
  </w:comment>
  <w:comment w:id="447" w:author="Yurii Shchehliuk" w:date="2022-04-19T14:24:00Z" w:initials="YS">
    <w:p w14:paraId="6A683BA7" w14:textId="4553735C" w:rsidR="00943EF2" w:rsidRPr="00523423" w:rsidRDefault="00943EF2">
      <w:pPr>
        <w:pStyle w:val="CommentText"/>
      </w:pPr>
      <w:r>
        <w:rPr>
          <w:rStyle w:val="CommentReference"/>
        </w:rPr>
        <w:annotationRef/>
      </w:r>
      <w:r w:rsidR="00523423">
        <w:t>Właśnie opisuję różnicę między aplikacjami, dlaczego w mobilnej nie umieszczałem zdjęcia</w:t>
      </w:r>
    </w:p>
  </w:comment>
  <w:comment w:id="466" w:author="Marek Jaszuk" w:date="2022-04-19T00:31:00Z" w:initials="MJ">
    <w:p w14:paraId="315D51CE" w14:textId="17CB19E2" w:rsidR="00B53A9D" w:rsidRDefault="00B53A9D">
      <w:pPr>
        <w:pStyle w:val="CommentText"/>
      </w:pPr>
      <w:r>
        <w:rPr>
          <w:rStyle w:val="CommentReference"/>
        </w:rPr>
        <w:annotationRef/>
      </w:r>
      <w:r>
        <w:t>Jak poprzednio można powiększyć zawartość strony</w:t>
      </w:r>
    </w:p>
  </w:comment>
  <w:comment w:id="569" w:author="Marek Jaszuk" w:date="2022-04-13T02:37:00Z" w:initials="MJ">
    <w:p w14:paraId="68E62E4B" w14:textId="253DF2EA" w:rsidR="002D5CBF" w:rsidRDefault="002D5CBF">
      <w:pPr>
        <w:pStyle w:val="CommentText"/>
      </w:pPr>
      <w:r>
        <w:rPr>
          <w:rStyle w:val="CommentReference"/>
        </w:rPr>
        <w:annotationRef/>
      </w:r>
      <w:r>
        <w:t>i</w:t>
      </w:r>
    </w:p>
  </w:comment>
  <w:comment w:id="653" w:author="Marek Jaszuk" w:date="2022-04-17T02:13:00Z" w:initials="MJ">
    <w:p w14:paraId="39F33339" w14:textId="3F21D7A1" w:rsidR="00AA525B" w:rsidRDefault="00AA525B">
      <w:pPr>
        <w:pStyle w:val="CommentText"/>
      </w:pPr>
      <w:r>
        <w:rPr>
          <w:rStyle w:val="CommentReference"/>
        </w:rPr>
        <w:annotationRef/>
      </w:r>
      <w:r>
        <w:t>Nowe zdanie</w:t>
      </w:r>
    </w:p>
  </w:comment>
  <w:comment w:id="685" w:author="Marek Jaszuk" w:date="2022-04-13T02:43:00Z" w:initials="MJ">
    <w:p w14:paraId="41A48294" w14:textId="0A67CAE7" w:rsidR="001C772E" w:rsidRDefault="001C772E">
      <w:pPr>
        <w:pStyle w:val="CommentText"/>
      </w:pPr>
      <w:r>
        <w:rPr>
          <w:rStyle w:val="CommentReference"/>
        </w:rPr>
        <w:annotationRef/>
      </w:r>
      <w:r>
        <w:t>Zdania nie mają orzeczeń</w:t>
      </w:r>
    </w:p>
  </w:comment>
  <w:comment w:id="753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754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756" w:author="Marek Jaszuk" w:date="2022-04-19T00:37:00Z" w:initials="MJ">
    <w:p w14:paraId="1D7CF2C3" w14:textId="77477955" w:rsidR="004C0D8A" w:rsidRDefault="004C0D8A">
      <w:pPr>
        <w:pStyle w:val="CommentText"/>
      </w:pPr>
      <w:r>
        <w:rPr>
          <w:rStyle w:val="CommentReference"/>
        </w:rPr>
        <w:annotationRef/>
      </w:r>
      <w:r>
        <w:t>Problem w tym, że te problemy nie zostały tam opisane</w:t>
      </w:r>
    </w:p>
  </w:comment>
  <w:comment w:id="755" w:author="Marek Jaszuk" w:date="2022-04-05T02:46:00Z" w:initials="MJ">
    <w:p w14:paraId="5F3BA309" w14:textId="50FFCDB8" w:rsidR="005E5108" w:rsidRDefault="005E5108">
      <w:pPr>
        <w:pStyle w:val="CommentText"/>
      </w:pPr>
      <w:r>
        <w:rPr>
          <w:rStyle w:val="CommentReference"/>
        </w:rPr>
        <w:annotationRef/>
      </w:r>
      <w:r>
        <w:t>Konkretnie jakie?</w:t>
      </w:r>
    </w:p>
  </w:comment>
  <w:comment w:id="766" w:author="Marek Jaszuk" w:date="2022-04-19T00:38:00Z" w:initials="MJ">
    <w:p w14:paraId="525F3B30" w14:textId="51E1643C" w:rsidR="008875D9" w:rsidRDefault="008875D9">
      <w:pPr>
        <w:pStyle w:val="CommentText"/>
      </w:pPr>
      <w:r>
        <w:rPr>
          <w:rStyle w:val="CommentReference"/>
        </w:rPr>
        <w:annotationRef/>
      </w:r>
      <w:r>
        <w:t>Plany przyszłościowe powinny być w ostatnim akapicie</w:t>
      </w:r>
    </w:p>
  </w:comment>
  <w:comment w:id="774" w:author="Marek Jaszuk" w:date="2022-04-19T00:38:00Z" w:initials="MJ">
    <w:p w14:paraId="01BE846A" w14:textId="77777777" w:rsidR="00C72DCA" w:rsidRDefault="00C72DCA" w:rsidP="00C72DCA">
      <w:pPr>
        <w:pStyle w:val="CommentText"/>
      </w:pPr>
      <w:r>
        <w:rPr>
          <w:rStyle w:val="CommentReference"/>
        </w:rPr>
        <w:annotationRef/>
      </w:r>
      <w:r>
        <w:t>Plany przyszłościowe powinny być w ostatnim akapicie</w:t>
      </w:r>
    </w:p>
  </w:comment>
  <w:comment w:id="778" w:author="Marek Jaszuk" w:date="2022-04-02T00:03:00Z" w:initials="MJ">
    <w:p w14:paraId="6EC5D8DC" w14:textId="4B234CDF" w:rsidR="00A07709" w:rsidRDefault="00A07709">
      <w:pPr>
        <w:pStyle w:val="CommentText"/>
      </w:pPr>
      <w:r>
        <w:rPr>
          <w:rStyle w:val="CommentReference"/>
        </w:rPr>
        <w:annotationRef/>
      </w:r>
      <w:r>
        <w:t>Do każdej pozycji ze spisu powinien być odnośnik w tekście w miejscu gdzie Pan z nich korzystał</w:t>
      </w:r>
    </w:p>
  </w:comment>
  <w:comment w:id="779" w:author="Yurii Shchehliuk" w:date="2022-04-04T17:41:00Z" w:initials="YS">
    <w:p w14:paraId="1E38781E" w14:textId="6F5F917F" w:rsidR="00EC20C9" w:rsidRDefault="00EC20C9">
      <w:pPr>
        <w:pStyle w:val="CommentText"/>
      </w:pPr>
      <w:r>
        <w:rPr>
          <w:rStyle w:val="CommentReference"/>
        </w:rPr>
        <w:annotationRef/>
      </w:r>
      <w:r>
        <w:t xml:space="preserve">Czy </w:t>
      </w:r>
      <w:proofErr w:type="spellStart"/>
      <w:r>
        <w:t>moblby</w:t>
      </w:r>
      <w:proofErr w:type="spellEnd"/>
      <w:r>
        <w:t xml:space="preserve"> Pan </w:t>
      </w:r>
      <w:proofErr w:type="spellStart"/>
      <w:r>
        <w:t>wkleic</w:t>
      </w:r>
      <w:proofErr w:type="spellEnd"/>
      <w:r>
        <w:t xml:space="preserve"> link, jak </w:t>
      </w:r>
      <w:proofErr w:type="spellStart"/>
      <w:r>
        <w:t>prawodlowo</w:t>
      </w:r>
      <w:proofErr w:type="spellEnd"/>
      <w:r>
        <w:t xml:space="preserve"> </w:t>
      </w:r>
      <w:proofErr w:type="spellStart"/>
      <w:r>
        <w:t>dodac</w:t>
      </w:r>
      <w:proofErr w:type="spellEnd"/>
      <w:r>
        <w:t xml:space="preserve"> odnośniki?</w:t>
      </w:r>
    </w:p>
  </w:comment>
  <w:comment w:id="780" w:author="Marek Jaszuk" w:date="2022-04-05T02:48:00Z" w:initials="MJ">
    <w:p w14:paraId="0083FAAB" w14:textId="298FF962" w:rsidR="005E5108" w:rsidRDefault="005E5108">
      <w:pPr>
        <w:pStyle w:val="CommentText"/>
      </w:pPr>
      <w:r>
        <w:rPr>
          <w:rStyle w:val="CommentReference"/>
        </w:rPr>
        <w:annotationRef/>
      </w:r>
      <w:r>
        <w:t>W instrukcji ma Pan opisane 4 metody, z których ma Pan wybrać jedną.</w:t>
      </w:r>
    </w:p>
  </w:comment>
  <w:comment w:id="781" w:author="Marek Jaszuk" w:date="2022-04-01T23:58:00Z" w:initials="MJ">
    <w:p w14:paraId="1ED0F931" w14:textId="0E8F899E" w:rsidR="00F55B12" w:rsidRDefault="00F55B12">
      <w:pPr>
        <w:pStyle w:val="CommentText"/>
      </w:pPr>
      <w:r>
        <w:rPr>
          <w:rStyle w:val="CommentReference"/>
        </w:rPr>
        <w:annotationRef/>
      </w:r>
      <w:r>
        <w:t>Powinny być odstępy pomiędzy poszczególnymi pozycjami, żeby było widać gdzie zaczyna się kolejna pozycja</w:t>
      </w:r>
    </w:p>
  </w:comment>
  <w:comment w:id="782" w:author="Yurii Shchehliuk" w:date="2022-04-04T17:41:00Z" w:initials="YS">
    <w:p w14:paraId="6FD7F249" w14:textId="3C5C5FD6" w:rsidR="00EC20C9" w:rsidRDefault="00EC20C9">
      <w:pPr>
        <w:pStyle w:val="CommentText"/>
      </w:pPr>
      <w:r>
        <w:rPr>
          <w:rStyle w:val="CommentReference"/>
        </w:rPr>
        <w:annotationRef/>
      </w:r>
      <w:r>
        <w:t xml:space="preserve">Nie wiem jak </w:t>
      </w:r>
      <w:proofErr w:type="spellStart"/>
      <w:r>
        <w:t>dodac</w:t>
      </w:r>
      <w:proofErr w:type="spellEnd"/>
      <w:r>
        <w:t xml:space="preserve"> odstępy w inny sposób oprócz </w:t>
      </w:r>
      <w:proofErr w:type="spellStart"/>
      <w:r>
        <w:t>enterow</w:t>
      </w:r>
      <w:proofErr w:type="spellEnd"/>
    </w:p>
  </w:comment>
  <w:comment w:id="783" w:author="Marek Jaszuk" w:date="2022-04-05T02:49:00Z" w:initials="MJ">
    <w:p w14:paraId="135EDE14" w14:textId="7FEFA0E1" w:rsidR="005E5108" w:rsidRDefault="005E5108">
      <w:pPr>
        <w:pStyle w:val="CommentText"/>
      </w:pPr>
      <w:r>
        <w:rPr>
          <w:rStyle w:val="CommentReference"/>
        </w:rPr>
        <w:annotationRef/>
      </w:r>
      <w:r>
        <w:t>Puste wiersze są da dużym odstępem. To się robi w formacie akapitu dostępnym chociażby z menu kontekstowego</w:t>
      </w:r>
      <w:r w:rsidR="00C569A8">
        <w:t xml:space="preserve"> (Odstęp po)</w:t>
      </w:r>
    </w:p>
  </w:comment>
  <w:comment w:id="787" w:author="Marek Jaszuk" w:date="2022-04-13T02:46:00Z" w:initials="MJ">
    <w:p w14:paraId="00CB67C1" w14:textId="707C8082" w:rsidR="00B3017F" w:rsidRDefault="00B3017F">
      <w:pPr>
        <w:pStyle w:val="CommentText"/>
      </w:pPr>
      <w:r>
        <w:rPr>
          <w:rStyle w:val="CommentReference"/>
        </w:rPr>
        <w:annotationRef/>
      </w:r>
      <w:r>
        <w:t>Tytuł do lewej</w:t>
      </w:r>
    </w:p>
  </w:comment>
  <w:comment w:id="789" w:author="Marek Jaszuk" w:date="2022-04-13T02:47:00Z" w:initials="MJ">
    <w:p w14:paraId="735AE09A" w14:textId="56A0F5F4" w:rsidR="00B3017F" w:rsidRDefault="00B3017F">
      <w:pPr>
        <w:pStyle w:val="CommentText"/>
      </w:pPr>
      <w:r>
        <w:rPr>
          <w:rStyle w:val="CommentReference"/>
        </w:rPr>
        <w:annotationRef/>
      </w:r>
      <w:r>
        <w:t>Czym się różni kod źródłowy, od kodu źródłowego aplikacji?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4D0AA1" w15:done="0"/>
  <w15:commentEx w15:paraId="4ECF408A" w15:done="0"/>
  <w15:commentEx w15:paraId="2450A205" w15:paraIdParent="4ECF408A" w15:done="0"/>
  <w15:commentEx w15:paraId="37EBED71" w15:done="0"/>
  <w15:commentEx w15:paraId="355960C4" w15:paraIdParent="37EBED71" w15:done="0"/>
  <w15:commentEx w15:paraId="7680BEF7" w15:paraIdParent="37EBED71" w15:done="0"/>
  <w15:commentEx w15:paraId="0054F595" w15:done="1"/>
  <w15:commentEx w15:paraId="3D26BADE" w15:done="0"/>
  <w15:commentEx w15:paraId="4F0838EF" w15:done="1"/>
  <w15:commentEx w15:paraId="5FAEB0C8" w15:done="0"/>
  <w15:commentEx w15:paraId="60B387CC" w15:done="1"/>
  <w15:commentEx w15:paraId="165B308A" w15:done="1"/>
  <w15:commentEx w15:paraId="6C0BFED9" w15:done="0"/>
  <w15:commentEx w15:paraId="6D476D27" w15:done="1"/>
  <w15:commentEx w15:paraId="007F23EB" w15:done="1"/>
  <w15:commentEx w15:paraId="4E6D3865" w15:done="1"/>
  <w15:commentEx w15:paraId="773E0F53" w15:done="1"/>
  <w15:commentEx w15:paraId="03F147C5" w15:done="1"/>
  <w15:commentEx w15:paraId="7A1A970C" w15:done="1"/>
  <w15:commentEx w15:paraId="2F02C22A" w15:done="1"/>
  <w15:commentEx w15:paraId="183BEF88" w15:done="0"/>
  <w15:commentEx w15:paraId="561B41C7" w15:done="0"/>
  <w15:commentEx w15:paraId="5D24D4CF" w15:done="1"/>
  <w15:commentEx w15:paraId="04C2EB77" w15:paraIdParent="5D24D4CF" w15:done="1"/>
  <w15:commentEx w15:paraId="2125E412" w15:paraIdParent="5D24D4CF" w15:done="1"/>
  <w15:commentEx w15:paraId="103599A9" w15:paraIdParent="5D24D4CF" w15:done="1"/>
  <w15:commentEx w15:paraId="029BDD30" w15:done="1"/>
  <w15:commentEx w15:paraId="5AF012D4" w15:done="1"/>
  <w15:commentEx w15:paraId="4CC865DA" w15:done="1"/>
  <w15:commentEx w15:paraId="216E231E" w15:done="1"/>
  <w15:commentEx w15:paraId="58F1E873" w15:done="1"/>
  <w15:commentEx w15:paraId="176D4AE8" w15:done="0"/>
  <w15:commentEx w15:paraId="3B24843F" w15:done="1"/>
  <w15:commentEx w15:paraId="0B341C83" w15:done="0"/>
  <w15:commentEx w15:paraId="67DAF7A1" w15:done="0"/>
  <w15:commentEx w15:paraId="6A683BA7" w15:paraIdParent="67DAF7A1" w15:done="0"/>
  <w15:commentEx w15:paraId="315D51CE" w15:done="0"/>
  <w15:commentEx w15:paraId="68E62E4B" w15:done="1"/>
  <w15:commentEx w15:paraId="39F33339" w15:done="1"/>
  <w15:commentEx w15:paraId="41A48294" w15:done="1"/>
  <w15:commentEx w15:paraId="1F527711" w15:done="1"/>
  <w15:commentEx w15:paraId="60DFB007" w15:done="1"/>
  <w15:commentEx w15:paraId="1D7CF2C3" w15:done="0"/>
  <w15:commentEx w15:paraId="5F3BA309" w15:done="1"/>
  <w15:commentEx w15:paraId="525F3B30" w15:done="0"/>
  <w15:commentEx w15:paraId="01BE846A" w15:done="1"/>
  <w15:commentEx w15:paraId="6EC5D8DC" w15:done="0"/>
  <w15:commentEx w15:paraId="1E38781E" w15:paraIdParent="6EC5D8DC" w15:done="0"/>
  <w15:commentEx w15:paraId="0083FAAB" w15:paraIdParent="6EC5D8DC" w15:done="0"/>
  <w15:commentEx w15:paraId="1ED0F931" w15:done="1"/>
  <w15:commentEx w15:paraId="6FD7F249" w15:paraIdParent="1ED0F931" w15:done="0"/>
  <w15:commentEx w15:paraId="135EDE14" w15:paraIdParent="1ED0F931" w15:done="0"/>
  <w15:commentEx w15:paraId="00CB67C1" w15:done="1"/>
  <w15:commentEx w15:paraId="735AE09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87723" w16cex:dateUtc="2022-04-18T21:47:00Z"/>
  <w16cex:commentExtensible w16cex:durableId="260883F3" w16cex:dateUtc="2022-04-18T22:42:00Z"/>
  <w16cex:commentExtensible w16cex:durableId="26091B31" w16cex:dateUtc="2022-04-19T09:27:00Z"/>
  <w16cex:commentExtensible w16cex:durableId="260856F4" w16cex:dateUtc="2022-04-18T19:30:00Z"/>
  <w16cex:commentExtensible w16cex:durableId="2608776C" w16cex:dateUtc="2022-04-18T21:49:00Z"/>
  <w16cex:commentExtensible w16cex:durableId="26091B85" w16cex:dateUtc="2022-04-19T09:29:00Z"/>
  <w16cex:commentExtensible w16cex:durableId="260878F2" w16cex:dateUtc="2022-04-18T21:55:00Z"/>
  <w16cex:commentExtensible w16cex:durableId="260879CC" w16cex:dateUtc="2022-04-18T21:59:00Z"/>
  <w16cex:commentExtensible w16cex:durableId="26087921" w16cex:dateUtc="2022-04-18T21:56:00Z"/>
  <w16cex:commentExtensible w16cex:durableId="26087D91" w16cex:dateUtc="2022-04-18T22:15:00Z"/>
  <w16cex:commentExtensible w16cex:durableId="26087BB4" w16cex:dateUtc="2022-04-18T22:07:00Z"/>
  <w16cex:commentExtensible w16cex:durableId="26087B96" w16cex:dateUtc="2022-04-18T22:06:00Z"/>
  <w16cex:commentExtensible w16cex:durableId="26087C97" w16cex:dateUtc="2022-04-18T22:11:00Z"/>
  <w16cex:commentExtensible w16cex:durableId="26087BD0" w16cex:dateUtc="2022-04-18T22:07:00Z"/>
  <w16cex:commentExtensible w16cex:durableId="26087CFB" w16cex:dateUtc="2022-04-18T22:12:00Z"/>
  <w16cex:commentExtensible w16cex:durableId="26087D11" w16cex:dateUtc="2022-04-18T22:13:00Z"/>
  <w16cex:commentExtensible w16cex:durableId="260938D4" w16cex:dateUtc="2022-04-18T22:12:00Z"/>
  <w16cex:commentExtensible w16cex:durableId="26087E26" w16cex:dateUtc="2022-04-18T22:17:00Z"/>
  <w16cex:commentExtensible w16cex:durableId="26087E8D" w16cex:dateUtc="2022-04-18T22:19:00Z"/>
  <w16cex:commentExtensible w16cex:durableId="2605F11C" w16cex:dateUtc="2022-04-16T23:51:00Z"/>
  <w16cex:commentExtensible w16cex:durableId="26087ECB" w16cex:dateUtc="2022-04-18T22:20:00Z"/>
  <w16cex:commentExtensible w16cex:durableId="26087F1D" w16cex:dateUtc="2022-04-18T22:21:00Z"/>
  <w16cex:commentExtensible w16cex:durableId="25E3C05F" w16cex:dateUtc="2022-03-22T02:26:00Z"/>
  <w16cex:commentExtensible w16cex:durableId="25F629BB" w16cex:dateUtc="2022-04-05T00:36:00Z"/>
  <w16cex:commentExtensible w16cex:durableId="260852AE" w16cex:dateUtc="2022-04-18T19:12:00Z"/>
  <w16cex:commentExtensible w16cex:durableId="26087F55" w16cex:dateUtc="2022-04-18T22:22:00Z"/>
  <w16cex:commentExtensible w16cex:durableId="26088006" w16cex:dateUtc="2022-04-18T22:25:00Z"/>
  <w16cex:commentExtensible w16cex:durableId="26088020" w16cex:dateUtc="2022-04-18T22:26:00Z"/>
  <w16cex:commentExtensible w16cex:durableId="26088024" w16cex:dateUtc="2022-04-18T22:26:00Z"/>
  <w16cex:commentExtensible w16cex:durableId="2600B51A" w16cex:dateUtc="2022-04-13T00:34:00Z"/>
  <w16cex:commentExtensible w16cex:durableId="2608803C" w16cex:dateUtc="2022-04-18T22:26:00Z"/>
  <w16cex:commentExtensible w16cex:durableId="26088069" w16cex:dateUtc="2022-04-18T22:27:00Z"/>
  <w16cex:commentExtensible w16cex:durableId="260880BC" w16cex:dateUtc="2022-04-18T22:28:00Z"/>
  <w16cex:commentExtensible w16cex:durableId="26088107" w16cex:dateUtc="2022-04-18T22:29:00Z"/>
  <w16cex:commentExtensible w16cex:durableId="260880A1" w16cex:dateUtc="2022-04-18T22:28:00Z"/>
  <w16cex:commentExtensible w16cex:durableId="26094496" w16cex:dateUtc="2022-04-19T12:24:00Z"/>
  <w16cex:commentExtensible w16cex:durableId="26088169" w16cex:dateUtc="2022-04-18T22:31:00Z"/>
  <w16cex:commentExtensible w16cex:durableId="2600B5DB" w16cex:dateUtc="2022-04-13T00:37:00Z"/>
  <w16cex:commentExtensible w16cex:durableId="2605F62D" w16cex:dateUtc="2022-04-17T00:13:00Z"/>
  <w16cex:commentExtensible w16cex:durableId="2600B73E" w16cex:dateUtc="2022-04-13T00:43:00Z"/>
  <w16cex:commentExtensible w16cex:durableId="25CE6F1C" w16cex:dateUtc="2022-03-05T22:22:00Z"/>
  <w16cex:commentExtensible w16cex:durableId="25E2DD48" w16cex:dateUtc="2022-03-21T10:17:00Z"/>
  <w16cex:commentExtensible w16cex:durableId="260882BF" w16cex:dateUtc="2022-04-18T22:37:00Z"/>
  <w16cex:commentExtensible w16cex:durableId="25F62C16" w16cex:dateUtc="2022-04-05T00:46:00Z"/>
  <w16cex:commentExtensible w16cex:durableId="26088315" w16cex:dateUtc="2022-04-18T22:38:00Z"/>
  <w16cex:commentExtensible w16cex:durableId="2609430E" w16cex:dateUtc="2022-04-18T22:38:00Z"/>
  <w16cex:commentExtensible w16cex:durableId="25F21145" w16cex:dateUtc="2022-04-01T22:03:00Z"/>
  <w16cex:commentExtensible w16cex:durableId="25F5AC4C" w16cex:dateUtc="2022-04-04T15:41:00Z"/>
  <w16cex:commentExtensible w16cex:durableId="25F62C99" w16cex:dateUtc="2022-04-05T00:48:00Z"/>
  <w16cex:commentExtensible w16cex:durableId="25F21011" w16cex:dateUtc="2022-04-01T21:58:00Z"/>
  <w16cex:commentExtensible w16cex:durableId="25F5AC3E" w16cex:dateUtc="2022-04-04T15:41:00Z"/>
  <w16cex:commentExtensible w16cex:durableId="25F62CB6" w16cex:dateUtc="2022-04-05T00:49:00Z"/>
  <w16cex:commentExtensible w16cex:durableId="2600B820" w16cex:dateUtc="2022-04-13T00:46:00Z"/>
  <w16cex:commentExtensible w16cex:durableId="2600B840" w16cex:dateUtc="2022-04-13T00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4D0AA1" w16cid:durableId="26087723"/>
  <w16cid:commentId w16cid:paraId="4ECF408A" w16cid:durableId="260883F3"/>
  <w16cid:commentId w16cid:paraId="2450A205" w16cid:durableId="26091B31"/>
  <w16cid:commentId w16cid:paraId="37EBED71" w16cid:durableId="260856F4"/>
  <w16cid:commentId w16cid:paraId="355960C4" w16cid:durableId="2608776C"/>
  <w16cid:commentId w16cid:paraId="7680BEF7" w16cid:durableId="26091B85"/>
  <w16cid:commentId w16cid:paraId="0054F595" w16cid:durableId="260878F2"/>
  <w16cid:commentId w16cid:paraId="3D26BADE" w16cid:durableId="260879CC"/>
  <w16cid:commentId w16cid:paraId="4F0838EF" w16cid:durableId="26087921"/>
  <w16cid:commentId w16cid:paraId="5FAEB0C8" w16cid:durableId="26087D91"/>
  <w16cid:commentId w16cid:paraId="60B387CC" w16cid:durableId="26087BB4"/>
  <w16cid:commentId w16cid:paraId="165B308A" w16cid:durableId="26087B96"/>
  <w16cid:commentId w16cid:paraId="6C0BFED9" w16cid:durableId="26087C97"/>
  <w16cid:commentId w16cid:paraId="6D476D27" w16cid:durableId="26087BD0"/>
  <w16cid:commentId w16cid:paraId="007F23EB" w16cid:durableId="26087CFB"/>
  <w16cid:commentId w16cid:paraId="4E6D3865" w16cid:durableId="26087D11"/>
  <w16cid:commentId w16cid:paraId="773E0F53" w16cid:durableId="260938D4"/>
  <w16cid:commentId w16cid:paraId="03F147C5" w16cid:durableId="26087E26"/>
  <w16cid:commentId w16cid:paraId="7A1A970C" w16cid:durableId="26087E8D"/>
  <w16cid:commentId w16cid:paraId="2F02C22A" w16cid:durableId="2605F11C"/>
  <w16cid:commentId w16cid:paraId="183BEF88" w16cid:durableId="26087ECB"/>
  <w16cid:commentId w16cid:paraId="561B41C7" w16cid:durableId="26087F1D"/>
  <w16cid:commentId w16cid:paraId="5D24D4CF" w16cid:durableId="25E3C05F"/>
  <w16cid:commentId w16cid:paraId="04C2EB77" w16cid:durableId="25F629BB"/>
  <w16cid:commentId w16cid:paraId="2125E412" w16cid:durableId="260852AE"/>
  <w16cid:commentId w16cid:paraId="103599A9" w16cid:durableId="26087F55"/>
  <w16cid:commentId w16cid:paraId="029BDD30" w16cid:durableId="26088006"/>
  <w16cid:commentId w16cid:paraId="5AF012D4" w16cid:durableId="26088020"/>
  <w16cid:commentId w16cid:paraId="4CC865DA" w16cid:durableId="26088024"/>
  <w16cid:commentId w16cid:paraId="216E231E" w16cid:durableId="2600B51A"/>
  <w16cid:commentId w16cid:paraId="58F1E873" w16cid:durableId="2608803C"/>
  <w16cid:commentId w16cid:paraId="176D4AE8" w16cid:durableId="26088069"/>
  <w16cid:commentId w16cid:paraId="3B24843F" w16cid:durableId="260880BC"/>
  <w16cid:commentId w16cid:paraId="0B341C83" w16cid:durableId="26088107"/>
  <w16cid:commentId w16cid:paraId="67DAF7A1" w16cid:durableId="260880A1"/>
  <w16cid:commentId w16cid:paraId="6A683BA7" w16cid:durableId="26094496"/>
  <w16cid:commentId w16cid:paraId="315D51CE" w16cid:durableId="26088169"/>
  <w16cid:commentId w16cid:paraId="68E62E4B" w16cid:durableId="2600B5DB"/>
  <w16cid:commentId w16cid:paraId="39F33339" w16cid:durableId="2605F62D"/>
  <w16cid:commentId w16cid:paraId="41A48294" w16cid:durableId="2600B73E"/>
  <w16cid:commentId w16cid:paraId="1F527711" w16cid:durableId="25CE6F1C"/>
  <w16cid:commentId w16cid:paraId="60DFB007" w16cid:durableId="25E2DD48"/>
  <w16cid:commentId w16cid:paraId="1D7CF2C3" w16cid:durableId="260882BF"/>
  <w16cid:commentId w16cid:paraId="5F3BA309" w16cid:durableId="25F62C16"/>
  <w16cid:commentId w16cid:paraId="525F3B30" w16cid:durableId="26088315"/>
  <w16cid:commentId w16cid:paraId="01BE846A" w16cid:durableId="2609430E"/>
  <w16cid:commentId w16cid:paraId="6EC5D8DC" w16cid:durableId="25F21145"/>
  <w16cid:commentId w16cid:paraId="1E38781E" w16cid:durableId="25F5AC4C"/>
  <w16cid:commentId w16cid:paraId="0083FAAB" w16cid:durableId="25F62C99"/>
  <w16cid:commentId w16cid:paraId="1ED0F931" w16cid:durableId="25F21011"/>
  <w16cid:commentId w16cid:paraId="6FD7F249" w16cid:durableId="25F5AC3E"/>
  <w16cid:commentId w16cid:paraId="135EDE14" w16cid:durableId="25F62CB6"/>
  <w16cid:commentId w16cid:paraId="00CB67C1" w16cid:durableId="2600B820"/>
  <w16cid:commentId w16cid:paraId="735AE09A" w16cid:durableId="2600B8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F2B02D" w14:textId="77777777" w:rsidR="00F23AA7" w:rsidRDefault="00F23AA7" w:rsidP="00DD2EE9">
      <w:r>
        <w:separator/>
      </w:r>
    </w:p>
  </w:endnote>
  <w:endnote w:type="continuationSeparator" w:id="0">
    <w:p w14:paraId="1EFCFC20" w14:textId="77777777" w:rsidR="00F23AA7" w:rsidRDefault="00F23AA7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5DFB3" w14:textId="77777777" w:rsidR="00F23AA7" w:rsidRDefault="00F23AA7" w:rsidP="00DD2EE9">
      <w:r>
        <w:separator/>
      </w:r>
    </w:p>
  </w:footnote>
  <w:footnote w:type="continuationSeparator" w:id="0">
    <w:p w14:paraId="7F55F300" w14:textId="77777777" w:rsidR="00F23AA7" w:rsidRDefault="00F23AA7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ek Jaszuk">
    <w15:presenceInfo w15:providerId="Windows Live" w15:userId="efab7937d11e437a"/>
  </w15:person>
  <w15:person w15:author="Yurii Shchehliuk">
    <w15:presenceInfo w15:providerId="AD" w15:userId="S::Yurii.Shchehliuk@hyland.com::bd8d5b9b-90ad-43f4-815d-2a822cfa66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2464"/>
    <w:rsid w:val="00022E95"/>
    <w:rsid w:val="00025CAB"/>
    <w:rsid w:val="00026C8A"/>
    <w:rsid w:val="00030563"/>
    <w:rsid w:val="00033725"/>
    <w:rsid w:val="00033BB4"/>
    <w:rsid w:val="0003438F"/>
    <w:rsid w:val="00035500"/>
    <w:rsid w:val="00037476"/>
    <w:rsid w:val="000400DA"/>
    <w:rsid w:val="000408C7"/>
    <w:rsid w:val="0004132E"/>
    <w:rsid w:val="00041D75"/>
    <w:rsid w:val="0004362D"/>
    <w:rsid w:val="00044BC8"/>
    <w:rsid w:val="00044D0E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DA6"/>
    <w:rsid w:val="0006633E"/>
    <w:rsid w:val="00072288"/>
    <w:rsid w:val="00072484"/>
    <w:rsid w:val="00072D35"/>
    <w:rsid w:val="00073349"/>
    <w:rsid w:val="00074838"/>
    <w:rsid w:val="00075D5C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2158"/>
    <w:rsid w:val="000A2EC4"/>
    <w:rsid w:val="000A3A01"/>
    <w:rsid w:val="000A3EAC"/>
    <w:rsid w:val="000B7888"/>
    <w:rsid w:val="000C0EA0"/>
    <w:rsid w:val="000C4617"/>
    <w:rsid w:val="000C5D42"/>
    <w:rsid w:val="000C7FB6"/>
    <w:rsid w:val="000D0490"/>
    <w:rsid w:val="000D0815"/>
    <w:rsid w:val="000D1228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BA5"/>
    <w:rsid w:val="000E4C70"/>
    <w:rsid w:val="000E5174"/>
    <w:rsid w:val="000E79ED"/>
    <w:rsid w:val="000F03AE"/>
    <w:rsid w:val="000F04B2"/>
    <w:rsid w:val="000F176C"/>
    <w:rsid w:val="000F2519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20BA"/>
    <w:rsid w:val="00112A13"/>
    <w:rsid w:val="00113470"/>
    <w:rsid w:val="00113498"/>
    <w:rsid w:val="00116108"/>
    <w:rsid w:val="00116690"/>
    <w:rsid w:val="00116C7B"/>
    <w:rsid w:val="001208D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5D3"/>
    <w:rsid w:val="00160B8A"/>
    <w:rsid w:val="001628EC"/>
    <w:rsid w:val="00163509"/>
    <w:rsid w:val="00163CED"/>
    <w:rsid w:val="00164230"/>
    <w:rsid w:val="00164ADC"/>
    <w:rsid w:val="00165009"/>
    <w:rsid w:val="001655AA"/>
    <w:rsid w:val="0016747C"/>
    <w:rsid w:val="0016778F"/>
    <w:rsid w:val="00170319"/>
    <w:rsid w:val="00170771"/>
    <w:rsid w:val="001717BE"/>
    <w:rsid w:val="00171B95"/>
    <w:rsid w:val="0017419C"/>
    <w:rsid w:val="001751B4"/>
    <w:rsid w:val="001752AA"/>
    <w:rsid w:val="00177F29"/>
    <w:rsid w:val="00180950"/>
    <w:rsid w:val="0018104C"/>
    <w:rsid w:val="00181C3D"/>
    <w:rsid w:val="00181CDE"/>
    <w:rsid w:val="00182512"/>
    <w:rsid w:val="00182573"/>
    <w:rsid w:val="00182E1A"/>
    <w:rsid w:val="00182F19"/>
    <w:rsid w:val="00182FB7"/>
    <w:rsid w:val="0018505E"/>
    <w:rsid w:val="00192799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3985"/>
    <w:rsid w:val="00200681"/>
    <w:rsid w:val="002028F0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3CC6"/>
    <w:rsid w:val="002547C1"/>
    <w:rsid w:val="002549E4"/>
    <w:rsid w:val="00256CD9"/>
    <w:rsid w:val="002603CA"/>
    <w:rsid w:val="00263599"/>
    <w:rsid w:val="0026421F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2832"/>
    <w:rsid w:val="002834B3"/>
    <w:rsid w:val="002836AD"/>
    <w:rsid w:val="00283EA6"/>
    <w:rsid w:val="00285363"/>
    <w:rsid w:val="00286B69"/>
    <w:rsid w:val="00293A5E"/>
    <w:rsid w:val="0029676B"/>
    <w:rsid w:val="00296BAD"/>
    <w:rsid w:val="002A171A"/>
    <w:rsid w:val="002A1A20"/>
    <w:rsid w:val="002A1D33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76E9"/>
    <w:rsid w:val="00317E9E"/>
    <w:rsid w:val="00320A61"/>
    <w:rsid w:val="00323784"/>
    <w:rsid w:val="003268F7"/>
    <w:rsid w:val="00331836"/>
    <w:rsid w:val="00331B2C"/>
    <w:rsid w:val="00333CDD"/>
    <w:rsid w:val="00340747"/>
    <w:rsid w:val="0034313B"/>
    <w:rsid w:val="00343F18"/>
    <w:rsid w:val="00344D8D"/>
    <w:rsid w:val="0034573A"/>
    <w:rsid w:val="00346960"/>
    <w:rsid w:val="00351158"/>
    <w:rsid w:val="00353FB6"/>
    <w:rsid w:val="003569F6"/>
    <w:rsid w:val="00356E84"/>
    <w:rsid w:val="003610D7"/>
    <w:rsid w:val="0036238F"/>
    <w:rsid w:val="00363CB2"/>
    <w:rsid w:val="00367170"/>
    <w:rsid w:val="003724F2"/>
    <w:rsid w:val="003735D1"/>
    <w:rsid w:val="00373F12"/>
    <w:rsid w:val="0037695B"/>
    <w:rsid w:val="00377970"/>
    <w:rsid w:val="003824F5"/>
    <w:rsid w:val="00383B71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E23"/>
    <w:rsid w:val="003A303B"/>
    <w:rsid w:val="003A53F8"/>
    <w:rsid w:val="003A6672"/>
    <w:rsid w:val="003A7A5C"/>
    <w:rsid w:val="003B2408"/>
    <w:rsid w:val="003B2890"/>
    <w:rsid w:val="003B3D72"/>
    <w:rsid w:val="003B45D7"/>
    <w:rsid w:val="003B5EF8"/>
    <w:rsid w:val="003B6019"/>
    <w:rsid w:val="003C06AC"/>
    <w:rsid w:val="003C474E"/>
    <w:rsid w:val="003C4C7F"/>
    <w:rsid w:val="003D0C1E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5377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F7D"/>
    <w:rsid w:val="004324E2"/>
    <w:rsid w:val="00432ECF"/>
    <w:rsid w:val="0043308C"/>
    <w:rsid w:val="004334E6"/>
    <w:rsid w:val="0043450C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BF7"/>
    <w:rsid w:val="004A3FD5"/>
    <w:rsid w:val="004A4432"/>
    <w:rsid w:val="004A4C5C"/>
    <w:rsid w:val="004A5E2F"/>
    <w:rsid w:val="004A68EC"/>
    <w:rsid w:val="004A7F29"/>
    <w:rsid w:val="004B052A"/>
    <w:rsid w:val="004B0690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52AD"/>
    <w:rsid w:val="005003CD"/>
    <w:rsid w:val="005021AE"/>
    <w:rsid w:val="00502B30"/>
    <w:rsid w:val="00504073"/>
    <w:rsid w:val="00504FD4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BB4"/>
    <w:rsid w:val="00523423"/>
    <w:rsid w:val="005234CE"/>
    <w:rsid w:val="005236CC"/>
    <w:rsid w:val="00523E65"/>
    <w:rsid w:val="005244E6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EE8"/>
    <w:rsid w:val="00552849"/>
    <w:rsid w:val="00552B56"/>
    <w:rsid w:val="00555A6F"/>
    <w:rsid w:val="00556DEB"/>
    <w:rsid w:val="005633D0"/>
    <w:rsid w:val="005651F5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733B"/>
    <w:rsid w:val="00592E6A"/>
    <w:rsid w:val="00592F31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C0002"/>
    <w:rsid w:val="005C085B"/>
    <w:rsid w:val="005C32F1"/>
    <w:rsid w:val="005C39DE"/>
    <w:rsid w:val="005C3DAB"/>
    <w:rsid w:val="005C7A9A"/>
    <w:rsid w:val="005D1203"/>
    <w:rsid w:val="005D1D83"/>
    <w:rsid w:val="005D5A36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600722"/>
    <w:rsid w:val="00600905"/>
    <w:rsid w:val="00601191"/>
    <w:rsid w:val="00601324"/>
    <w:rsid w:val="00601780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31A13"/>
    <w:rsid w:val="00631EB0"/>
    <w:rsid w:val="00632DF7"/>
    <w:rsid w:val="00632E59"/>
    <w:rsid w:val="00632EBB"/>
    <w:rsid w:val="006353F2"/>
    <w:rsid w:val="00635C54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7715"/>
    <w:rsid w:val="00661A1C"/>
    <w:rsid w:val="00665078"/>
    <w:rsid w:val="006730D4"/>
    <w:rsid w:val="00673F0A"/>
    <w:rsid w:val="0067783B"/>
    <w:rsid w:val="00677F00"/>
    <w:rsid w:val="00680018"/>
    <w:rsid w:val="00680776"/>
    <w:rsid w:val="00682F7C"/>
    <w:rsid w:val="00683383"/>
    <w:rsid w:val="00683E7D"/>
    <w:rsid w:val="006852E6"/>
    <w:rsid w:val="0068684A"/>
    <w:rsid w:val="00686E84"/>
    <w:rsid w:val="00687853"/>
    <w:rsid w:val="00691E75"/>
    <w:rsid w:val="006949F5"/>
    <w:rsid w:val="00696DE3"/>
    <w:rsid w:val="00697FE0"/>
    <w:rsid w:val="006A0C81"/>
    <w:rsid w:val="006A4401"/>
    <w:rsid w:val="006A5D11"/>
    <w:rsid w:val="006B2B76"/>
    <w:rsid w:val="006B3746"/>
    <w:rsid w:val="006B4C77"/>
    <w:rsid w:val="006B6D44"/>
    <w:rsid w:val="006B7A58"/>
    <w:rsid w:val="006C08FC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462A"/>
    <w:rsid w:val="007276FB"/>
    <w:rsid w:val="007307A8"/>
    <w:rsid w:val="007327C3"/>
    <w:rsid w:val="00732E26"/>
    <w:rsid w:val="007331EE"/>
    <w:rsid w:val="00734666"/>
    <w:rsid w:val="00735A12"/>
    <w:rsid w:val="007378BC"/>
    <w:rsid w:val="00741686"/>
    <w:rsid w:val="007420FF"/>
    <w:rsid w:val="007431F2"/>
    <w:rsid w:val="007449B5"/>
    <w:rsid w:val="00744D34"/>
    <w:rsid w:val="0074643E"/>
    <w:rsid w:val="0074714B"/>
    <w:rsid w:val="0074751C"/>
    <w:rsid w:val="00747E24"/>
    <w:rsid w:val="007528C0"/>
    <w:rsid w:val="00753349"/>
    <w:rsid w:val="007537C3"/>
    <w:rsid w:val="00753C0A"/>
    <w:rsid w:val="00756A2A"/>
    <w:rsid w:val="007570D7"/>
    <w:rsid w:val="00757A7B"/>
    <w:rsid w:val="00763534"/>
    <w:rsid w:val="00766A2B"/>
    <w:rsid w:val="00767CDF"/>
    <w:rsid w:val="0077213B"/>
    <w:rsid w:val="00773CB1"/>
    <w:rsid w:val="00774021"/>
    <w:rsid w:val="007764CE"/>
    <w:rsid w:val="00780D39"/>
    <w:rsid w:val="00780E3A"/>
    <w:rsid w:val="007824C9"/>
    <w:rsid w:val="00783F11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26C4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0024"/>
    <w:rsid w:val="007F10DD"/>
    <w:rsid w:val="007F2E45"/>
    <w:rsid w:val="007F37F9"/>
    <w:rsid w:val="007F3982"/>
    <w:rsid w:val="007F5169"/>
    <w:rsid w:val="007F62CC"/>
    <w:rsid w:val="007F71E7"/>
    <w:rsid w:val="007F78FE"/>
    <w:rsid w:val="008019AC"/>
    <w:rsid w:val="00801E44"/>
    <w:rsid w:val="008024C9"/>
    <w:rsid w:val="00803B92"/>
    <w:rsid w:val="008045E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240A2"/>
    <w:rsid w:val="00824244"/>
    <w:rsid w:val="00825CA3"/>
    <w:rsid w:val="008267DB"/>
    <w:rsid w:val="008329D5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61617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8043B"/>
    <w:rsid w:val="008819FC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64A2"/>
    <w:rsid w:val="008B6B04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7695"/>
    <w:rsid w:val="008D12A6"/>
    <w:rsid w:val="008D2478"/>
    <w:rsid w:val="008D2DCD"/>
    <w:rsid w:val="008D3777"/>
    <w:rsid w:val="008D39C1"/>
    <w:rsid w:val="008D48DA"/>
    <w:rsid w:val="008D577D"/>
    <w:rsid w:val="008D7022"/>
    <w:rsid w:val="008D7409"/>
    <w:rsid w:val="008D79B0"/>
    <w:rsid w:val="008E1838"/>
    <w:rsid w:val="008E5610"/>
    <w:rsid w:val="008E6F29"/>
    <w:rsid w:val="008F0869"/>
    <w:rsid w:val="008F17CD"/>
    <w:rsid w:val="00900F22"/>
    <w:rsid w:val="00902851"/>
    <w:rsid w:val="00902865"/>
    <w:rsid w:val="00903998"/>
    <w:rsid w:val="00904E3F"/>
    <w:rsid w:val="009052FD"/>
    <w:rsid w:val="009061D3"/>
    <w:rsid w:val="00906BCE"/>
    <w:rsid w:val="009135E8"/>
    <w:rsid w:val="00914A2D"/>
    <w:rsid w:val="00915196"/>
    <w:rsid w:val="00916982"/>
    <w:rsid w:val="00916E90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882"/>
    <w:rsid w:val="00931C08"/>
    <w:rsid w:val="009331C7"/>
    <w:rsid w:val="00934D65"/>
    <w:rsid w:val="00937D80"/>
    <w:rsid w:val="009403C4"/>
    <w:rsid w:val="0094073D"/>
    <w:rsid w:val="00941DE6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613A"/>
    <w:rsid w:val="009974C7"/>
    <w:rsid w:val="00997554"/>
    <w:rsid w:val="009A0958"/>
    <w:rsid w:val="009A1479"/>
    <w:rsid w:val="009A1867"/>
    <w:rsid w:val="009A298E"/>
    <w:rsid w:val="009A44D3"/>
    <w:rsid w:val="009A5344"/>
    <w:rsid w:val="009A7011"/>
    <w:rsid w:val="009A7AF6"/>
    <w:rsid w:val="009B1E15"/>
    <w:rsid w:val="009B29A3"/>
    <w:rsid w:val="009B4195"/>
    <w:rsid w:val="009B4DB8"/>
    <w:rsid w:val="009B5307"/>
    <w:rsid w:val="009B5A90"/>
    <w:rsid w:val="009B5ECF"/>
    <w:rsid w:val="009C00C9"/>
    <w:rsid w:val="009C0383"/>
    <w:rsid w:val="009C1146"/>
    <w:rsid w:val="009C20BE"/>
    <w:rsid w:val="009C3231"/>
    <w:rsid w:val="009C4090"/>
    <w:rsid w:val="009C5CE3"/>
    <w:rsid w:val="009C6376"/>
    <w:rsid w:val="009D13EC"/>
    <w:rsid w:val="009D142C"/>
    <w:rsid w:val="009D2133"/>
    <w:rsid w:val="009D61C6"/>
    <w:rsid w:val="009D683D"/>
    <w:rsid w:val="009D6AE1"/>
    <w:rsid w:val="009D6B91"/>
    <w:rsid w:val="009D735E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9F0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80A8A"/>
    <w:rsid w:val="00A823B2"/>
    <w:rsid w:val="00A823C7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525B"/>
    <w:rsid w:val="00AA7097"/>
    <w:rsid w:val="00AA7C30"/>
    <w:rsid w:val="00AA7C35"/>
    <w:rsid w:val="00AB1BD3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F1B9F"/>
    <w:rsid w:val="00AF263C"/>
    <w:rsid w:val="00AF407A"/>
    <w:rsid w:val="00AF4609"/>
    <w:rsid w:val="00AF69A8"/>
    <w:rsid w:val="00B03D78"/>
    <w:rsid w:val="00B0472F"/>
    <w:rsid w:val="00B06AE0"/>
    <w:rsid w:val="00B073A8"/>
    <w:rsid w:val="00B074A7"/>
    <w:rsid w:val="00B07703"/>
    <w:rsid w:val="00B11EDD"/>
    <w:rsid w:val="00B12B67"/>
    <w:rsid w:val="00B13249"/>
    <w:rsid w:val="00B13530"/>
    <w:rsid w:val="00B16248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F5B"/>
    <w:rsid w:val="00B66708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6094"/>
    <w:rsid w:val="00B86EEF"/>
    <w:rsid w:val="00B927EE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BA7"/>
    <w:rsid w:val="00BC3478"/>
    <w:rsid w:val="00BC5227"/>
    <w:rsid w:val="00BC53A7"/>
    <w:rsid w:val="00BC7DC3"/>
    <w:rsid w:val="00BD26A2"/>
    <w:rsid w:val="00BD4690"/>
    <w:rsid w:val="00BD6948"/>
    <w:rsid w:val="00BD7202"/>
    <w:rsid w:val="00BD73AE"/>
    <w:rsid w:val="00BD7EB4"/>
    <w:rsid w:val="00BE0DE7"/>
    <w:rsid w:val="00BE1547"/>
    <w:rsid w:val="00BE1558"/>
    <w:rsid w:val="00BE2552"/>
    <w:rsid w:val="00BE2D4D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335C"/>
    <w:rsid w:val="00C03B51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32F73"/>
    <w:rsid w:val="00C350AE"/>
    <w:rsid w:val="00C36D21"/>
    <w:rsid w:val="00C42C21"/>
    <w:rsid w:val="00C42FDD"/>
    <w:rsid w:val="00C43399"/>
    <w:rsid w:val="00C43A8A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32D"/>
    <w:rsid w:val="00C5525F"/>
    <w:rsid w:val="00C562AD"/>
    <w:rsid w:val="00C569A8"/>
    <w:rsid w:val="00C57C81"/>
    <w:rsid w:val="00C60A6F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2DCA"/>
    <w:rsid w:val="00C74621"/>
    <w:rsid w:val="00C75DBB"/>
    <w:rsid w:val="00C768EA"/>
    <w:rsid w:val="00C81173"/>
    <w:rsid w:val="00C84768"/>
    <w:rsid w:val="00C85D48"/>
    <w:rsid w:val="00C867D5"/>
    <w:rsid w:val="00C87C7B"/>
    <w:rsid w:val="00C9174B"/>
    <w:rsid w:val="00C91805"/>
    <w:rsid w:val="00C92DCA"/>
    <w:rsid w:val="00C92F7B"/>
    <w:rsid w:val="00C9367A"/>
    <w:rsid w:val="00CA027B"/>
    <w:rsid w:val="00CA2044"/>
    <w:rsid w:val="00CA27BD"/>
    <w:rsid w:val="00CA3460"/>
    <w:rsid w:val="00CA433F"/>
    <w:rsid w:val="00CA52B5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438"/>
    <w:rsid w:val="00CC1E85"/>
    <w:rsid w:val="00CC254E"/>
    <w:rsid w:val="00CC375D"/>
    <w:rsid w:val="00CC46CD"/>
    <w:rsid w:val="00CC4EC5"/>
    <w:rsid w:val="00CC52AA"/>
    <w:rsid w:val="00CC5F5D"/>
    <w:rsid w:val="00CC7E24"/>
    <w:rsid w:val="00CD0E91"/>
    <w:rsid w:val="00CD1162"/>
    <w:rsid w:val="00CD242F"/>
    <w:rsid w:val="00CD2F1F"/>
    <w:rsid w:val="00CD32B8"/>
    <w:rsid w:val="00CD3798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20D59"/>
    <w:rsid w:val="00D21174"/>
    <w:rsid w:val="00D247FC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4A84"/>
    <w:rsid w:val="00D5018E"/>
    <w:rsid w:val="00D53FB2"/>
    <w:rsid w:val="00D54143"/>
    <w:rsid w:val="00D546AC"/>
    <w:rsid w:val="00D54F04"/>
    <w:rsid w:val="00D562B9"/>
    <w:rsid w:val="00D568C3"/>
    <w:rsid w:val="00D570AE"/>
    <w:rsid w:val="00D6048A"/>
    <w:rsid w:val="00D61D5C"/>
    <w:rsid w:val="00D61FDB"/>
    <w:rsid w:val="00D624AA"/>
    <w:rsid w:val="00D62AE8"/>
    <w:rsid w:val="00D62FDE"/>
    <w:rsid w:val="00D6785B"/>
    <w:rsid w:val="00D70678"/>
    <w:rsid w:val="00D71105"/>
    <w:rsid w:val="00D7265B"/>
    <w:rsid w:val="00D73CFF"/>
    <w:rsid w:val="00D74BDE"/>
    <w:rsid w:val="00D74D26"/>
    <w:rsid w:val="00D7648A"/>
    <w:rsid w:val="00D77BDC"/>
    <w:rsid w:val="00D80BBA"/>
    <w:rsid w:val="00D8179A"/>
    <w:rsid w:val="00D837C2"/>
    <w:rsid w:val="00D83DF3"/>
    <w:rsid w:val="00D847CA"/>
    <w:rsid w:val="00D84BD3"/>
    <w:rsid w:val="00D901CB"/>
    <w:rsid w:val="00D92A2B"/>
    <w:rsid w:val="00D92FFB"/>
    <w:rsid w:val="00D9349E"/>
    <w:rsid w:val="00D978AB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B82"/>
    <w:rsid w:val="00DB0547"/>
    <w:rsid w:val="00DB62B3"/>
    <w:rsid w:val="00DC0ACB"/>
    <w:rsid w:val="00DC2095"/>
    <w:rsid w:val="00DC21A4"/>
    <w:rsid w:val="00DC25E0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5D3F"/>
    <w:rsid w:val="00DD61E6"/>
    <w:rsid w:val="00DD6C68"/>
    <w:rsid w:val="00DE3CC5"/>
    <w:rsid w:val="00DE547F"/>
    <w:rsid w:val="00DE6D96"/>
    <w:rsid w:val="00DF1365"/>
    <w:rsid w:val="00DF3FB4"/>
    <w:rsid w:val="00DF44B2"/>
    <w:rsid w:val="00DF4586"/>
    <w:rsid w:val="00DF727F"/>
    <w:rsid w:val="00E00FC8"/>
    <w:rsid w:val="00E01B60"/>
    <w:rsid w:val="00E025F4"/>
    <w:rsid w:val="00E041B8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3C5F"/>
    <w:rsid w:val="00E34D34"/>
    <w:rsid w:val="00E35963"/>
    <w:rsid w:val="00E36B51"/>
    <w:rsid w:val="00E377A3"/>
    <w:rsid w:val="00E37BB4"/>
    <w:rsid w:val="00E37D5F"/>
    <w:rsid w:val="00E407FF"/>
    <w:rsid w:val="00E46362"/>
    <w:rsid w:val="00E46ED7"/>
    <w:rsid w:val="00E47EEB"/>
    <w:rsid w:val="00E5079B"/>
    <w:rsid w:val="00E514CA"/>
    <w:rsid w:val="00E5154E"/>
    <w:rsid w:val="00E53E59"/>
    <w:rsid w:val="00E56589"/>
    <w:rsid w:val="00E635EB"/>
    <w:rsid w:val="00E63E40"/>
    <w:rsid w:val="00E646BF"/>
    <w:rsid w:val="00E6650B"/>
    <w:rsid w:val="00E67D7E"/>
    <w:rsid w:val="00E67FF6"/>
    <w:rsid w:val="00E70E0B"/>
    <w:rsid w:val="00E74A51"/>
    <w:rsid w:val="00E76C46"/>
    <w:rsid w:val="00E770A7"/>
    <w:rsid w:val="00E80E37"/>
    <w:rsid w:val="00E81C9F"/>
    <w:rsid w:val="00E82C05"/>
    <w:rsid w:val="00E84051"/>
    <w:rsid w:val="00E843A5"/>
    <w:rsid w:val="00E8502C"/>
    <w:rsid w:val="00E8605E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A764D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6383"/>
    <w:rsid w:val="00EC6B62"/>
    <w:rsid w:val="00EC71C0"/>
    <w:rsid w:val="00ED2C5C"/>
    <w:rsid w:val="00ED3354"/>
    <w:rsid w:val="00ED4F69"/>
    <w:rsid w:val="00ED652F"/>
    <w:rsid w:val="00EE071F"/>
    <w:rsid w:val="00EE09BE"/>
    <w:rsid w:val="00EE234E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4513"/>
    <w:rsid w:val="00F14F30"/>
    <w:rsid w:val="00F16A2A"/>
    <w:rsid w:val="00F1704E"/>
    <w:rsid w:val="00F2115D"/>
    <w:rsid w:val="00F22618"/>
    <w:rsid w:val="00F22FA1"/>
    <w:rsid w:val="00F23AA7"/>
    <w:rsid w:val="00F23CE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38D6"/>
    <w:rsid w:val="00F74DE4"/>
    <w:rsid w:val="00F80FAC"/>
    <w:rsid w:val="00F81E7D"/>
    <w:rsid w:val="00F82084"/>
    <w:rsid w:val="00F84AFC"/>
    <w:rsid w:val="00F8570E"/>
    <w:rsid w:val="00F873C9"/>
    <w:rsid w:val="00F9112C"/>
    <w:rsid w:val="00F92C9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361B"/>
    <w:rsid w:val="00FB433D"/>
    <w:rsid w:val="00FB4F15"/>
    <w:rsid w:val="00FB5747"/>
    <w:rsid w:val="00FB5B57"/>
    <w:rsid w:val="00FB6D03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2567"/>
    <w:rsid w:val="00FE4419"/>
    <w:rsid w:val="00FE460A"/>
    <w:rsid w:val="00FF073E"/>
    <w:rsid w:val="00FF0B2C"/>
    <w:rsid w:val="00FF1877"/>
    <w:rsid w:val="00FF1A20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hyperlink" Target="https://gs.statcounter.com/os-market-share" TargetMode="External"/><Relationship Id="rId63" Type="http://schemas.openxmlformats.org/officeDocument/2006/relationships/image" Target="media/image46.png"/><Relationship Id="rId68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microsoft.com/office/2016/09/relationships/commentsIds" Target="commentsId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www.statista.com/statistics/268251/number-of-apps-in-the-itunes-app-store-since-2008/" TargetMode="External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refactoring.guru/design-patterns/strategy" TargetMode="Externa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outerboxdesign.com/web-design-articles/mobile-ecommerce-statistics" TargetMode="External"/><Relationship Id="rId59" Type="http://schemas.openxmlformats.org/officeDocument/2006/relationships/image" Target="media/image42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medium.com/xorum-io/cross-platform-mobile-apps-development-in-2021-xamarin-vs-react-native-vs-flutter-vs-kotlin-ca8ea1f5a3e0" TargetMode="External"/><Relationship Id="rId57" Type="http://schemas.openxmlformats.org/officeDocument/2006/relationships/image" Target="media/image40.png"/><Relationship Id="rId10" Type="http://schemas.microsoft.com/office/2011/relationships/commentsExtended" Target="commentsExtended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5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4931</TotalTime>
  <Pages>51</Pages>
  <Words>8873</Words>
  <Characters>50580</Characters>
  <Application>Microsoft Office Word</Application>
  <DocSecurity>0</DocSecurity>
  <Lines>421</Lines>
  <Paragraphs>118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610</cp:revision>
  <dcterms:created xsi:type="dcterms:W3CDTF">2022-02-10T17:38:00Z</dcterms:created>
  <dcterms:modified xsi:type="dcterms:W3CDTF">2022-04-19T12:55:00Z</dcterms:modified>
</cp:coreProperties>
</file>