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5006A963" w:rsidR="0094541F" w:rsidRDefault="00536713" w:rsidP="0094541F">
      <w:pPr>
        <w:rPr>
          <w:rFonts w:eastAsia="Times New Roman"/>
          <w:sz w:val="22"/>
        </w:rPr>
      </w:pPr>
      <w:r>
        <w:rPr>
          <w:rFonts w:eastAsia="Times New Roman"/>
          <w:sz w:val="22"/>
        </w:rPr>
        <w:softHyphen/>
      </w:r>
      <w:r>
        <w:rPr>
          <w:rFonts w:eastAsia="Times New Roman"/>
          <w:sz w:val="22"/>
        </w:rPr>
        <w:softHyphen/>
      </w:r>
      <w:r>
        <w:rPr>
          <w:rFonts w:eastAsia="Times New Roman"/>
          <w:sz w:val="22"/>
        </w:rPr>
        <w:softHyphen/>
      </w:r>
      <w:r>
        <w:rPr>
          <w:rFonts w:eastAsia="Times New Roman"/>
          <w:sz w:val="22"/>
        </w:rPr>
        <w:softHyphen/>
      </w:r>
      <w:r w:rsidR="0094541F"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Yurii-Volodymyr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9D56A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9D56A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9D56A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9D56A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9D56A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9D56A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9D56A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9D56A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9D56A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9D56A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9D56A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9D56A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" w:name="_Toc100158844"/>
      <w:r w:rsidRPr="00931C08">
        <w:lastRenderedPageBreak/>
        <w:t>Wstęp</w:t>
      </w:r>
      <w:bookmarkEnd w:id="1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3CBF3C95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20498E">
        <w:rPr>
          <w:lang w:val="pl-PL"/>
        </w:rPr>
        <w:t>,</w:t>
      </w:r>
      <w:r w:rsidR="001D40A6">
        <w:rPr>
          <w:lang w:val="pl-PL"/>
        </w:rPr>
        <w:t xml:space="preserve"> </w:t>
      </w:r>
      <w:commentRangeStart w:id="2"/>
      <w:r w:rsidR="001D40A6">
        <w:rPr>
          <w:lang w:val="pl-PL"/>
        </w:rPr>
        <w:t xml:space="preserve">celem którego </w:t>
      </w:r>
      <w:commentRangeEnd w:id="2"/>
      <w:r w:rsidR="00756E44">
        <w:rPr>
          <w:rStyle w:val="CommentReference"/>
          <w:rFonts w:eastAsiaTheme="minorEastAsia" w:cstheme="minorBidi"/>
          <w:lang w:val="pl-PL" w:eastAsia="pl-PL"/>
        </w:rPr>
        <w:commentReference w:id="2"/>
      </w:r>
      <w:r w:rsidR="001D40A6">
        <w:rPr>
          <w:lang w:val="pl-PL"/>
        </w:rPr>
        <w:t>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 xml:space="preserve">do aplikacji mobilnej </w:t>
      </w:r>
      <w:r w:rsidR="00FE4212">
        <w:rPr>
          <w:color w:val="000000" w:themeColor="text1"/>
          <w:lang w:val="pl-PL"/>
        </w:rPr>
        <w:t>i</w:t>
      </w:r>
      <w:r w:rsidR="00FE4212" w:rsidRPr="009F4AB4">
        <w:rPr>
          <w:color w:val="000000" w:themeColor="text1"/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webowej</w:t>
      </w:r>
      <w:r w:rsidR="00A63571">
        <w:rPr>
          <w:lang w:val="pl-PL"/>
        </w:rPr>
        <w:t xml:space="preserve">. </w:t>
      </w:r>
      <w:r w:rsidR="00361CBF">
        <w:rPr>
          <w:lang w:val="pl-PL"/>
        </w:rPr>
        <w:t xml:space="preserve">Ma na celu </w:t>
      </w:r>
      <w:r w:rsidR="00361CBF" w:rsidRPr="002D3033">
        <w:rPr>
          <w:szCs w:val="22"/>
          <w:lang w:val="pl-PL"/>
        </w:rPr>
        <w:t xml:space="preserve">założenie bazy do rozwoju systemu w kierunku pełnej automatyzacji oraz robotyzacji </w:t>
      </w:r>
      <w:bookmarkStart w:id="3" w:name="_Hlk102139873"/>
      <w:r w:rsidR="00361CBF" w:rsidRPr="002D3033">
        <w:rPr>
          <w:szCs w:val="22"/>
          <w:lang w:val="pl-PL"/>
        </w:rPr>
        <w:t>w wyniku czego zysk restauracji za pomocą aplikacji będzie maksymalnie wysoki a zasoby ludzkie będą minimalizowane</w:t>
      </w:r>
      <w:bookmarkEnd w:id="3"/>
      <w:r w:rsidR="00361CBF">
        <w:rPr>
          <w:sz w:val="20"/>
          <w:szCs w:val="18"/>
          <w:lang w:val="pl-PL"/>
        </w:rPr>
        <w:t xml:space="preserve">. </w:t>
      </w:r>
      <w:r w:rsidR="00A63571">
        <w:rPr>
          <w:lang w:val="pl-PL"/>
        </w:rPr>
        <w:t xml:space="preserve">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</w:t>
      </w:r>
      <w:r w:rsidR="007741F6">
        <w:rPr>
          <w:lang w:val="pl-PL"/>
        </w:rPr>
        <w:t> </w:t>
      </w:r>
      <w:r w:rsidR="00B802E2">
        <w:rPr>
          <w:lang w:val="pl-PL"/>
        </w:rPr>
        <w:t>przyszłości</w:t>
      </w:r>
      <w:r w:rsidR="0067165B">
        <w:rPr>
          <w:lang w:val="pl-PL"/>
        </w:rPr>
        <w:t xml:space="preserve"> dla klientów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 xml:space="preserve">zarządzania </w:t>
      </w:r>
      <w:r w:rsidR="00361CBF">
        <w:rPr>
          <w:lang w:val="pl-PL"/>
        </w:rPr>
        <w:t xml:space="preserve">produktami </w:t>
      </w:r>
      <w:r w:rsidR="005D170D">
        <w:rPr>
          <w:lang w:val="pl-PL"/>
        </w:rPr>
        <w:t>lub dostaw</w:t>
      </w:r>
      <w:r w:rsidR="00250536">
        <w:rPr>
          <w:lang w:val="pl-PL"/>
        </w:rPr>
        <w:t xml:space="preserve">y </w:t>
      </w:r>
      <w:r w:rsidR="00361CBF">
        <w:rPr>
          <w:lang w:val="pl-PL"/>
        </w:rPr>
        <w:t xml:space="preserve">zamówień </w:t>
      </w:r>
      <w:r w:rsidR="00832A66">
        <w:rPr>
          <w:lang w:val="pl-PL"/>
        </w:rPr>
        <w:t>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664AE16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Xamarin.Forms</w:t>
      </w:r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r w:rsidR="00FE4212" w:rsidRPr="00931C08">
        <w:rPr>
          <w:lang w:val="pl-PL"/>
        </w:rPr>
        <w:t>zost</w:t>
      </w:r>
      <w:r w:rsidR="00FE4212">
        <w:rPr>
          <w:lang w:val="pl-PL"/>
        </w:rPr>
        <w:t>anie</w:t>
      </w:r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iblioteka Xamarin.Forms umożliwia tworzenie krosplatformowych</w:t>
      </w:r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frameworku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FE4212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dla przeglądarek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 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Core 3.1 z</w:t>
      </w:r>
      <w:r w:rsidR="007741F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Swagger, AutoMapper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7741F6">
        <w:rPr>
          <w:lang w:val="pl-PL"/>
        </w:rPr>
        <w:t xml:space="preserve"> </w:t>
      </w:r>
      <w:r w:rsidR="00047F52" w:rsidRPr="00931C08">
        <w:rPr>
          <w:lang w:val="pl-PL"/>
        </w:rPr>
        <w:t>czasu.</w:t>
      </w:r>
    </w:p>
    <w:p w14:paraId="4F75712C" w14:textId="7B1C9EBC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5D08EF">
        <w:rPr>
          <w:color w:val="000000" w:themeColor="text1"/>
          <w:lang w:val="pl-PL"/>
        </w:rPr>
        <w:t>będ</w:t>
      </w:r>
      <w:r w:rsidR="00A541F7">
        <w:rPr>
          <w:color w:val="000000" w:themeColor="text1"/>
          <w:lang w:val="pl-PL"/>
        </w:rPr>
        <w:t>ą</w:t>
      </w:r>
      <w:r w:rsidR="005D08EF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przeanalizowan</w:t>
      </w:r>
      <w:r w:rsidR="006C47B9">
        <w:rPr>
          <w:color w:val="000000" w:themeColor="text1"/>
          <w:lang w:val="pl-PL"/>
        </w:rPr>
        <w:t>e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234DAA">
        <w:rPr>
          <w:color w:val="000000" w:themeColor="text1"/>
          <w:lang w:val="pl-PL"/>
        </w:rPr>
        <w:t>zostaną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4" w:name="_Toc100158845"/>
      <w:r>
        <w:lastRenderedPageBreak/>
        <w:t xml:space="preserve"> </w:t>
      </w:r>
      <w:r w:rsidR="005A2D72" w:rsidRPr="00931C08">
        <w:t>Wprowadzenie do problemu</w:t>
      </w:r>
      <w:bookmarkEnd w:id="4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McDonald’s</w:t>
      </w:r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McDonald‘s</w:t>
      </w:r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4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140291E7" w:rsidR="00753349" w:rsidRDefault="005E50AE" w:rsidP="00753349">
      <w:r>
        <w:t>Na Rys.2 a</w:t>
      </w:r>
      <w:r w:rsidR="00753349" w:rsidRPr="00931C08">
        <w:t xml:space="preserve">plikacja </w:t>
      </w:r>
      <w:r w:rsidR="00275D91">
        <w:t>S</w:t>
      </w:r>
      <w:r w:rsidR="00753349"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6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066EAB24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 xml:space="preserve">. Problemy które rozwiązuje </w:t>
      </w:r>
      <w:r w:rsidR="00C01FD1">
        <w:t xml:space="preserve">realizowana </w:t>
      </w:r>
      <w:r w:rsidR="001A3711">
        <w:t xml:space="preserve">aplikacją to automatyzacja </w:t>
      </w:r>
      <w:r w:rsidR="00B07738">
        <w:t>wymienionych</w:t>
      </w:r>
      <w:r w:rsidR="00C549DC">
        <w:t xml:space="preserve"> </w:t>
      </w:r>
      <w:r w:rsidR="001A3711">
        <w:t>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</w:t>
      </w:r>
      <w:r w:rsidR="00704E71">
        <w:t> 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F29CD">
        <w:t xml:space="preserve"> </w:t>
      </w:r>
      <w:r w:rsidR="00A12DB3" w:rsidRPr="00931C08">
        <w:t>wspieraniu i</w:t>
      </w:r>
      <w:r w:rsidR="00F83715">
        <w:t> </w:t>
      </w:r>
      <w:r w:rsidR="00A12DB3" w:rsidRPr="00931C08">
        <w:t>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5" w:name="_Toc100158846"/>
      <w:r>
        <w:lastRenderedPageBreak/>
        <w:t xml:space="preserve"> </w:t>
      </w:r>
      <w:bookmarkEnd w:id="5"/>
      <w:r>
        <w:t>Technologie informatyczne</w:t>
      </w:r>
    </w:p>
    <w:p w14:paraId="4E6EDC8F" w14:textId="7538093C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 xml:space="preserve">systemem operacyjnym na świecie, który pojawił się jako projekt open-source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Cupcake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1.6 Donut, 2.0/2.1 Eclair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r w:rsidR="00FB1CD0">
        <w:rPr>
          <w:rFonts w:asciiTheme="majorHAnsi" w:hAnsiTheme="majorHAnsi" w:cstheme="majorHAnsi"/>
          <w:color w:val="000000" w:themeColor="text1"/>
          <w:shd w:val="clear" w:color="auto" w:fill="FFFFFF"/>
        </w:rPr>
        <w:t> 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Symbian</w:t>
      </w:r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Linuxowego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FaceID, Siri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Pixel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Android - system operacyjny też dla tabletów, e-booków, odtwarzaczy cyfrowych, zegarków i notebooków. Oparty na jądrze Linux. Po nabyciu praw, Google utworzyło organizację Open Handset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iOS (iPhone OS do 24 czerwca 2010) to mobilny system operacyjny, opracowany i produkowany przez amerykańską firmę Apple. Został wydany w 2007 roku; początkowo dla iPhone ‘a i iPoda Touch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bookmarkStart w:id="6" w:name="_Toc100158847"/>
      <w:r>
        <w:t xml:space="preserve"> </w:t>
      </w:r>
      <w:r w:rsidR="0014037C" w:rsidRPr="00931C08">
        <w:t>Porównywanie narzędzi i technologii mobiln</w:t>
      </w:r>
      <w:r w:rsidR="00377970" w:rsidRPr="00931C08">
        <w:t>ych</w:t>
      </w:r>
      <w:bookmarkEnd w:id="6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„Multiplatform”,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React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>ączy elementy natywnego programowanie z React</w:t>
      </w:r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framework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01C73D29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r w:rsidRPr="00931C08">
        <w:t>Xamarin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r w:rsidR="00FB1CD0">
        <w:t> </w:t>
      </w:r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>. W 2016 roku Microsoft kupiła Xamarin, czyli projekt Mono za $400 mln i zrobiła go darmowym</w:t>
      </w:r>
      <w:r w:rsidR="008E6F29" w:rsidRPr="00931C08">
        <w:t xml:space="preserve"> i </w:t>
      </w:r>
      <w:r w:rsidRPr="00931C08">
        <w:t>open-source</w:t>
      </w:r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 xml:space="preserve">tter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r w:rsidRPr="006D1C8B">
        <w:rPr>
          <w:rFonts w:asciiTheme="majorHAnsi" w:hAnsiTheme="majorHAnsi" w:cstheme="majorHAnsi"/>
        </w:rPr>
        <w:t>Statista</w:t>
      </w:r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frameworkiem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>hot reload.</w:t>
      </w:r>
    </w:p>
    <w:p w14:paraId="5D6F21BB" w14:textId="435B986B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open-source'owy, cross-platformowy framework do tworzenia natywnych aplikacji mobilnych i desktopowych za pomocą XAML i C#</w:t>
      </w:r>
      <w:r w:rsidR="00E36B51" w:rsidRPr="00931C08">
        <w:t xml:space="preserve"> docelowo na</w:t>
      </w:r>
      <w:r w:rsidR="00856658">
        <w:t xml:space="preserve"> wersji minimalnej</w:t>
      </w:r>
      <w:r w:rsidR="00E36B51" w:rsidRPr="00931C08">
        <w:t xml:space="preserve"> .NET </w:t>
      </w:r>
      <w:r w:rsidR="00095856">
        <w:t>5</w:t>
      </w:r>
      <w:r w:rsidR="00E90086">
        <w:t xml:space="preserve"> lub 6</w:t>
      </w:r>
      <w:r w:rsidR="0005438B" w:rsidRPr="00931C08">
        <w:t xml:space="preserve">. </w:t>
      </w:r>
      <w:r w:rsidR="009F67B6" w:rsidRPr="00931C08">
        <w:t>Pierwszy release odbył się w</w:t>
      </w:r>
      <w:r w:rsidR="0035508A">
        <w:t xml:space="preserve"> </w:t>
      </w:r>
      <w:r w:rsidR="009F67B6" w:rsidRPr="00931C08">
        <w:t>listopadzie 2021</w:t>
      </w:r>
      <w:r w:rsidR="0005438B" w:rsidRPr="00931C08">
        <w:t>, twierdząc, że jest to ewolucja ich wcześniej znanego hybrydowego framework</w:t>
      </w:r>
      <w:r w:rsidR="003A019C">
        <w:t xml:space="preserve">u </w:t>
      </w:r>
      <w:r w:rsidR="0005438B" w:rsidRPr="00931C08">
        <w:t>o nazwie Xamarin. .NET MAUI dodał do tego zestawu wsparcie dla rozwoju aplikacji desktopowych. Zestaw narzędzi .NET MAUI zastąpił tradycyjne zestawy narzędzi Xamarin</w:t>
      </w:r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7" w:name="_Toc100158848"/>
      <w:r>
        <w:t xml:space="preserve"> </w:t>
      </w:r>
      <w:r w:rsidR="00810953" w:rsidRPr="00931C08">
        <w:t>Platforma Xamarin</w:t>
      </w:r>
      <w:bookmarkEnd w:id="7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Składnia Xamarin</w:t>
      </w:r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r w:rsidR="008A1DC1" w:rsidRPr="00931C08">
        <w:t xml:space="preserve">multiplatformową </w:t>
      </w:r>
      <w:r w:rsidR="00810953" w:rsidRPr="00931C08">
        <w:t>implementację zaawansowanych funkcji Microsoft .NET Framework</w:t>
      </w:r>
      <w:r w:rsidR="00D54F04">
        <w:t xml:space="preserve"> dla Xamarin</w:t>
      </w:r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runtime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Narzędzia IDE - Visual Studio na Mac i Windows pozwala na tworzenie, budowanie i wdrażanie projektów Xamarin.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>Chociaż Xamarin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r w:rsidRPr="00931C08">
        <w:t>Xamarin</w:t>
      </w:r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r w:rsidRPr="00931C08">
        <w:t>Xamarin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Xamarin nie wymaga również przełączania się pomiędzy środowiskami </w:t>
      </w:r>
      <w:r w:rsidRPr="00931C08">
        <w:lastRenderedPageBreak/>
        <w:t>programistycznymi: wszystkie aplikacje Xamarin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384BB949">
            <wp:extent cx="5943600" cy="2867660"/>
            <wp:effectExtent l="0" t="0" r="0" b="889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44" cy="28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krosplatformowe</w:t>
      </w:r>
      <w:r w:rsidR="00BE52EB" w:rsidRPr="004F5EF0">
        <w:rPr>
          <w:i w:val="0"/>
          <w:iCs w:val="0"/>
          <w:sz w:val="20"/>
          <w:szCs w:val="20"/>
        </w:rPr>
        <w:t>j</w:t>
      </w:r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8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Xamarin można zakwalifikować jako natywne, w przeciwieństwie do tradycyjnych hybrydowych rozwiązań webowych. Metryki wydajności są porównywalne z Javą dla Androida i Objective-C </w:t>
      </w:r>
      <w:r w:rsidR="00EB408B" w:rsidRPr="00931C08">
        <w:t>oraz</w:t>
      </w:r>
      <w:r w:rsidRPr="00931C08">
        <w:t xml:space="preserve"> Swift dla rozwoju aplikacji iOS. Co więcej metryki wydajności Xamarin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Xamarin oferuje kompleksowe rozwiązanie do testowania i śledzenia wydajności aplikacji: </w:t>
      </w:r>
      <w:r w:rsidR="003A019C">
        <w:t>„</w:t>
      </w:r>
      <w:r w:rsidRPr="00931C08">
        <w:t>Xamarin Test Cloud</w:t>
      </w:r>
      <w:r w:rsidR="003A019C">
        <w:t>”</w:t>
      </w:r>
      <w:r w:rsidRPr="00931C08">
        <w:t xml:space="preserve"> w połączeniu z narzędziem Xamarin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>Używając elementów UI zależnych od platformy Xamarin pozwala na stworzenie interfejsu. Zalecane jest używanie Xamarin.iOS i Xamarin.Android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r w:rsidR="001717BE" w:rsidRPr="00931C08">
        <w:t xml:space="preserve">Xamarin eliminuje problemy związane z kompatybilnością sprzętową poprzez wykorzystanie </w:t>
      </w:r>
      <w:r w:rsidR="00FB5B57">
        <w:t>plaginów</w:t>
      </w:r>
      <w:r w:rsidR="001717BE" w:rsidRPr="00931C08">
        <w:t xml:space="preserve"> i różnych API do obsługi wspólnych funkcji urządzeń na wszystkich platformach. Wraz z dostępem do API specyficznych dla danej platformy Xamarin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B4DC447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Xamarin ułatwia </w:t>
      </w:r>
      <w:r w:rsidR="00E46362" w:rsidRPr="00931C08">
        <w:t xml:space="preserve">właśnie </w:t>
      </w:r>
      <w:r w:rsidRPr="00931C08">
        <w:t>wsparcie i</w:t>
      </w:r>
      <w:r w:rsidR="00FB1CD0">
        <w:t> 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>także wspólnego kodu dla aplikacji Xamarin.iOS i Xamarin.Android.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r w:rsidRPr="00931C08">
        <w:t>Xamarin w jednym pakiecie zawiera pełen zestaw narzędzi deweloperskich: natywne IDE (Visual Studio), Xamarin SDK, testowanie (Xamarin Test Cloud), dystrybucję i analitykę (Hockeyapp i Xamarin.Insights). Nie ma więc potrzeby inwestowania w dodatkowe narzędzia lub integrowania innych aplikacji do tworzenia, testowania i wdrażania aplikacji Xamarin.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316F9BAE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r w:rsidR="001717BE" w:rsidRPr="00931C08">
        <w:t>Xamarin</w:t>
      </w:r>
      <w:r w:rsidR="008B64A2">
        <w:t>ie</w:t>
      </w:r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r w:rsidR="00FB1CD0">
        <w:t> </w:t>
      </w:r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open-source</w:t>
      </w:r>
      <w:r w:rsidR="002166FE">
        <w:t xml:space="preserve">. </w:t>
      </w:r>
      <w:r w:rsidR="00182FB7" w:rsidRPr="00931C08">
        <w:t xml:space="preserve">Natywny rozwój szeroko wykorzystuje technologie open source. </w:t>
      </w:r>
      <w:r w:rsidR="0062469B" w:rsidRPr="00931C08">
        <w:t>Z</w:t>
      </w:r>
      <w:r w:rsidR="00182FB7" w:rsidRPr="00931C08">
        <w:t xml:space="preserve"> Xamarin</w:t>
      </w:r>
      <w:r w:rsidR="0062469B" w:rsidRPr="00931C08">
        <w:t>em</w:t>
      </w:r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>Android, ale komponenty Xamarin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r w:rsidR="00182FB7" w:rsidRPr="00931C08">
        <w:t>Stripe, obsługę sygnałów nawigacyjnych</w:t>
      </w:r>
      <w:r w:rsidR="00DA67B1">
        <w:t>,</w:t>
      </w:r>
      <w:r w:rsidR="00182FB7" w:rsidRPr="00931C08">
        <w:t xml:space="preserve"> usługi powiadomień Push,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r w:rsidRPr="00931C08">
        <w:t>Xamarin</w:t>
      </w:r>
      <w:r w:rsidR="00CF6122" w:rsidRPr="00931C08">
        <w:t>a</w:t>
      </w:r>
      <w:r w:rsidRPr="00931C08">
        <w:t>. Mimo</w:t>
      </w:r>
      <w:r w:rsidR="00F55E15" w:rsidRPr="00931C08">
        <w:t xml:space="preserve"> to</w:t>
      </w:r>
      <w:r w:rsidRPr="00931C08">
        <w:t>, że Xamarin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Xamarin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Xamarin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Xamarin stanowi 10% całej społeczności programistów mobilnych. Choć liczba inżynierów Xamarin nie jest porównywalna z liczbą specjalistów</w:t>
      </w:r>
      <w:r w:rsidR="001C6B6E" w:rsidRPr="00931C08">
        <w:t xml:space="preserve"> iOS </w:t>
      </w:r>
      <w:r w:rsidRPr="00931C08">
        <w:t>czy Android, twórcy platformy zapewniają wsparcie dla swoich specjalistów. Na przykład istnieje dedykowana instytucja edukacyjna Xamarin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Xamarin nie nadaje się do aplikacji z wysokowydajną grafiką</w:t>
      </w:r>
      <w:r w:rsidR="00584439">
        <w:t xml:space="preserve">. </w:t>
      </w:r>
      <w:r w:rsidRPr="00931C08">
        <w:t xml:space="preserve">Główną zaletą Xamarin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Xamarin, ale bogate UI lub złożone animacje z niewielką ilością kodu generycznego sprawiają, że Xamarin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Xamarin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Intermediate Language i budowany z MonoVM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r w:rsidRPr="00502B30">
        <w:rPr>
          <w:lang w:val="en-US"/>
        </w:rPr>
        <w:t>języka</w:t>
      </w:r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CocoaTouch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r w:rsidR="00434CBA" w:rsidRPr="00931C08">
        <w:t>Xamarin</w:t>
      </w:r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8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8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>ang. Application programming interface</w:t>
      </w:r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r w:rsidR="002B7FF4" w:rsidRPr="00931C08">
        <w:t>Protocol Buffers i Thrift</w:t>
      </w:r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>Simple Object Access Protocol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>ang. Extensible Markup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r w:rsidR="00584697" w:rsidRPr="00931C08">
        <w:rPr>
          <w:i/>
          <w:iCs/>
        </w:rPr>
        <w:t>angl. Web Services Description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2D3033">
      <w:pPr>
        <w:spacing w:before="240"/>
      </w:pPr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2091E6F7" w14:textId="2BF30AAD" w:rsidR="00BE2552" w:rsidRPr="00931C08" w:rsidRDefault="00EC1E28" w:rsidP="002D30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r w:rsidR="0042496F" w:rsidRPr="00931C08">
        <w:t>eksponencjalnego</w:t>
      </w:r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Python i C#, podczas gdy SOAP </w:t>
      </w:r>
      <w:r w:rsidR="000127C1">
        <w:t>przez</w:t>
      </w:r>
      <w:r w:rsidRPr="00931C08">
        <w:t xml:space="preserve"> Go/Rust/PHP/Elixir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gRPC</w:t>
      </w:r>
    </w:p>
    <w:p w14:paraId="1F63F35D" w14:textId="03D45EC9" w:rsidR="00CE7F4A" w:rsidRPr="00931C08" w:rsidRDefault="001562FD" w:rsidP="0043642C">
      <w:r w:rsidRPr="00931C08">
        <w:t>gRPC</w:t>
      </w:r>
      <w:r w:rsidR="00DB62B3">
        <w:t>, czyli</w:t>
      </w:r>
      <w:r w:rsidRPr="00931C08">
        <w:t xml:space="preserve"> Remote Procedure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>elem gRPC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0E1EE779" w14:textId="0EC475CE" w:rsidR="005C0002" w:rsidRPr="00931C08" w:rsidRDefault="005C0002" w:rsidP="002D3033">
      <w:pPr>
        <w:spacing w:before="240"/>
      </w:pPr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4DF9EFD4" w14:textId="25ED6577" w:rsidR="005C0002" w:rsidRPr="00931C08" w:rsidRDefault="005C0002" w:rsidP="002D3033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Trudny do debugowania, ponieważ komunikaty są binarne i nie są czytelne dla człowieka. Chociaż jest obsługiwany we wszystkich językach, niektóre mają ograniczenia (np. nie można mieć serwerów PHP gRPC, tylko klientów),</w:t>
      </w:r>
      <w:r w:rsidR="008E6F29" w:rsidRPr="00931C08">
        <w:t xml:space="preserve"> i </w:t>
      </w:r>
      <w:r w:rsidRPr="00931C08">
        <w:t>ze względu na naturę HTTP/2 nie ma wsparcia (obecnie) bezpośrednio w aplikacjach frontendowych.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>ang. Certificate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GraphQL</w:t>
      </w:r>
    </w:p>
    <w:p w14:paraId="06BEB1F9" w14:textId="0A2709C1" w:rsidR="00FE4212" w:rsidRDefault="000466DC" w:rsidP="002D3033">
      <w:pPr>
        <w:spacing w:after="240"/>
      </w:pPr>
      <w:r w:rsidRPr="00931C08">
        <w:t>GraphQL</w:t>
      </w:r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r w:rsidRPr="00931C08">
        <w:t>gRPC.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1C6397B0" w14:textId="0A87C372" w:rsidR="000466DC" w:rsidRPr="00931C08" w:rsidRDefault="007E5177" w:rsidP="00AB15E7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5F5B8BAC" w14:textId="1F5A5F2C" w:rsidR="000466DC" w:rsidRPr="00931C08" w:rsidRDefault="000466DC" w:rsidP="002D3033">
      <w:pPr>
        <w:pStyle w:val="ListParagraph"/>
        <w:numPr>
          <w:ilvl w:val="0"/>
          <w:numId w:val="19"/>
        </w:numPr>
        <w:ind w:left="810" w:hanging="360"/>
      </w:pPr>
      <w:r w:rsidRPr="00931C08">
        <w:t>Posiada walidację schematu i typowanie, więc w tym sensie jest nieco zbliżony do tego, jak gRPC definiuje rzeczy.</w:t>
      </w:r>
    </w:p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2D3033">
      <w:pPr>
        <w:pStyle w:val="ListParagraph"/>
        <w:numPr>
          <w:ilvl w:val="0"/>
          <w:numId w:val="19"/>
        </w:numPr>
        <w:spacing w:after="240"/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>REST jest akronimem od Representational State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2D3033">
      <w:pPr>
        <w:pStyle w:val="ListParagraph"/>
        <w:numPr>
          <w:ilvl w:val="0"/>
          <w:numId w:val="20"/>
        </w:numPr>
        <w:spacing w:before="240"/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"Content-Type: application/json-patch+json"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application/problem+json;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"access_token":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"token_type":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"user_Id":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"user_name":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"expires_in":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"creation_Time":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"expiration_Time":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r w:rsidRPr="00502B30">
        <w:rPr>
          <w:lang w:val="en-US"/>
        </w:rPr>
        <w:t>Zalety</w:t>
      </w:r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JSON sprawia, że REST jest szczególnie prosty w użyciu dla usług frontendowych, gdzie JS jest wszechobecny, tak że tłumaczenie danych na obiekty jest natychmiastowe.</w:t>
      </w:r>
    </w:p>
    <w:p w14:paraId="42D36C77" w14:textId="6901E5C3" w:rsidR="009772FB" w:rsidRPr="00931C08" w:rsidRDefault="002E24D8" w:rsidP="002D3033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r w:rsidRPr="003A53F8">
        <w:t>RESTful</w:t>
      </w:r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Core</w:t>
      </w:r>
      <w:r w:rsidR="00902851" w:rsidRPr="00931C08">
        <w:t xml:space="preserve"> do komunikacji z aplikacją na Xamarinie</w:t>
      </w:r>
      <w:r w:rsidR="00FC11DF" w:rsidRPr="00931C08">
        <w:t xml:space="preserve"> i Angularze</w:t>
      </w:r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9" w:name="_Toc100158850"/>
      <w:r>
        <w:t xml:space="preserve"> </w:t>
      </w:r>
      <w:r w:rsidR="00B07703" w:rsidRPr="00931C08">
        <w:t>JWT</w:t>
      </w:r>
      <w:bookmarkEnd w:id="9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>nie mają dobrze zdefiniowanego protokołu bezpieczeństwa, JSON Web Tokens (JWTs)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>JWT tokeny (</w:t>
      </w:r>
      <w:r w:rsidR="00437423" w:rsidRPr="00931C08">
        <w:rPr>
          <w:i/>
          <w:iCs/>
        </w:rPr>
        <w:t xml:space="preserve">ang </w:t>
      </w:r>
      <w:r w:rsidRPr="00931C08">
        <w:rPr>
          <w:i/>
          <w:iCs/>
        </w:rPr>
        <w:t>JSON Web Token</w:t>
      </w:r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10" w:name="_Toc100158851"/>
      <w:r>
        <w:t xml:space="preserve"> </w:t>
      </w:r>
      <w:r w:rsidR="00ED652F" w:rsidRPr="00931C08">
        <w:t>Postman</w:t>
      </w:r>
      <w:bookmarkEnd w:id="10"/>
    </w:p>
    <w:p w14:paraId="3CC37C3B" w14:textId="65F72594" w:rsidR="000B7888" w:rsidRPr="00931C08" w:rsidRDefault="000B7888" w:rsidP="00E63E40">
      <w:r w:rsidRPr="00931C08">
        <w:t>Jest klient HTTP używany do tworzenia, testowania, udostępniania i dokumentowania interfejsów API wykorzystując graficzny interfejs użytkownika. Służy do testowania backendu,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r w:rsidR="0043642C">
        <w:t>Core</w:t>
      </w:r>
      <w:r w:rsidR="0043642C" w:rsidRPr="00931C08">
        <w:t>, które się łączą z aplikacją.</w:t>
      </w:r>
    </w:p>
    <w:p w14:paraId="73876445" w14:textId="77777777" w:rsidR="00EE4409" w:rsidRDefault="00834692" w:rsidP="00784A36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11" w:name="_Toc100158852"/>
      <w:r>
        <w:t xml:space="preserve"> </w:t>
      </w:r>
      <w:r w:rsidR="00B07703" w:rsidRPr="00931C08">
        <w:t>MSSQL Server</w:t>
      </w:r>
      <w:bookmarkEnd w:id="11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>, zdjęcia itp. Wśród najpopularniejszych programów jako serwer może wystąpić Oracle, PostgreSQL, MySQL, MSSQL itp.</w:t>
      </w:r>
    </w:p>
    <w:p w14:paraId="3FFE333B" w14:textId="77777777" w:rsidR="00EE4409" w:rsidRDefault="009E246A" w:rsidP="00784A36">
      <w:pPr>
        <w:keepNext/>
        <w:spacing w:before="240"/>
        <w:jc w:val="center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r w:rsidRPr="00931C08">
        <w:t xml:space="preserve">FreeBSD.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r w:rsidRPr="00931C08">
        <w:t>Transact-SQL,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12" w:name="_Toc100158853"/>
      <w:r>
        <w:t xml:space="preserve"> </w:t>
      </w:r>
      <w:r w:rsidR="00A1460A" w:rsidRPr="00931C08">
        <w:t>C#</w:t>
      </w:r>
      <w:bookmarkEnd w:id="12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>Java i C++. Jest używany z wielu powodów, ale jego popularność polega na wykorzystaniu go do tworzenia serwisów backendowych, aplikacji</w:t>
      </w:r>
      <w:r w:rsidR="00177F29" w:rsidRPr="00177F29">
        <w:t xml:space="preserve"> desktopowych</w:t>
      </w:r>
      <w:r w:rsidRPr="00931C08">
        <w:t>, tworzenia aplikacji webowych, game de</w:t>
      </w:r>
      <w:r w:rsidR="00931C08">
        <w:t>w</w:t>
      </w:r>
      <w:r w:rsidRPr="00931C08">
        <w:t>elopmentu</w:t>
      </w:r>
      <w:r w:rsidR="00C50485" w:rsidRPr="00931C08">
        <w:t xml:space="preserve"> i w mniejszym stopniu do</w:t>
      </w:r>
      <w:r w:rsidR="00A633AA" w:rsidRPr="00931C08">
        <w:t xml:space="preserve"> machine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>Środowisko uruchomieniowe CLR zawiera kompilator JIT z pośredniego języka IL do kodu platformy, na której zainstalowane jest środowisko CLR; Zawiera Grabage Collector</w:t>
      </w:r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getery i setery, anonimowa inicjalizacja obiektów, </w:t>
      </w:r>
      <w:r w:rsidR="00BE72C1" w:rsidRPr="00931C08">
        <w:t>lockowanie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>sji .NET SDK 6, C# 10 to globalne usingi</w:t>
      </w:r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1B42B6B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r w:rsidR="00741D8D">
        <w:t> </w:t>
      </w:r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13" w:name="_Toc100158854"/>
      <w:r>
        <w:t xml:space="preserve"> </w:t>
      </w:r>
      <w:r w:rsidR="00A1460A" w:rsidRPr="00931C08">
        <w:t>.NET Core</w:t>
      </w:r>
      <w:bookmarkEnd w:id="13"/>
    </w:p>
    <w:p w14:paraId="5E60D85E" w14:textId="17F26D1C" w:rsidR="000F3488" w:rsidRPr="00931C08" w:rsidRDefault="00DF1365" w:rsidP="00E63E40">
      <w:r w:rsidRPr="00931C08">
        <w:t xml:space="preserve">.NET Core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open-source używan</w:t>
      </w:r>
      <w:r w:rsidR="003E6DA4">
        <w:t>ym</w:t>
      </w:r>
      <w:r w:rsidRPr="00931C08">
        <w:t xml:space="preserve"> do tworzenia oprogramowania na macOS, Linux oraz Widnows. </w:t>
      </w:r>
      <w:r w:rsidR="00182F19" w:rsidRPr="00F61600">
        <w:t>Zawiera w sobie JIT, Base Class Library, Entity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>szybsze w porównaniu np. do .NET Framework lub .NET Core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release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Core 3.1 LTS z</w:t>
      </w:r>
      <w:r w:rsidR="00741D8D">
        <w:t> </w:t>
      </w:r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r w:rsidR="00931C08" w:rsidRPr="00931C08">
        <w:t>mikroserwisowej</w:t>
      </w:r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[Gaurav, Jeffrey, 2019]</w:t>
      </w:r>
      <w:r w:rsidR="003C06AC" w:rsidRPr="00931C08">
        <w:t>.</w:t>
      </w:r>
    </w:p>
    <w:p w14:paraId="62221662" w14:textId="77777777" w:rsidR="004848A9" w:rsidRPr="00E22024" w:rsidRDefault="007B3501" w:rsidP="00784A36">
      <w:pPr>
        <w:keepNext/>
        <w:spacing w:before="240"/>
        <w:jc w:val="center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22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14" w:name="_Toc100158855"/>
      <w:r w:rsidRPr="00931C08">
        <w:t>Entity Framework Core</w:t>
      </w:r>
      <w:bookmarkEnd w:id="14"/>
    </w:p>
    <w:p w14:paraId="2A63E017" w14:textId="183C8C3A" w:rsidR="00C45760" w:rsidRPr="00931C08" w:rsidRDefault="00CB1F73" w:rsidP="00CE3856">
      <w:r w:rsidRPr="00931C08">
        <w:t>Nowsza, wydajniejsza krosplatformow</w:t>
      </w:r>
      <w:r w:rsidR="00550643" w:rsidRPr="00931C08">
        <w:t>a</w:t>
      </w:r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Object–relational mapping</w:t>
      </w:r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>Alternatywą EF jest ADO.NET lub NHibernate.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NHibernate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15" w:name="_Toc100158856"/>
      <w:r w:rsidRPr="00931C08">
        <w:t>Angular</w:t>
      </w:r>
      <w:bookmarkEnd w:id="15"/>
    </w:p>
    <w:p w14:paraId="479C2213" w14:textId="08D84E53" w:rsidR="001377A6" w:rsidRPr="00931C08" w:rsidRDefault="00E635EB" w:rsidP="000E1F53">
      <w:r w:rsidRPr="00931C08">
        <w:t>Jeden z najpopularniejszych frameworków do tworzenia aplikacji webowych. Polega na tworzeniu własnych komponentów z wykorzystaniem TypeSctript oraz HTML. Do stylowania strony wykorzystałem bibliotekę bootstrap oraz SCSS.</w:t>
      </w:r>
      <w:r w:rsidR="000E1F53">
        <w:t xml:space="preserve"> </w:t>
      </w:r>
      <w:r w:rsidRPr="00931C08">
        <w:t xml:space="preserve">W porównaniu do nie mniej popularnej biblioteki React,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RxJS</w:t>
      </w:r>
      <w:r w:rsidR="009D4008">
        <w:t xml:space="preserve">, </w:t>
      </w:r>
      <w:r w:rsidR="004C784D">
        <w:t>ngx-bootstrap</w:t>
      </w:r>
      <w:r w:rsidR="009D4008">
        <w:t xml:space="preserve"> oraz boostwatch</w:t>
      </w:r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16" w:name="_Toc100158857"/>
      <w:r w:rsidRPr="00931C08">
        <w:t>Wzorce architektoniczne</w:t>
      </w:r>
      <w:bookmarkEnd w:id="16"/>
    </w:p>
    <w:p w14:paraId="6C04971D" w14:textId="4C64DACD" w:rsidR="003A0925" w:rsidRDefault="001377A6" w:rsidP="001377A6">
      <w:r w:rsidRPr="00931C08">
        <w:t>Realizacja tego projektu jest oparta architektonicznie na wzorzec MVC (ang. Model View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[Eric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endpointy z aplikacji</w:t>
      </w:r>
      <w:r w:rsidR="00212677" w:rsidRPr="00931C08">
        <w:t xml:space="preserve"> backendowej</w:t>
      </w:r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Xamarin</w:t>
      </w:r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localhost</w:t>
      </w:r>
      <w:r w:rsidR="009822C6">
        <w:t xml:space="preserve"> IIS host aplikację backendową</w:t>
      </w:r>
      <w:r w:rsidR="00E770A7">
        <w:t xml:space="preserve"> z wykorzystaniem portu pod numerem 57792.</w:t>
      </w:r>
    </w:p>
    <w:p w14:paraId="518AECFD" w14:textId="77777777" w:rsidR="00CD1162" w:rsidRDefault="00E0768F" w:rsidP="00784A36">
      <w:pPr>
        <w:keepNext/>
        <w:spacing w:before="240"/>
        <w:jc w:val="center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backendowej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r w:rsidR="0017021C" w:rsidRPr="00FB1CD0">
        <w:t>Eric Evans, 2003</w:t>
      </w:r>
      <w:r w:rsidR="0017021C" w:rsidRPr="00E31E1B">
        <w:t>]</w:t>
      </w:r>
      <w:r w:rsidRPr="00931C08">
        <w:t xml:space="preserve">. </w:t>
      </w:r>
      <w:r w:rsidR="001377A6" w:rsidRPr="00931C08">
        <w:t>Domain-driven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784A36">
      <w:pPr>
        <w:keepNext/>
        <w:jc w:val="center"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5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17" w:name="_Toc100158858"/>
      <w:r w:rsidRPr="00931C08">
        <w:t>Wzorce projektowe</w:t>
      </w:r>
      <w:bookmarkEnd w:id="17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Domain</w:t>
      </w:r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Infrastructure</w:t>
      </w:r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>W Domain znajdują się wszystkie modele klas oraz interfejsy, które za pomocą Dependency Injection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r>
        <w:t>I</w:t>
      </w:r>
      <w:r w:rsidR="005447F8" w:rsidRPr="00931C08">
        <w:t>nfrastructur</w:t>
      </w:r>
      <w:r w:rsidR="00B927EE">
        <w:t>a</w:t>
      </w:r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„Code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appsetings.json,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tokenu</w:t>
      </w:r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r w:rsidR="00256CD9" w:rsidRPr="004F5EF0">
        <w:rPr>
          <w:i w:val="0"/>
          <w:iCs w:val="0"/>
          <w:sz w:val="20"/>
          <w:szCs w:val="20"/>
        </w:rPr>
        <w:t xml:space="preserve">tokenu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784A36">
      <w:pPr>
        <w:ind w:firstLine="284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>Interfejsy definiują zachowywanie aplikacji, które są wstrzykiwane w Startup.cs</w:t>
      </w:r>
      <w:r w:rsidR="00BC3478" w:rsidRPr="00931C08">
        <w:t xml:space="preserve"> w kontenerze IOC (</w:t>
      </w:r>
      <w:r w:rsidR="00BC3478" w:rsidRPr="00931C08">
        <w:rPr>
          <w:i/>
          <w:iCs/>
        </w:rPr>
        <w:t>ang. Inversion of Controll</w:t>
      </w:r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164A49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18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2D3033">
      <w:pPr>
        <w:pStyle w:val="ListParagraph"/>
        <w:numPr>
          <w:ilvl w:val="0"/>
          <w:numId w:val="27"/>
        </w:numPr>
        <w:ind w:left="1134"/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 w:rsidP="002D3033">
      <w:pPr>
        <w:pStyle w:val="ListParagraph"/>
        <w:numPr>
          <w:ilvl w:val="0"/>
          <w:numId w:val="27"/>
        </w:numPr>
        <w:ind w:left="1134"/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2D3033">
      <w:pPr>
        <w:pStyle w:val="ListParagraph"/>
        <w:numPr>
          <w:ilvl w:val="0"/>
          <w:numId w:val="27"/>
        </w:numPr>
        <w:spacing w:line="360" w:lineRule="auto"/>
        <w:ind w:left="1134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>nie bugów.</w:t>
      </w:r>
      <w:commentRangeEnd w:id="18"/>
      <w:r w:rsidR="004C6D83">
        <w:rPr>
          <w:rStyle w:val="CommentReference"/>
        </w:rPr>
        <w:commentReference w:id="18"/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r w:rsidR="005E5F22">
        <w:t>middlewareach</w:t>
      </w:r>
      <w:r w:rsidR="005E5F22" w:rsidRPr="00931C08">
        <w:t>, co robi kod bardziej zabezpieczonym</w:t>
      </w:r>
      <w:r w:rsidR="00C43B69">
        <w:t xml:space="preserve"> </w:t>
      </w:r>
      <w:r w:rsidR="00C43B69" w:rsidRPr="00C43B69">
        <w:t>[Gaurav, Jeffrey, 2019]</w:t>
      </w:r>
      <w:r w:rsidR="005E5F22" w:rsidRPr="00931C08">
        <w:t>.</w:t>
      </w:r>
    </w:p>
    <w:p w14:paraId="6966088C" w14:textId="77777777" w:rsidR="001A6992" w:rsidRDefault="005E5F22" w:rsidP="00784A36">
      <w:pPr>
        <w:pStyle w:val="ListParagraph"/>
        <w:keepNext/>
        <w:ind w:left="0"/>
        <w:jc w:val="center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19" w:name="_Toc100158859"/>
      <w:r>
        <w:t xml:space="preserve">Schemat </w:t>
      </w:r>
      <w:r w:rsidR="00916E90">
        <w:t>komunikacji</w:t>
      </w:r>
      <w:bookmarkEnd w:id="19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Xamarin oraz Angular.</w:t>
      </w:r>
    </w:p>
    <w:p w14:paraId="6EB11F1A" w14:textId="77777777" w:rsidR="004354B9" w:rsidRDefault="00926F0A" w:rsidP="00784A3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20" w:name="_Toc100158860"/>
      <w:r>
        <w:lastRenderedPageBreak/>
        <w:t xml:space="preserve"> </w:t>
      </w:r>
      <w:r w:rsidR="006C4196" w:rsidRPr="00931C08">
        <w:t>Część praktyczna</w:t>
      </w:r>
      <w:bookmarkEnd w:id="20"/>
    </w:p>
    <w:p w14:paraId="392BE81A" w14:textId="3C04FADE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>biznesowe</w:t>
      </w:r>
      <w:r w:rsidR="0063637F">
        <w:t xml:space="preserve"> oraz </w:t>
      </w:r>
      <w:r w:rsidR="005A7DFC">
        <w:t xml:space="preserve">wymagania </w:t>
      </w:r>
      <w:r w:rsidR="005A7DFC" w:rsidRPr="00931C08">
        <w:t xml:space="preserve">funkcjonalne </w:t>
      </w:r>
      <w:r w:rsidR="0063637F">
        <w:t>i</w:t>
      </w:r>
      <w:r w:rsidR="0063637F" w:rsidRPr="00931C08">
        <w:t xml:space="preserve"> </w:t>
      </w:r>
      <w:r w:rsidRPr="00931C08">
        <w:t>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21" w:name="_Toc100158861"/>
      <w:r>
        <w:t xml:space="preserve"> </w:t>
      </w:r>
      <w:r w:rsidR="005C7A9A" w:rsidRPr="00931C08">
        <w:t>Analiza wymagań</w:t>
      </w:r>
      <w:bookmarkEnd w:id="21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22" w:name="_Toc100158862"/>
      <w:r>
        <w:t xml:space="preserve"> </w:t>
      </w:r>
      <w:r w:rsidR="00F2115D" w:rsidRPr="00931C08">
        <w:t>Specyfikacja wymagań</w:t>
      </w:r>
      <w:bookmarkEnd w:id="22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784A36">
        <w:trPr>
          <w:jc w:val="center"/>
        </w:trPr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84A36">
        <w:trPr>
          <w:jc w:val="center"/>
        </w:trPr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84A36">
        <w:trPr>
          <w:jc w:val="center"/>
        </w:trPr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84A36">
        <w:trPr>
          <w:jc w:val="center"/>
        </w:trPr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84A36">
        <w:trPr>
          <w:jc w:val="center"/>
        </w:trPr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84A36">
        <w:trPr>
          <w:jc w:val="center"/>
        </w:trPr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84A36">
        <w:trPr>
          <w:jc w:val="center"/>
        </w:trPr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84A36">
        <w:trPr>
          <w:jc w:val="center"/>
        </w:trPr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84A36">
        <w:trPr>
          <w:jc w:val="center"/>
        </w:trPr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84A36">
        <w:trPr>
          <w:jc w:val="center"/>
        </w:trPr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84A36">
        <w:trPr>
          <w:jc w:val="center"/>
        </w:trPr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84A36">
        <w:trPr>
          <w:jc w:val="center"/>
        </w:trPr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>Konfigurowany t</w:t>
            </w:r>
            <w:r w:rsidR="001D738B">
              <w:t>o</w:t>
            </w:r>
            <w:r w:rsidRPr="00931C08">
              <w:t>ken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84A36">
        <w:trPr>
          <w:jc w:val="center"/>
        </w:trPr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r w:rsidRPr="00931C08">
              <w:t>Has</w:t>
            </w:r>
            <w:r w:rsidR="00C678A2">
              <w:t>z</w:t>
            </w:r>
            <w:r w:rsidRPr="00931C08">
              <w:t xml:space="preserve">owanie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84A36">
        <w:trPr>
          <w:jc w:val="center"/>
        </w:trPr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84A36">
        <w:trPr>
          <w:jc w:val="center"/>
        </w:trPr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84A36">
        <w:trPr>
          <w:jc w:val="center"/>
        </w:trPr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Firefox</w:t>
            </w:r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23" w:name="_Toc100158863"/>
      <w:r>
        <w:t xml:space="preserve"> </w:t>
      </w:r>
      <w:r w:rsidR="00C16E9B" w:rsidRPr="00C75DBB">
        <w:t>Diagram przypadków użycia</w:t>
      </w:r>
      <w:bookmarkEnd w:id="23"/>
    </w:p>
    <w:p w14:paraId="6C2408AE" w14:textId="2618E806" w:rsidR="00F6233E" w:rsidRDefault="00CF08A1" w:rsidP="00CF08A1">
      <w:r>
        <w:t>W następnej kolejności projektowania aplikacji został opracowany diagram przypadków użyci</w:t>
      </w:r>
      <w:r w:rsidR="0011287A">
        <w:t>a</w:t>
      </w:r>
      <w:r>
        <w:t>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39F9D33A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r w:rsidR="003514BB">
        <w:t xml:space="preserve">trzy </w:t>
      </w:r>
      <w:r>
        <w:t>aktorzy któr</w:t>
      </w:r>
      <w:r w:rsidR="003514BB">
        <w:t>zy</w:t>
      </w:r>
      <w:r>
        <w:t xml:space="preserve"> reprezentują poruszania</w:t>
      </w:r>
      <w:r w:rsidR="003514BB">
        <w:t xml:space="preserve"> użytkownika</w:t>
      </w:r>
      <w:r w:rsidR="00466D9A">
        <w:t xml:space="preserve"> zalogowanego, administratora</w:t>
      </w:r>
      <w:r w:rsidR="003514BB">
        <w:t xml:space="preserve"> oraz </w:t>
      </w:r>
      <w:r>
        <w:t>gościa.</w:t>
      </w:r>
    </w:p>
    <w:p w14:paraId="6C527A25" w14:textId="4029288B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r w:rsidR="00805211">
        <w:t> </w:t>
      </w:r>
      <w:r w:rsidR="00EE09BE">
        <w:t>tym miejscem publicznym</w:t>
      </w:r>
      <w:r w:rsidR="00FA0DAD">
        <w:t>.</w:t>
      </w:r>
    </w:p>
    <w:p w14:paraId="118DC97F" w14:textId="22B9CFF0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r w:rsidR="00C04739">
        <w:t xml:space="preserve"> (</w:t>
      </w:r>
      <w:r w:rsidR="00C04739" w:rsidRPr="00784A36">
        <w:rPr>
          <w:i/>
          <w:iCs/>
        </w:rPr>
        <w:t>ang. Enterprise resource planning</w:t>
      </w:r>
      <w:r w:rsidR="00C04739">
        <w:t>)</w:t>
      </w:r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489F729" w:rsidR="00D2505B" w:rsidRPr="00E22024" w:rsidRDefault="00CE3B7D">
      <w:pPr>
        <w:keepNext/>
        <w:jc w:val="center"/>
        <w:pPrChange w:id="24" w:author="Yurii Shchehliuk" w:date="2022-05-04T11:34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59AB280F" wp14:editId="0094FBDE">
            <wp:extent cx="5889936" cy="6050752"/>
            <wp:effectExtent l="0" t="0" r="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00" cy="611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25" w:name="_Toc100158864"/>
      <w:r>
        <w:t xml:space="preserve"> </w:t>
      </w:r>
      <w:r w:rsidR="00945889" w:rsidRPr="00181CDE">
        <w:t>Prototypy interfejsu</w:t>
      </w:r>
      <w:bookmarkEnd w:id="25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B41981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czerwony służy do komunikowania o krytycznych sytuacjach</w:t>
      </w:r>
      <w:r w:rsidR="00C81173">
        <w:t>, a pomarańczowy to główny kolor projektu.</w:t>
      </w:r>
    </w:p>
    <w:p w14:paraId="5AA93BC0" w14:textId="0605397C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r w:rsidR="000E3929">
        <w:t> </w:t>
      </w:r>
      <w:r>
        <w:t>Grid</w:t>
      </w:r>
      <w:r w:rsidR="003F4134">
        <w:t xml:space="preserve"> layout</w:t>
      </w:r>
      <w:r w:rsidR="007537C3">
        <w:t>, ponieważ responsywność</w:t>
      </w:r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84352B0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 xml:space="preserve">a stworzona aplikacja mobilna z </w:t>
      </w:r>
      <w:r w:rsidR="00C17C27">
        <w:t>lebelkami</w:t>
      </w:r>
      <w:r w:rsidR="00E46CD4">
        <w:t xml:space="preserve"> do</w:t>
      </w:r>
      <w:r w:rsidR="00C17C27">
        <w:t xml:space="preserve"> </w:t>
      </w:r>
      <w:r w:rsidR="00FA75C7">
        <w:t>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 w:rsidP="00784A36">
      <w:pPr>
        <w:keepNext/>
        <w:spacing w:before="240" w:after="240"/>
        <w:jc w:val="center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784A36">
      <w:pPr>
        <w:keepNext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6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2F567AC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7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8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0CC869E3" w:rsidR="00E00FC8" w:rsidRDefault="00E00FC8" w:rsidP="00FB1CD0">
      <w:pPr>
        <w:keepNext/>
        <w:jc w:val="center"/>
      </w:pPr>
      <w:del w:id="26" w:author="Yurii Shchehliuk" w:date="2022-05-04T11:37:00Z">
        <w:r w:rsidDel="004832A8">
          <w:rPr>
            <w:noProof/>
          </w:rPr>
          <w:drawing>
            <wp:inline distT="0" distB="0" distL="0" distR="0" wp14:anchorId="7BC469E2" wp14:editId="7F92E2DB">
              <wp:extent cx="5905500" cy="2684100"/>
              <wp:effectExtent l="0" t="0" r="0" b="2540"/>
              <wp:docPr id="52" name="Picture 52" descr="Graphical user interface, application, Team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" name="Picture 52" descr="Graphical user interface, application, Teams&#10;&#10;Description automatically generated"/>
                      <pic:cNvPicPr/>
                    </pic:nvPicPr>
                    <pic:blipFill rotWithShape="1">
                      <a:blip r:embed="rId39"/>
                      <a:srcRect l="12824" r="12664" b="6906"/>
                      <a:stretch/>
                    </pic:blipFill>
                    <pic:spPr bwMode="auto">
                      <a:xfrm>
                        <a:off x="0" y="0"/>
                        <a:ext cx="5928145" cy="269439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27" w:author="Yurii Shchehliuk" w:date="2022-05-04T11:36:00Z">
        <w:r w:rsidR="004832A8" w:rsidRPr="009F4791">
          <w:rPr>
            <w:noProof/>
          </w:rPr>
          <w:drawing>
            <wp:inline distT="0" distB="0" distL="0" distR="0" wp14:anchorId="14598D48" wp14:editId="7FD00A25">
              <wp:extent cx="6171565" cy="3099925"/>
              <wp:effectExtent l="0" t="0" r="635" b="5715"/>
              <wp:docPr id="10" name="Picture 10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Graphical user interface, text, application&#10;&#10;Description automatically generated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78893" cy="31036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18F65DBE" w:rsidR="004766A5" w:rsidRDefault="004766A5" w:rsidP="009F4AB4">
      <w:pPr>
        <w:keepNext/>
        <w:jc w:val="center"/>
      </w:pPr>
      <w:del w:id="28" w:author="Yurii Shchehliuk" w:date="2022-05-04T11:32:00Z">
        <w:r w:rsidDel="00536713">
          <w:rPr>
            <w:noProof/>
          </w:rPr>
          <w:drawing>
            <wp:inline distT="0" distB="0" distL="0" distR="0" wp14:anchorId="30B92DF9" wp14:editId="3E76FFFD">
              <wp:extent cx="4968080" cy="3383280"/>
              <wp:effectExtent l="0" t="0" r="4445" b="762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495" r="23929"/>
                      <a:stretch/>
                    </pic:blipFill>
                    <pic:spPr bwMode="auto">
                      <a:xfrm>
                        <a:off x="0" y="0"/>
                        <a:ext cx="4981303" cy="3392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29" w:author="Yurii Shchehliuk" w:date="2022-05-04T11:32:00Z">
        <w:r w:rsidR="00536713" w:rsidRPr="00E351B0">
          <w:rPr>
            <w:noProof/>
          </w:rPr>
          <w:drawing>
            <wp:inline distT="0" distB="0" distL="0" distR="0" wp14:anchorId="64702468" wp14:editId="593C1D32">
              <wp:extent cx="5908675" cy="3802178"/>
              <wp:effectExtent l="0" t="0" r="0" b="8255"/>
              <wp:docPr id="11" name="Picture 11" descr="Calenda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Calendar&#10;&#10;Description automatically generated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22510" cy="38110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B309F5C" w14:textId="7E29CEFF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30" w:name="_Toc100158865"/>
      <w:r>
        <w:t xml:space="preserve"> </w:t>
      </w:r>
      <w:r w:rsidR="00F2115D" w:rsidRPr="00931C08">
        <w:t>Implementacja</w:t>
      </w:r>
      <w:bookmarkEnd w:id="30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 xml:space="preserve">rozszerzany system. </w:t>
      </w:r>
      <w:r w:rsidR="005A1E0B">
        <w:lastRenderedPageBreak/>
        <w:t>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0942D129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95" cy="441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Core </w:t>
      </w:r>
      <w:r w:rsidR="00A509B1">
        <w:t xml:space="preserve">3.1 </w:t>
      </w:r>
      <w:r w:rsidR="005633D0" w:rsidRPr="00931C08">
        <w:t xml:space="preserve">i C#, REST API, </w:t>
      </w:r>
      <w:r w:rsidR="00E646BF" w:rsidRPr="00931C08">
        <w:t>tokenów</w:t>
      </w:r>
      <w:r w:rsidR="00E646BF">
        <w:t xml:space="preserve"> </w:t>
      </w:r>
      <w:r w:rsidR="005633D0" w:rsidRPr="00931C08">
        <w:t xml:space="preserve">JWT, Postmana, MSSQL i EntityFrameworka.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Domain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>ang. Dependency Injection</w:t>
      </w:r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Domain</w:t>
      </w:r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>implementowany w warstwie Infrastructure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r w:rsidR="00CF0F62" w:rsidRPr="00931C08">
        <w:t>token</w:t>
      </w:r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84A36">
      <w:pPr>
        <w:keepNext/>
        <w:jc w:val="center"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r w:rsidR="006E31E8" w:rsidRPr="00DA09A5">
        <w:rPr>
          <w:i w:val="0"/>
          <w:iCs w:val="0"/>
          <w:sz w:val="20"/>
          <w:szCs w:val="20"/>
        </w:rPr>
        <w:t>backendowej</w:t>
      </w:r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r w:rsidR="00C00EF1">
        <w:t>Infrastructure jest zależn</w:t>
      </w:r>
      <w:r>
        <w:t>a</w:t>
      </w:r>
      <w:r w:rsidR="00C00EF1">
        <w:t xml:space="preserve"> od Domain,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>, która jest zależna od Domain oraz Infrastructure</w:t>
      </w:r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Domain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endpointami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>Właśnie w poszczególnych przesłonach implementują się rozwiązania, które na innych platformach są ograniczone ale XMLe widoków są takie same na wszystkich platformach.</w:t>
      </w:r>
    </w:p>
    <w:p w14:paraId="13EC872A" w14:textId="117B0D7C" w:rsidR="007B20EB" w:rsidRPr="004F5EF0" w:rsidRDefault="006838E6" w:rsidP="00FB1CD0">
      <w:pPr>
        <w:keepNext/>
        <w:spacing w:before="240"/>
        <w:ind w:firstLine="90"/>
        <w:jc w:val="center"/>
        <w:rPr>
          <w:sz w:val="20"/>
          <w:szCs w:val="20"/>
        </w:rPr>
      </w:pPr>
      <w:r w:rsidRPr="006838E6">
        <w:rPr>
          <w:noProof/>
          <w:sz w:val="20"/>
          <w:szCs w:val="20"/>
        </w:rPr>
        <w:drawing>
          <wp:inline distT="0" distB="0" distL="0" distR="0" wp14:anchorId="7697566E" wp14:editId="39BD332D">
            <wp:extent cx="6511925" cy="3312795"/>
            <wp:effectExtent l="0" t="0" r="3175" b="1905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3C9D2783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r w:rsidR="006A1D2E">
        <w:t> 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„src”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„account”,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eksporowanie danych administratorskich </w:t>
      </w:r>
      <w:r w:rsidR="00B24E67">
        <w:t xml:space="preserve">to „checkout”, a w </w:t>
      </w:r>
      <w:r w:rsidR="00732E26">
        <w:t xml:space="preserve">„core” </w:t>
      </w:r>
      <w:r w:rsidR="00B24E67">
        <w:t xml:space="preserve">mamy header oraz footer, ponieważ są </w:t>
      </w:r>
      <w:r w:rsidR="00884889">
        <w:t xml:space="preserve">wykorzytane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r w:rsidR="00B24E67">
        <w:t>home</w:t>
      </w:r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„shared”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frontendowej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B9CE372" w:rsidR="00F72033" w:rsidRDefault="004C784D" w:rsidP="004C784D">
      <w:r>
        <w:t xml:space="preserve">Aplikacja </w:t>
      </w:r>
      <w:r w:rsidR="00BC2599">
        <w:t>oparta o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CC0104">
        <w:t>e</w:t>
      </w:r>
      <w:r w:rsidR="00E872BE">
        <w:t xml:space="preserve"> zapytania </w:t>
      </w:r>
      <w:r w:rsidR="00CC0104">
        <w:t xml:space="preserve">http </w:t>
      </w:r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RxJS</w:t>
      </w:r>
      <w:r w:rsidR="00380E7B">
        <w:t>.</w:t>
      </w:r>
      <w:r w:rsidR="00BC2599">
        <w:t xml:space="preserve"> </w:t>
      </w:r>
      <w:r w:rsidR="00380E7B">
        <w:t>Opracowane dane z serwisów są przekazywane do</w:t>
      </w:r>
      <w:r w:rsidR="00F72033">
        <w:t xml:space="preserve"> komponent</w:t>
      </w:r>
      <w:r w:rsidR="00380E7B">
        <w:t>ów</w:t>
      </w:r>
      <w:r w:rsidR="00F72033">
        <w:t xml:space="preserve"> </w:t>
      </w:r>
      <w:r w:rsidR="00380E7B">
        <w:t>konkretnego modułu</w:t>
      </w:r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 xml:space="preserve">Komponenty korzystają z serwisów i mają swoje przeznaczenie dla osobnych części wizualizacji danych. By uruchomić aplikację należy zainstalować biblioteki za pomocą node.js i managera pakietów „npm” lub „yarn” zatem wykonać polecenie w terminalu „ng serve”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31" w:name="_Toc100158866"/>
      <w:r>
        <w:t xml:space="preserve"> </w:t>
      </w:r>
      <w:r w:rsidR="00A436DA" w:rsidRPr="00AE70EB">
        <w:t>Opis działania aplikacji</w:t>
      </w:r>
      <w:bookmarkEnd w:id="31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>a oraz webowa wykorzystują endpointy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73FF252D" w14:textId="77777777" w:rsidR="00A436DA" w:rsidRDefault="00A436DA" w:rsidP="002D3033">
      <w:pPr>
        <w:spacing w:before="240"/>
      </w:pPr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>Aplikacja mobilna na podstawie Xamairn,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2C4E1854" w:rsidR="00A436DA" w:rsidRDefault="000F6AC6" w:rsidP="00DD3082">
      <w:pPr>
        <w:pStyle w:val="ListParagraph"/>
        <w:numPr>
          <w:ilvl w:val="0"/>
          <w:numId w:val="33"/>
        </w:numPr>
      </w:pPr>
      <w:r>
        <w:t>Frontend w postaci SPA</w:t>
      </w:r>
      <w:r w:rsidR="00D2247D">
        <w:t xml:space="preserve"> (</w:t>
      </w:r>
      <w:r w:rsidR="00D2247D" w:rsidRPr="00784A36">
        <w:rPr>
          <w:i/>
          <w:iCs/>
        </w:rPr>
        <w:t>ang. Single page application</w:t>
      </w:r>
      <w:r w:rsidR="00D2247D">
        <w:t>)</w:t>
      </w:r>
      <w:r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r>
        <w:t>Backend w postaci REST API</w:t>
      </w:r>
      <w:r w:rsidR="00035500">
        <w:t>,</w:t>
      </w:r>
      <w:r w:rsidR="004B052A">
        <w:t xml:space="preserve"> który został umieszczony na IIS hostcie</w:t>
      </w:r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>o opłacie za pomocą Stripe</w:t>
      </w:r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32" w:name="_Toc100158867"/>
      <w:r>
        <w:t xml:space="preserve"> </w:t>
      </w:r>
      <w:r w:rsidR="00A436DA" w:rsidRPr="00931C08">
        <w:t>Testy (ewaluacja)</w:t>
      </w:r>
      <w:bookmarkEnd w:id="32"/>
    </w:p>
    <w:p w14:paraId="4DD09894" w14:textId="6D5CD6AB" w:rsidR="007E3E49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Frontendowej został wykorzystany framework „Jasmine”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23765869" w14:textId="77777777" w:rsidR="007B20EB" w:rsidRPr="004F5EF0" w:rsidRDefault="0016778F" w:rsidP="002D3033">
      <w:pPr>
        <w:keepNext/>
        <w:spacing w:before="24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lastRenderedPageBreak/>
        <w:t>Testowanie osobnych komponentów polega na wykorzystaniu funkcji danego frameworku, takich jak „describe”, „it” oraz „expect”. Działanie jest dość podobne do „AAA” (</w:t>
      </w:r>
      <w:r w:rsidRPr="000E2F1A">
        <w:rPr>
          <w:i/>
          <w:iCs/>
        </w:rPr>
        <w:t xml:space="preserve">ang. </w:t>
      </w:r>
      <w:r w:rsidR="000E2F1A" w:rsidRPr="000E2F1A">
        <w:rPr>
          <w:i/>
          <w:iCs/>
        </w:rPr>
        <w:t>Arrange Act Assert</w:t>
      </w:r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refaktoring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33" w:name="_Toc100158868"/>
      <w:r w:rsidRPr="00931C08">
        <w:t>Podsumowanie</w:t>
      </w:r>
      <w:bookmarkEnd w:id="33"/>
    </w:p>
    <w:p w14:paraId="236846B4" w14:textId="19DEC9AF" w:rsidR="00691E75" w:rsidRDefault="00691E75" w:rsidP="00691E75">
      <w:r>
        <w:t xml:space="preserve">W ramach pracy dyplomowej został zaimplementowany i zaprojektowany program do </w:t>
      </w:r>
      <w:r w:rsidR="00A74FBC">
        <w:t>obsługi klientów restauracji</w:t>
      </w:r>
      <w:r>
        <w:t>, który spełnił wymagania zarówno funkcjonalne i niefunkcjonalne</w:t>
      </w:r>
      <w:r w:rsidR="003E6FC1">
        <w:t>, a w</w:t>
      </w:r>
      <w:r w:rsidR="00A74FBC">
        <w:t xml:space="preserve"> </w:t>
      </w:r>
      <w:r w:rsidR="003E6FC1">
        <w:t>wyniku zostały osiągnięte ustawione cele</w:t>
      </w:r>
      <w:r>
        <w:t>. System rozwiązuje problemy opisane w pierwszym rozdziale pracy</w:t>
      </w:r>
      <w:r w:rsidR="00427F7D">
        <w:t>, czyli implementuje zautomatyzowanie procesów złożenia zamówienia</w:t>
      </w:r>
      <w:r w:rsidR="00AA2E70">
        <w:t xml:space="preserve">, </w:t>
      </w:r>
      <w:r w:rsidR="00427F7D">
        <w:t xml:space="preserve">rezerwacji miejsca </w:t>
      </w:r>
      <w:r w:rsidR="00AA2E70">
        <w:t xml:space="preserve">oraz czat z restauracją, </w:t>
      </w:r>
      <w:r w:rsidR="00427F7D">
        <w:t>w wyniku czego czas dokonania zakupu jest skrócony, a</w:t>
      </w:r>
      <w:r w:rsidR="009C006C">
        <w:t xml:space="preserve"> za pomocą</w:t>
      </w:r>
      <w:r w:rsidR="00427F7D">
        <w:t xml:space="preserve"> instrument</w:t>
      </w:r>
      <w:r w:rsidR="009C006C">
        <w:t>ów</w:t>
      </w:r>
      <w:r w:rsidR="00427F7D">
        <w:t xml:space="preserve"> administratorski</w:t>
      </w:r>
      <w:r w:rsidR="009C006C">
        <w:t>ch</w:t>
      </w:r>
      <w:r w:rsidR="00427F7D">
        <w:t xml:space="preserve"> </w:t>
      </w:r>
      <w:r w:rsidR="009C006C">
        <w:t xml:space="preserve">można </w:t>
      </w:r>
      <w:r w:rsidR="00427F7D">
        <w:t>kontrol</w:t>
      </w:r>
      <w:r w:rsidR="009C006C">
        <w:t>ować</w:t>
      </w:r>
      <w:r w:rsidR="00427F7D">
        <w:t xml:space="preserve"> dan</w:t>
      </w:r>
      <w:r w:rsidR="009C006C">
        <w:t>e</w:t>
      </w:r>
      <w:r w:rsidR="00427F7D">
        <w:t xml:space="preserve"> restauracji oraz </w:t>
      </w:r>
      <w:r w:rsidR="00AA5C6B">
        <w:t xml:space="preserve">wyeksportować </w:t>
      </w:r>
      <w:r w:rsidR="00427F7D">
        <w:t>zamówie</w:t>
      </w:r>
      <w:r w:rsidR="009C006C">
        <w:t>nia</w:t>
      </w:r>
      <w:r w:rsidR="00427F7D">
        <w:t xml:space="preserve"> użytkownik</w:t>
      </w:r>
      <w:r w:rsidR="009C006C">
        <w:t>ó</w:t>
      </w:r>
      <w:r w:rsidR="00BE0A0F">
        <w:t>w</w:t>
      </w:r>
      <w:r w:rsidR="00427F7D">
        <w:t xml:space="preserve"> co jest pomocne przy obliczeniach księgowych</w:t>
      </w:r>
      <w:r w:rsidR="00AA5C6B">
        <w:t xml:space="preserve"> w</w:t>
      </w:r>
      <w:r w:rsidR="001F4457">
        <w:t xml:space="preserve"> </w:t>
      </w:r>
      <w:r w:rsidR="00AA5C6B">
        <w:t>systemach ERP</w:t>
      </w:r>
      <w:r w:rsidR="000C4617">
        <w:rPr>
          <w:lang w:val="uk-UA"/>
        </w:rPr>
        <w:t>.</w:t>
      </w:r>
    </w:p>
    <w:p w14:paraId="2025C9FB" w14:textId="27655F9B" w:rsidR="00B24E5B" w:rsidRDefault="00691E75" w:rsidP="00FB1CD0">
      <w:pPr>
        <w:ind w:firstLine="360"/>
      </w:pPr>
      <w:r>
        <w:t xml:space="preserve">W trakcie projektowania były przeanalizowane dostępne na rynku </w:t>
      </w:r>
      <w:r w:rsidR="00CD326E">
        <w:t xml:space="preserve">rozwiązania podobnych systemów, czyli MCDonalds, Subway </w:t>
      </w:r>
      <w:r w:rsidR="00E71AD6">
        <w:t>i</w:t>
      </w:r>
      <w:commentRangeStart w:id="34"/>
      <w:commentRangeEnd w:id="34"/>
      <w:r w:rsidR="002D3033">
        <w:rPr>
          <w:rStyle w:val="CommentReference"/>
        </w:rPr>
        <w:commentReference w:id="34"/>
      </w:r>
      <w:r w:rsidR="00CD326E">
        <w:t xml:space="preserve"> inne. N</w:t>
      </w:r>
      <w:r>
        <w:t>arzędzi</w:t>
      </w:r>
      <w:r w:rsidR="00736162">
        <w:t xml:space="preserve">e do tworzenia </w:t>
      </w:r>
      <w:r>
        <w:t>aplikacji mobilnej</w:t>
      </w:r>
      <w:r w:rsidR="009E0AD9">
        <w:t>, czyli Xamarin</w:t>
      </w:r>
      <w:r w:rsidR="00736162">
        <w:t>.Forms</w:t>
      </w:r>
      <w:r w:rsidR="009E0AD9">
        <w:t>,</w:t>
      </w:r>
      <w:r>
        <w:t xml:space="preserve"> </w:t>
      </w:r>
      <w:r w:rsidR="00CD326E">
        <w:t>pozwala na korzystanie z jednego rozwiązania dla systemów Android oraz iOS</w:t>
      </w:r>
      <w:r w:rsidR="007E7917">
        <w:t>,</w:t>
      </w:r>
      <w:r w:rsidR="00CD326E">
        <w:t xml:space="preserve"> co pozwala skrócić czas na wytwarzanie aplikacji oraz na jej wspieranie. T</w:t>
      </w:r>
      <w:r>
        <w:t>echnologie do wytwarzania aplikacji internetowych w postaci SPA</w:t>
      </w:r>
      <w:r w:rsidR="0061376B">
        <w:t>,</w:t>
      </w:r>
      <w:r>
        <w:t xml:space="preserve"> </w:t>
      </w:r>
      <w:r w:rsidR="00CD326E">
        <w:t>które były wykorzystane w projekcie</w:t>
      </w:r>
      <w:r w:rsidR="00B65C0F">
        <w:t>,</w:t>
      </w:r>
      <w:r w:rsidR="00CD326E">
        <w:t xml:space="preserve"> to Angular CLI 12 w połączeniu z biblioteką RxJS, ngx-bootstrap oraz boostwatch. S</w:t>
      </w:r>
      <w:r>
        <w:t>erwis</w:t>
      </w:r>
      <w:r w:rsidR="00CD326E">
        <w:t>y</w:t>
      </w:r>
      <w:r w:rsidR="004558FE">
        <w:t xml:space="preserve"> </w:t>
      </w:r>
      <w:r w:rsidR="000D660A">
        <w:t>b</w:t>
      </w:r>
      <w:r w:rsidR="007276FB">
        <w:t>ack</w:t>
      </w:r>
      <w:r w:rsidR="000D660A">
        <w:t>endow</w:t>
      </w:r>
      <w:r w:rsidR="00CD326E">
        <w:t>e</w:t>
      </w:r>
      <w:r>
        <w:t xml:space="preserve"> </w:t>
      </w:r>
      <w:r w:rsidR="00CD326E">
        <w:t xml:space="preserve">oparte o </w:t>
      </w:r>
      <w:r>
        <w:t>REST API</w:t>
      </w:r>
      <w:r w:rsidR="00CD326E">
        <w:t xml:space="preserve"> służą do komunikacji z bazą danych </w:t>
      </w:r>
      <w:r w:rsidR="008B71EE">
        <w:t xml:space="preserve">MSSQL </w:t>
      </w:r>
      <w:r w:rsidR="00CD326E">
        <w:t xml:space="preserve">oraz do przetwarzania danych wchodzących i </w:t>
      </w:r>
      <w:r w:rsidR="00551A1D">
        <w:t>wychodzących</w:t>
      </w:r>
      <w:r>
        <w:t>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F72FE8">
        <w:t>uzu</w:t>
      </w:r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r w:rsidR="00551A1D">
        <w:t xml:space="preserve"> </w:t>
      </w:r>
      <w:r w:rsidR="001366E7">
        <w:t xml:space="preserve">obszarze marketingu oraz </w:t>
      </w:r>
      <w:r w:rsidR="00CD5600">
        <w:t xml:space="preserve">designu </w:t>
      </w:r>
      <w:r w:rsidR="001366E7">
        <w:t>UI/UX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>projektowania systemów krosplatformowych.</w:t>
      </w:r>
      <w:r w:rsidR="00C72DCA">
        <w:t xml:space="preserve"> </w:t>
      </w:r>
    </w:p>
    <w:p w14:paraId="44F8DE7A" w14:textId="787EA72B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r w:rsidR="004831ED">
        <w:t> </w:t>
      </w:r>
      <w:r>
        <w:t>przyszłości może być łatwo wspierany i rozwijany lub rozszerzany w stronę pełn</w:t>
      </w:r>
      <w:bookmarkStart w:id="35" w:name="todo"/>
      <w:bookmarkEnd w:id="35"/>
      <w:r>
        <w:t>ej automatyzacji i robotyzacji</w:t>
      </w:r>
      <w:r w:rsidR="009B7BAE">
        <w:t xml:space="preserve"> </w:t>
      </w:r>
      <w:r w:rsidR="009B7BAE" w:rsidRPr="00611AAF">
        <w:t>w wyniku czego zysk restauracji za pomocą aplikacji będzie maksymalnie wysoki</w:t>
      </w:r>
      <w:r w:rsidR="00156596">
        <w:t>,</w:t>
      </w:r>
      <w:r w:rsidR="009B7BAE" w:rsidRPr="00611AAF">
        <w:t xml:space="preserve"> a zasoby ludzkie będą minimalizowane</w:t>
      </w:r>
      <w:r>
        <w:t xml:space="preserve">. </w:t>
      </w:r>
      <w:r w:rsidR="00C72DCA">
        <w:t xml:space="preserve">Oprócz wymienionych możliwości rozwoju danego systemu, można byłoby też zaprojektować </w:t>
      </w:r>
      <w:r w:rsidR="00777DCE">
        <w:t xml:space="preserve">moduł </w:t>
      </w:r>
      <w:r w:rsidR="00C72DCA">
        <w:t>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36" w:name="_Toc100158869"/>
      <w:r w:rsidRPr="00502B30">
        <w:rPr>
          <w:lang w:val="en-US"/>
        </w:rPr>
        <w:lastRenderedPageBreak/>
        <w:t>Literatura</w:t>
      </w:r>
      <w:bookmarkEnd w:id="36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r w:rsidR="004C1C98" w:rsidRPr="00931C08">
        <w:t>Rakitow</w:t>
      </w:r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r>
        <w:t xml:space="preserve">Rakitow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r w:rsidR="00631A13" w:rsidRPr="00C57C81">
        <w:rPr>
          <w:lang w:val="en-US"/>
        </w:rPr>
        <w:t>Aroraa,</w:t>
      </w:r>
      <w:r w:rsidRPr="00C57C81">
        <w:rPr>
          <w:lang w:val="en-US"/>
        </w:rPr>
        <w:t xml:space="preserve"> Jeffrey Chilberto</w:t>
      </w:r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784A36" w:rsidRDefault="008A652D" w:rsidP="00C57C81">
      <w:pPr>
        <w:pStyle w:val="ListParagraph"/>
        <w:rPr>
          <w:lang w:val="en-US"/>
        </w:rPr>
      </w:pPr>
      <w:r w:rsidRPr="00784A36">
        <w:rPr>
          <w:lang w:val="en-US"/>
        </w:rPr>
        <w:t>Packt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r w:rsidRPr="00FB1CD0">
        <w:rPr>
          <w:b/>
          <w:bCs/>
          <w:lang w:val="en-US"/>
        </w:rPr>
        <w:t>Źródła internetowe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9D56A9" w:rsidP="00C72041">
      <w:pPr>
        <w:pStyle w:val="ListParagraph"/>
        <w:jc w:val="left"/>
        <w:rPr>
          <w:color w:val="000000" w:themeColor="text1"/>
        </w:rPr>
      </w:pPr>
      <w:hyperlink r:id="rId52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9D56A9" w:rsidP="00D90C94">
      <w:pPr>
        <w:pStyle w:val="ListParagraph"/>
        <w:jc w:val="left"/>
        <w:rPr>
          <w:color w:val="000000" w:themeColor="text1"/>
        </w:rPr>
      </w:pPr>
      <w:hyperlink r:id="rId53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9D56A9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9D56A9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9D56A9" w:rsidP="00C72041">
      <w:pPr>
        <w:pStyle w:val="ListParagraph"/>
        <w:jc w:val="left"/>
        <w:rPr>
          <w:color w:val="000000" w:themeColor="text1"/>
        </w:rPr>
      </w:pPr>
      <w:hyperlink r:id="rId56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9D56A9" w:rsidP="00FB1CD0">
      <w:pPr>
        <w:pStyle w:val="ListParagraph"/>
        <w:jc w:val="left"/>
      </w:pPr>
      <w:hyperlink r:id="rId57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37" w:name="_Toc100158870"/>
      <w:r w:rsidRPr="00B972D1">
        <w:rPr>
          <w:szCs w:val="24"/>
        </w:rPr>
        <w:lastRenderedPageBreak/>
        <w:t>Streszczenie</w:t>
      </w:r>
      <w:bookmarkEnd w:id="37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74EB3A75" w14:textId="19279E87" w:rsidR="00774021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6B1D0A32" w14:textId="3CA1F32D" w:rsidR="00EE234E" w:rsidRPr="00784A36" w:rsidRDefault="007F67AE" w:rsidP="00EE234E">
      <w:pPr>
        <w:jc w:val="center"/>
        <w:rPr>
          <w:sz w:val="22"/>
          <w:szCs w:val="20"/>
        </w:rPr>
      </w:pPr>
      <w:r w:rsidRPr="00784A36">
        <w:rPr>
          <w:sz w:val="22"/>
          <w:szCs w:val="20"/>
        </w:rPr>
        <w:t>System do obsługi klientów restauracji</w:t>
      </w:r>
    </w:p>
    <w:p w14:paraId="183AC659" w14:textId="21D8073F" w:rsidR="00EE234E" w:rsidRPr="00784A36" w:rsidRDefault="00EE234E" w:rsidP="00EE234E">
      <w:pPr>
        <w:jc w:val="center"/>
        <w:rPr>
          <w:sz w:val="22"/>
          <w:szCs w:val="20"/>
        </w:rPr>
      </w:pPr>
    </w:p>
    <w:p w14:paraId="779AB73A" w14:textId="057426E2" w:rsidR="00EE234E" w:rsidRPr="00784A36" w:rsidRDefault="00EE234E" w:rsidP="00EE234E">
      <w:pPr>
        <w:jc w:val="center"/>
        <w:rPr>
          <w:sz w:val="22"/>
          <w:szCs w:val="20"/>
        </w:rPr>
      </w:pPr>
    </w:p>
    <w:p w14:paraId="5404547D" w14:textId="74335EA5" w:rsidR="00EE234E" w:rsidRPr="00784A36" w:rsidRDefault="00EE234E" w:rsidP="00EE234E">
      <w:pPr>
        <w:jc w:val="center"/>
        <w:rPr>
          <w:sz w:val="22"/>
          <w:szCs w:val="20"/>
        </w:rPr>
      </w:pPr>
    </w:p>
    <w:p w14:paraId="175567F2" w14:textId="42817785" w:rsidR="00774021" w:rsidRPr="00784A36" w:rsidRDefault="00774021" w:rsidP="00EE234E">
      <w:pPr>
        <w:jc w:val="center"/>
        <w:rPr>
          <w:sz w:val="22"/>
          <w:szCs w:val="20"/>
        </w:rPr>
      </w:pPr>
    </w:p>
    <w:p w14:paraId="7BD30387" w14:textId="693B468E" w:rsidR="00774021" w:rsidRPr="00784A36" w:rsidRDefault="00774021" w:rsidP="00EE234E">
      <w:pPr>
        <w:jc w:val="center"/>
        <w:rPr>
          <w:sz w:val="22"/>
          <w:szCs w:val="20"/>
        </w:rPr>
      </w:pPr>
    </w:p>
    <w:p w14:paraId="220EA0CF" w14:textId="263BFC45" w:rsidR="00774021" w:rsidRPr="00784A36" w:rsidRDefault="00774021" w:rsidP="00EE234E">
      <w:pPr>
        <w:jc w:val="center"/>
        <w:rPr>
          <w:sz w:val="22"/>
          <w:szCs w:val="20"/>
        </w:rPr>
      </w:pPr>
    </w:p>
    <w:p w14:paraId="66499916" w14:textId="77777777" w:rsidR="00774021" w:rsidRPr="00784A36" w:rsidRDefault="00774021" w:rsidP="00EE234E">
      <w:pPr>
        <w:jc w:val="center"/>
        <w:rPr>
          <w:sz w:val="22"/>
          <w:szCs w:val="20"/>
        </w:rPr>
      </w:pPr>
    </w:p>
    <w:p w14:paraId="541D0444" w14:textId="3752E8AC" w:rsidR="00EE234E" w:rsidRPr="00536713" w:rsidRDefault="00EE234E" w:rsidP="00EE234E">
      <w:pPr>
        <w:rPr>
          <w:b/>
          <w:bCs/>
          <w:sz w:val="22"/>
          <w:szCs w:val="20"/>
        </w:rPr>
      </w:pPr>
      <w:r w:rsidRPr="00536713">
        <w:rPr>
          <w:b/>
          <w:bCs/>
          <w:sz w:val="22"/>
          <w:szCs w:val="20"/>
        </w:rPr>
        <w:t xml:space="preserve">Autor: </w:t>
      </w:r>
      <w:r w:rsidR="00774021" w:rsidRPr="00536713">
        <w:rPr>
          <w:b/>
          <w:bCs/>
          <w:sz w:val="22"/>
          <w:szCs w:val="20"/>
        </w:rPr>
        <w:t>Yurii-Volodymyr Shchehliuk</w:t>
      </w:r>
    </w:p>
    <w:p w14:paraId="78399850" w14:textId="77117FC4" w:rsidR="00EE234E" w:rsidRPr="00B972D1" w:rsidRDefault="00EE234E" w:rsidP="00EE234E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Promotor</w:t>
      </w:r>
      <w:r w:rsidRPr="00536713">
        <w:rPr>
          <w:sz w:val="22"/>
          <w:szCs w:val="20"/>
        </w:rPr>
        <w:t>: dr</w:t>
      </w:r>
      <w:commentRangeStart w:id="38"/>
      <w:r w:rsidRPr="00536713">
        <w:rPr>
          <w:sz w:val="22"/>
          <w:szCs w:val="20"/>
        </w:rPr>
        <w:t xml:space="preserve"> </w:t>
      </w:r>
      <w:commentRangeEnd w:id="38"/>
      <w:r w:rsidR="00756E44">
        <w:rPr>
          <w:rStyle w:val="CommentReference"/>
        </w:rPr>
        <w:commentReference w:id="38"/>
      </w:r>
      <w:r w:rsidR="00774021" w:rsidRPr="00B972D1">
        <w:rPr>
          <w:sz w:val="22"/>
          <w:szCs w:val="20"/>
        </w:rPr>
        <w:t>Marek Jaszuk</w:t>
      </w:r>
    </w:p>
    <w:p w14:paraId="71A9F793" w14:textId="755F86D3" w:rsidR="00EE234E" w:rsidRPr="004832A8" w:rsidRDefault="00EE234E" w:rsidP="00774021">
      <w:pPr>
        <w:rPr>
          <w:sz w:val="22"/>
          <w:szCs w:val="20"/>
          <w:rPrChange w:id="39" w:author="Yurii Shchehliuk" w:date="2022-05-04T11:36:00Z">
            <w:rPr>
              <w:sz w:val="22"/>
              <w:szCs w:val="20"/>
              <w:lang w:val="en-US"/>
            </w:rPr>
          </w:rPrChange>
        </w:rPr>
      </w:pPr>
      <w:r w:rsidRPr="00536713">
        <w:rPr>
          <w:b/>
          <w:bCs/>
          <w:sz w:val="22"/>
          <w:szCs w:val="20"/>
        </w:rPr>
        <w:t>Słowa kluczowe</w:t>
      </w:r>
      <w:r w:rsidRPr="00536713">
        <w:rPr>
          <w:sz w:val="22"/>
          <w:szCs w:val="20"/>
        </w:rPr>
        <w:t xml:space="preserve">: </w:t>
      </w:r>
      <w:r w:rsidR="00521BB4" w:rsidRPr="00536713">
        <w:rPr>
          <w:sz w:val="22"/>
          <w:szCs w:val="20"/>
        </w:rPr>
        <w:t>Xamarin</w:t>
      </w:r>
      <w:r w:rsidR="00004F81" w:rsidRPr="00536713">
        <w:rPr>
          <w:sz w:val="22"/>
          <w:szCs w:val="20"/>
        </w:rPr>
        <w:t>.</w:t>
      </w:r>
      <w:r w:rsidR="003B4D72" w:rsidRPr="004832A8">
        <w:rPr>
          <w:sz w:val="22"/>
          <w:szCs w:val="20"/>
          <w:rPrChange w:id="40" w:author="Yurii Shchehliuk" w:date="2022-05-04T11:36:00Z">
            <w:rPr>
              <w:sz w:val="22"/>
              <w:szCs w:val="20"/>
              <w:lang w:val="en-US"/>
            </w:rPr>
          </w:rPrChange>
        </w:rPr>
        <w:t>Froms</w:t>
      </w:r>
      <w:r w:rsidR="00521BB4" w:rsidRPr="004832A8">
        <w:rPr>
          <w:sz w:val="22"/>
          <w:szCs w:val="20"/>
          <w:rPrChange w:id="41" w:author="Yurii Shchehliuk" w:date="2022-05-04T11:36:00Z">
            <w:rPr>
              <w:sz w:val="22"/>
              <w:szCs w:val="20"/>
              <w:lang w:val="en-US"/>
            </w:rPr>
          </w:rPrChange>
        </w:rPr>
        <w:t xml:space="preserve">, </w:t>
      </w:r>
      <w:r w:rsidR="00E6288C" w:rsidRPr="004832A8">
        <w:rPr>
          <w:sz w:val="22"/>
          <w:szCs w:val="20"/>
          <w:rPrChange w:id="42" w:author="Yurii Shchehliuk" w:date="2022-05-04T11:36:00Z">
            <w:rPr>
              <w:sz w:val="22"/>
              <w:szCs w:val="20"/>
              <w:lang w:val="en-US"/>
            </w:rPr>
          </w:rPrChange>
        </w:rPr>
        <w:t xml:space="preserve">Angular, </w:t>
      </w:r>
      <w:r w:rsidR="00344D8D" w:rsidRPr="004832A8">
        <w:rPr>
          <w:sz w:val="22"/>
          <w:szCs w:val="20"/>
          <w:rPrChange w:id="43" w:author="Yurii Shchehliuk" w:date="2022-05-04T11:36:00Z">
            <w:rPr>
              <w:sz w:val="22"/>
              <w:szCs w:val="20"/>
              <w:lang w:val="en-US"/>
            </w:rPr>
          </w:rPrChange>
        </w:rPr>
        <w:t>Restauracja, .</w:t>
      </w:r>
      <w:r w:rsidR="00CC0104" w:rsidRPr="004832A8">
        <w:rPr>
          <w:sz w:val="22"/>
          <w:szCs w:val="20"/>
          <w:rPrChange w:id="44" w:author="Yurii Shchehliuk" w:date="2022-05-04T11:36:00Z">
            <w:rPr>
              <w:sz w:val="22"/>
              <w:szCs w:val="20"/>
              <w:lang w:val="en-US"/>
            </w:rPr>
          </w:rPrChange>
        </w:rPr>
        <w:t xml:space="preserve">NET </w:t>
      </w:r>
      <w:r w:rsidR="00CA3A6C" w:rsidRPr="004832A8">
        <w:rPr>
          <w:sz w:val="22"/>
          <w:szCs w:val="20"/>
          <w:rPrChange w:id="45" w:author="Yurii Shchehliuk" w:date="2022-05-04T11:36:00Z">
            <w:rPr>
              <w:sz w:val="22"/>
              <w:szCs w:val="20"/>
              <w:lang w:val="en-US"/>
            </w:rPr>
          </w:rPrChange>
        </w:rPr>
        <w:t>C</w:t>
      </w:r>
      <w:r w:rsidR="00344D8D" w:rsidRPr="004832A8">
        <w:rPr>
          <w:sz w:val="22"/>
          <w:szCs w:val="20"/>
          <w:rPrChange w:id="46" w:author="Yurii Shchehliuk" w:date="2022-05-04T11:36:00Z">
            <w:rPr>
              <w:sz w:val="22"/>
              <w:szCs w:val="20"/>
              <w:lang w:val="en-US"/>
            </w:rPr>
          </w:rPrChange>
        </w:rPr>
        <w:t>ore</w:t>
      </w:r>
      <w:r w:rsidR="00F21FD3" w:rsidRPr="004832A8">
        <w:rPr>
          <w:sz w:val="22"/>
          <w:szCs w:val="20"/>
          <w:rPrChange w:id="47" w:author="Yurii Shchehliuk" w:date="2022-05-04T11:36:00Z">
            <w:rPr>
              <w:sz w:val="22"/>
              <w:szCs w:val="20"/>
              <w:lang w:val="en-US"/>
            </w:rPr>
          </w:rPrChange>
        </w:rPr>
        <w:t xml:space="preserve"> </w:t>
      </w:r>
      <w:r w:rsidR="00434605" w:rsidRPr="004832A8">
        <w:rPr>
          <w:sz w:val="22"/>
          <w:szCs w:val="20"/>
          <w:rPrChange w:id="48" w:author="Yurii Shchehliuk" w:date="2022-05-04T11:36:00Z">
            <w:rPr>
              <w:sz w:val="22"/>
              <w:szCs w:val="20"/>
              <w:lang w:val="en-US"/>
            </w:rPr>
          </w:rPrChange>
        </w:rPr>
        <w:t>API</w:t>
      </w:r>
    </w:p>
    <w:p w14:paraId="605C7963" w14:textId="56A9B1EA" w:rsidR="00A861AD" w:rsidRPr="004832A8" w:rsidRDefault="00A861AD" w:rsidP="00774021">
      <w:pPr>
        <w:rPr>
          <w:sz w:val="22"/>
          <w:szCs w:val="20"/>
          <w:rPrChange w:id="49" w:author="Yurii Shchehliuk" w:date="2022-05-04T11:36:00Z">
            <w:rPr>
              <w:sz w:val="22"/>
              <w:szCs w:val="20"/>
              <w:lang w:val="en-US"/>
            </w:rPr>
          </w:rPrChange>
        </w:rPr>
      </w:pPr>
    </w:p>
    <w:p w14:paraId="471B4DE0" w14:textId="2CADAFFE" w:rsidR="00A861AD" w:rsidRPr="00784A36" w:rsidRDefault="00F978BE" w:rsidP="00904DA3">
      <w:pPr>
        <w:rPr>
          <w:sz w:val="20"/>
          <w:szCs w:val="18"/>
        </w:rPr>
      </w:pPr>
      <w:bookmarkStart w:id="50" w:name="_Hlk102055899"/>
      <w:r>
        <w:rPr>
          <w:sz w:val="20"/>
          <w:szCs w:val="18"/>
        </w:rPr>
        <w:t xml:space="preserve">System rozwiązuje czasochłonny problem obsługi dużej ilości klientów </w:t>
      </w:r>
      <w:commentRangeStart w:id="51"/>
      <w:r>
        <w:rPr>
          <w:sz w:val="20"/>
          <w:szCs w:val="18"/>
        </w:rPr>
        <w:t xml:space="preserve">poprzez automatyzację </w:t>
      </w:r>
      <w:commentRangeEnd w:id="51"/>
      <w:r>
        <w:rPr>
          <w:rStyle w:val="CommentReference"/>
        </w:rPr>
        <w:commentReference w:id="51"/>
      </w:r>
      <w:r>
        <w:rPr>
          <w:sz w:val="20"/>
          <w:szCs w:val="18"/>
        </w:rPr>
        <w:t xml:space="preserve">procesów biznesowych oraz daje podstawę do rozwoju systemu w kierunku pełnej automatyzacji oraz robotyzacji instytucji, w wyniku czego za pomocą aplikacji zysk będzie maksymalnie wysoki, a zasoby ludzkie będą minimalizowane. </w:t>
      </w:r>
      <w:r w:rsidR="00DF2262">
        <w:rPr>
          <w:sz w:val="20"/>
          <w:szCs w:val="18"/>
        </w:rPr>
        <w:t>Praca</w:t>
      </w:r>
      <w:r w:rsidR="00D40A19">
        <w:rPr>
          <w:sz w:val="20"/>
          <w:szCs w:val="18"/>
        </w:rPr>
        <w:t xml:space="preserve"> </w:t>
      </w:r>
      <w:commentRangeStart w:id="52"/>
      <w:r w:rsidR="00DF2262">
        <w:rPr>
          <w:sz w:val="20"/>
          <w:szCs w:val="18"/>
        </w:rPr>
        <w:t xml:space="preserve">odzwierciedla </w:t>
      </w:r>
      <w:r w:rsidR="00364CAC">
        <w:rPr>
          <w:sz w:val="20"/>
          <w:szCs w:val="18"/>
        </w:rPr>
        <w:t xml:space="preserve">temat </w:t>
      </w:r>
      <w:r w:rsidR="00DF2262">
        <w:rPr>
          <w:sz w:val="20"/>
          <w:szCs w:val="18"/>
        </w:rPr>
        <w:t xml:space="preserve">w odpowiednim przygotowaniu </w:t>
      </w:r>
      <w:commentRangeEnd w:id="52"/>
      <w:r w:rsidR="00977F1A">
        <w:rPr>
          <w:rStyle w:val="CommentReference"/>
        </w:rPr>
        <w:commentReference w:id="52"/>
      </w:r>
      <w:r w:rsidR="00DF2262">
        <w:rPr>
          <w:sz w:val="20"/>
          <w:szCs w:val="18"/>
        </w:rPr>
        <w:t xml:space="preserve">połączenia kilku aplikacji do stworzenia systemu </w:t>
      </w:r>
      <w:commentRangeStart w:id="53"/>
      <w:r w:rsidR="00DF2262">
        <w:rPr>
          <w:sz w:val="20"/>
          <w:szCs w:val="18"/>
        </w:rPr>
        <w:t>krosplatformowego</w:t>
      </w:r>
      <w:commentRangeEnd w:id="53"/>
      <w:r w:rsidR="00977F1A">
        <w:rPr>
          <w:rStyle w:val="CommentReference"/>
        </w:rPr>
        <w:commentReference w:id="53"/>
      </w:r>
      <w:r w:rsidR="00B855C8">
        <w:rPr>
          <w:sz w:val="20"/>
          <w:szCs w:val="18"/>
        </w:rPr>
        <w:t>.</w:t>
      </w:r>
      <w:r w:rsidR="00DF2262">
        <w:rPr>
          <w:sz w:val="20"/>
          <w:szCs w:val="18"/>
        </w:rPr>
        <w:t xml:space="preserve"> </w:t>
      </w:r>
      <w:r w:rsidR="00B855C8">
        <w:rPr>
          <w:sz w:val="20"/>
          <w:szCs w:val="18"/>
        </w:rPr>
        <w:t>Dla systemu</w:t>
      </w:r>
      <w:r w:rsidR="00B87F6D">
        <w:rPr>
          <w:sz w:val="20"/>
          <w:szCs w:val="18"/>
        </w:rPr>
        <w:t xml:space="preserve"> Android</w:t>
      </w:r>
      <w:r w:rsidR="00B855C8">
        <w:rPr>
          <w:sz w:val="20"/>
          <w:szCs w:val="18"/>
        </w:rPr>
        <w:t xml:space="preserve"> oraz</w:t>
      </w:r>
      <w:r w:rsidR="00B87F6D">
        <w:rPr>
          <w:sz w:val="20"/>
          <w:szCs w:val="18"/>
        </w:rPr>
        <w:t xml:space="preserve"> iOS </w:t>
      </w:r>
      <w:r w:rsidR="00B855C8">
        <w:rPr>
          <w:sz w:val="20"/>
          <w:szCs w:val="18"/>
        </w:rPr>
        <w:t>był używany framework Xamarin</w:t>
      </w:r>
      <w:r w:rsidR="00004F81">
        <w:rPr>
          <w:sz w:val="20"/>
          <w:szCs w:val="18"/>
        </w:rPr>
        <w:t>.Form</w:t>
      </w:r>
      <w:r w:rsidR="00C0598B">
        <w:rPr>
          <w:sz w:val="20"/>
          <w:szCs w:val="18"/>
        </w:rPr>
        <w:t>s</w:t>
      </w:r>
      <w:r w:rsidR="00B855C8">
        <w:rPr>
          <w:sz w:val="20"/>
          <w:szCs w:val="18"/>
        </w:rPr>
        <w:t xml:space="preserve">, a </w:t>
      </w:r>
      <w:r w:rsidR="005346F7">
        <w:rPr>
          <w:sz w:val="20"/>
          <w:szCs w:val="18"/>
        </w:rPr>
        <w:t xml:space="preserve">wersja </w:t>
      </w:r>
      <w:r w:rsidR="00B855C8">
        <w:rPr>
          <w:sz w:val="20"/>
          <w:szCs w:val="18"/>
        </w:rPr>
        <w:t xml:space="preserve">dla </w:t>
      </w:r>
      <w:r w:rsidR="00B87F6D">
        <w:rPr>
          <w:sz w:val="20"/>
          <w:szCs w:val="18"/>
        </w:rPr>
        <w:t>przeglądar</w:t>
      </w:r>
      <w:r w:rsidR="00B855C8">
        <w:rPr>
          <w:sz w:val="20"/>
          <w:szCs w:val="18"/>
        </w:rPr>
        <w:t>ek</w:t>
      </w:r>
      <w:r w:rsidR="00B87F6D">
        <w:rPr>
          <w:sz w:val="20"/>
          <w:szCs w:val="18"/>
        </w:rPr>
        <w:t xml:space="preserve"> webow</w:t>
      </w:r>
      <w:r w:rsidR="00B855C8">
        <w:rPr>
          <w:sz w:val="20"/>
          <w:szCs w:val="18"/>
        </w:rPr>
        <w:t xml:space="preserve">ych jest </w:t>
      </w:r>
      <w:commentRangeStart w:id="54"/>
      <w:r w:rsidR="0003059A">
        <w:rPr>
          <w:sz w:val="20"/>
          <w:szCs w:val="18"/>
        </w:rPr>
        <w:t>op</w:t>
      </w:r>
      <w:r w:rsidR="008F7695">
        <w:rPr>
          <w:sz w:val="20"/>
          <w:szCs w:val="18"/>
        </w:rPr>
        <w:t>art</w:t>
      </w:r>
      <w:r w:rsidR="005346F7">
        <w:rPr>
          <w:sz w:val="20"/>
          <w:szCs w:val="18"/>
        </w:rPr>
        <w:t>a</w:t>
      </w:r>
      <w:r w:rsidR="008F7695">
        <w:rPr>
          <w:sz w:val="20"/>
          <w:szCs w:val="18"/>
        </w:rPr>
        <w:t xml:space="preserve"> o</w:t>
      </w:r>
      <w:commentRangeEnd w:id="54"/>
      <w:r w:rsidR="00977F1A">
        <w:rPr>
          <w:rStyle w:val="CommentReference"/>
        </w:rPr>
        <w:commentReference w:id="54"/>
      </w:r>
      <w:r w:rsidR="00E40951">
        <w:rPr>
          <w:sz w:val="20"/>
          <w:szCs w:val="18"/>
        </w:rPr>
        <w:t xml:space="preserve"> </w:t>
      </w:r>
      <w:r w:rsidR="00B855C8">
        <w:rPr>
          <w:sz w:val="20"/>
          <w:szCs w:val="18"/>
        </w:rPr>
        <w:t>Angular 12.</w:t>
      </w:r>
      <w:r w:rsidR="00C0598B">
        <w:rPr>
          <w:sz w:val="20"/>
          <w:szCs w:val="18"/>
        </w:rPr>
        <w:t xml:space="preserve"> </w:t>
      </w:r>
      <w:commentRangeStart w:id="55"/>
      <w:r w:rsidR="00C0598B">
        <w:rPr>
          <w:sz w:val="20"/>
          <w:szCs w:val="18"/>
        </w:rPr>
        <w:t>Własny serwis backendowy oparty o</w:t>
      </w:r>
      <w:r w:rsidR="00111F3B">
        <w:rPr>
          <w:sz w:val="20"/>
          <w:szCs w:val="18"/>
        </w:rPr>
        <w:t> </w:t>
      </w:r>
      <w:r w:rsidR="00C0598B">
        <w:rPr>
          <w:sz w:val="20"/>
          <w:szCs w:val="18"/>
        </w:rPr>
        <w:t xml:space="preserve">.NET Core </w:t>
      </w:r>
      <w:r w:rsidR="00FF69B3">
        <w:rPr>
          <w:sz w:val="20"/>
          <w:szCs w:val="18"/>
        </w:rPr>
        <w:t>i</w:t>
      </w:r>
      <w:r w:rsidR="00C0598B">
        <w:rPr>
          <w:sz w:val="20"/>
          <w:szCs w:val="18"/>
        </w:rPr>
        <w:t xml:space="preserve"> REST API</w:t>
      </w:r>
      <w:r w:rsidR="00350DA8">
        <w:rPr>
          <w:sz w:val="20"/>
          <w:szCs w:val="18"/>
        </w:rPr>
        <w:t xml:space="preserve">, </w:t>
      </w:r>
      <w:r w:rsidR="00C0598B">
        <w:rPr>
          <w:sz w:val="20"/>
          <w:szCs w:val="18"/>
        </w:rPr>
        <w:t>pozwala tworzyć spójną logikę dla obuch programów.</w:t>
      </w:r>
      <w:commentRangeEnd w:id="55"/>
      <w:r w:rsidR="00756E44">
        <w:rPr>
          <w:rStyle w:val="CommentReference"/>
        </w:rPr>
        <w:commentReference w:id="55"/>
      </w:r>
      <w:r w:rsidR="00C0598B">
        <w:rPr>
          <w:sz w:val="20"/>
          <w:szCs w:val="18"/>
        </w:rPr>
        <w:t xml:space="preserve"> </w:t>
      </w:r>
      <w:r w:rsidR="008172BA">
        <w:rPr>
          <w:sz w:val="20"/>
          <w:szCs w:val="18"/>
        </w:rPr>
        <w:t xml:space="preserve">Na tym etapie za pomocą aplikacji klienci mogą zamawiać rzeczy dostępne w menu, rezerwować miejsca, a po opłacie za pomocą Stripe, można dołączyć do czatu z restauracją. Natomiast uprawienia administratora pozwalają na edytowanie danych restauracji oraz eksportowanie do pliku zamówień </w:t>
      </w:r>
      <w:r w:rsidR="008071A5">
        <w:rPr>
          <w:sz w:val="20"/>
          <w:szCs w:val="18"/>
        </w:rPr>
        <w:t xml:space="preserve">z </w:t>
      </w:r>
      <w:r w:rsidR="008172BA">
        <w:rPr>
          <w:sz w:val="20"/>
          <w:szCs w:val="18"/>
        </w:rPr>
        <w:t>wybranego dnia</w:t>
      </w:r>
      <w:commentRangeStart w:id="56"/>
      <w:r w:rsidR="008172BA">
        <w:rPr>
          <w:sz w:val="20"/>
          <w:szCs w:val="18"/>
        </w:rPr>
        <w:t>.</w:t>
      </w:r>
      <w:commentRangeEnd w:id="56"/>
      <w:r w:rsidR="00904DA3">
        <w:rPr>
          <w:rStyle w:val="CommentReference"/>
        </w:rPr>
        <w:commentReference w:id="56"/>
      </w:r>
    </w:p>
    <w:bookmarkEnd w:id="50"/>
    <w:p w14:paraId="0B1272DF" w14:textId="77777777" w:rsidR="00EE234E" w:rsidRPr="00784A36" w:rsidRDefault="00EE234E">
      <w:pPr>
        <w:spacing w:after="160" w:line="259" w:lineRule="auto"/>
        <w:jc w:val="left"/>
        <w:rPr>
          <w:sz w:val="22"/>
          <w:szCs w:val="20"/>
          <w:lang w:val="uk-UA"/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57" w:name="_Toc100158871"/>
      <w:r>
        <w:lastRenderedPageBreak/>
        <w:t>Załączniki</w:t>
      </w:r>
      <w:bookmarkEnd w:id="57"/>
    </w:p>
    <w:p w14:paraId="288DF5E8" w14:textId="4FFC1D87" w:rsidR="00EE234E" w:rsidRPr="00784A36" w:rsidRDefault="00EE234E" w:rsidP="00784A36">
      <w:pPr>
        <w:spacing w:before="240"/>
        <w:rPr>
          <w:sz w:val="20"/>
          <w:szCs w:val="20"/>
        </w:rPr>
      </w:pPr>
      <w:r w:rsidRPr="00784A36">
        <w:rPr>
          <w:sz w:val="20"/>
          <w:szCs w:val="20"/>
        </w:rPr>
        <w:t>Załączniki zosta</w:t>
      </w:r>
      <w:r w:rsidR="004324E2" w:rsidRPr="00784A36">
        <w:rPr>
          <w:sz w:val="20"/>
          <w:szCs w:val="20"/>
        </w:rPr>
        <w:t>ły</w:t>
      </w:r>
      <w:r w:rsidRPr="00784A36">
        <w:rPr>
          <w:sz w:val="20"/>
          <w:szCs w:val="20"/>
        </w:rPr>
        <w:t xml:space="preserve"> zamieszczone na płycie CD, na której dodane:</w:t>
      </w:r>
    </w:p>
    <w:p w14:paraId="691F9BE5" w14:textId="090A2D9E" w:rsidR="00EE234E" w:rsidRPr="00784A36" w:rsidRDefault="00EE234E" w:rsidP="00EE234E">
      <w:pPr>
        <w:rPr>
          <w:sz w:val="20"/>
          <w:szCs w:val="20"/>
        </w:rPr>
      </w:pPr>
      <w:r w:rsidRPr="00784A36">
        <w:rPr>
          <w:sz w:val="20"/>
          <w:szCs w:val="20"/>
        </w:rPr>
        <w:t>1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</w:t>
      </w:r>
      <w:r w:rsidR="00CD3798" w:rsidRPr="00784A36">
        <w:rPr>
          <w:sz w:val="20"/>
          <w:szCs w:val="20"/>
        </w:rPr>
        <w:t>Dokumentacja</w:t>
      </w:r>
      <w:r w:rsidRPr="00784A36">
        <w:rPr>
          <w:sz w:val="20"/>
          <w:szCs w:val="20"/>
        </w:rPr>
        <w:t>.</w:t>
      </w:r>
    </w:p>
    <w:p w14:paraId="6CEE5773" w14:textId="00B5C263" w:rsidR="004766A5" w:rsidRDefault="00EE234E" w:rsidP="00C451C6">
      <w:pPr>
        <w:rPr>
          <w:sz w:val="20"/>
          <w:szCs w:val="20"/>
        </w:rPr>
      </w:pPr>
      <w:r w:rsidRPr="00784A36">
        <w:rPr>
          <w:sz w:val="20"/>
          <w:szCs w:val="20"/>
        </w:rPr>
        <w:t>2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Folder z kodem źródłowym do </w:t>
      </w:r>
      <w:r w:rsidR="00B37EB5" w:rsidRPr="00784A36">
        <w:rPr>
          <w:sz w:val="20"/>
          <w:szCs w:val="20"/>
        </w:rPr>
        <w:t>aplikacji</w:t>
      </w:r>
      <w:r w:rsidRPr="00784A36">
        <w:rPr>
          <w:sz w:val="20"/>
          <w:szCs w:val="20"/>
        </w:rPr>
        <w:t>.</w:t>
      </w:r>
    </w:p>
    <w:p w14:paraId="748C7B1B" w14:textId="77777777" w:rsidR="00DD47B1" w:rsidRDefault="00DD47B1" w:rsidP="00C451C6">
      <w:pPr>
        <w:rPr>
          <w:sz w:val="20"/>
          <w:szCs w:val="20"/>
        </w:rPr>
      </w:pPr>
    </w:p>
    <w:p w14:paraId="57EEFDE5" w14:textId="1DAA9453" w:rsidR="00DD47B1" w:rsidRPr="00784A36" w:rsidRDefault="00DD47B1" w:rsidP="00C451C6">
      <w:pPr>
        <w:rPr>
          <w:sz w:val="20"/>
          <w:szCs w:val="20"/>
        </w:rPr>
      </w:pPr>
      <w:r w:rsidRPr="00DD47B1">
        <w:rPr>
          <w:sz w:val="20"/>
          <w:szCs w:val="20"/>
        </w:rPr>
        <w:t>2022_IID</w:t>
      </w:r>
      <w:r w:rsidR="00287BCC">
        <w:rPr>
          <w:sz w:val="20"/>
          <w:szCs w:val="20"/>
          <w:lang w:val="uk-UA"/>
        </w:rPr>
        <w:t>-</w:t>
      </w:r>
      <w:r w:rsidRPr="00DD47B1">
        <w:rPr>
          <w:sz w:val="20"/>
          <w:szCs w:val="20"/>
        </w:rPr>
        <w:t>P_58913_p</w:t>
      </w:r>
    </w:p>
    <w:sectPr w:rsidR="00DD47B1" w:rsidRPr="00784A36" w:rsidSect="00FB1CD0">
      <w:footerReference w:type="default" r:id="rId58"/>
      <w:pgSz w:w="12240" w:h="15840"/>
      <w:pgMar w:top="851" w:right="1134" w:bottom="851" w:left="851" w:header="720" w:footer="431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Marek Jaszuk" w:date="2022-05-03T23:16:00Z" w:initials="MJ">
    <w:p w14:paraId="68EC55E3" w14:textId="1F09E6A4" w:rsidR="00756E44" w:rsidRDefault="00756E44">
      <w:pPr>
        <w:pStyle w:val="CommentText"/>
      </w:pPr>
      <w:r>
        <w:rPr>
          <w:rStyle w:val="CommentReference"/>
        </w:rPr>
        <w:annotationRef/>
      </w:r>
      <w:r>
        <w:t>Przed który stawiamy przecinek. Tutaj przed słowem celem</w:t>
      </w:r>
    </w:p>
  </w:comment>
  <w:comment w:id="18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34" w:author="Marek Jaszuk" w:date="2022-04-30T12:13:00Z" w:initials="MJ">
    <w:p w14:paraId="100584B5" w14:textId="06E28A70" w:rsidR="002D3033" w:rsidRDefault="002D3033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38" w:author="Marek Jaszuk" w:date="2022-05-03T23:15:00Z" w:initials="MJ">
    <w:p w14:paraId="1106EEB8" w14:textId="29E8F42E" w:rsidR="00756E44" w:rsidRDefault="00756E44">
      <w:pPr>
        <w:pStyle w:val="CommentText"/>
      </w:pPr>
      <w:r>
        <w:rPr>
          <w:rStyle w:val="CommentReference"/>
        </w:rPr>
        <w:annotationRef/>
      </w:r>
      <w:r>
        <w:t>jeśli skrót kończy się taką samą literą jak całe słowo to nie stawiamy kropki</w:t>
      </w:r>
    </w:p>
  </w:comment>
  <w:comment w:id="51" w:author="Marek Jaszuk" w:date="2022-05-03T23:11:00Z" w:initials="MJ">
    <w:p w14:paraId="1A390222" w14:textId="77777777" w:rsidR="00F978BE" w:rsidRDefault="00F978BE" w:rsidP="00F978BE">
      <w:pPr>
        <w:pStyle w:val="CommentText"/>
      </w:pPr>
      <w:r>
        <w:rPr>
          <w:rStyle w:val="CommentReference"/>
        </w:rPr>
        <w:annotationRef/>
      </w:r>
      <w:r>
        <w:t>poprzez automatyzację</w:t>
      </w:r>
    </w:p>
  </w:comment>
  <w:comment w:id="52" w:author="Marek Jaszuk" w:date="2022-05-03T23:13:00Z" w:initials="MJ">
    <w:p w14:paraId="6924A07F" w14:textId="1F3497CF" w:rsidR="00977F1A" w:rsidRDefault="00977F1A">
      <w:pPr>
        <w:pStyle w:val="CommentText"/>
      </w:pPr>
      <w:r>
        <w:rPr>
          <w:rStyle w:val="CommentReference"/>
        </w:rPr>
        <w:annotationRef/>
      </w:r>
      <w:r>
        <w:t>Trzeba zacząć od tego jaki problem jest rozwiązywany w pracy, a dopiero później opisać jak to zostało zrobione</w:t>
      </w:r>
    </w:p>
  </w:comment>
  <w:comment w:id="53" w:author="Marek Jaszuk" w:date="2022-05-03T23:12:00Z" w:initials="MJ">
    <w:p w14:paraId="1C206B9F" w14:textId="44CF8B6D" w:rsidR="00977F1A" w:rsidRDefault="00977F1A">
      <w:pPr>
        <w:pStyle w:val="CommentText"/>
      </w:pPr>
      <w:r>
        <w:rPr>
          <w:rStyle w:val="CommentReference"/>
        </w:rPr>
        <w:annotationRef/>
      </w:r>
      <w:r>
        <w:t>Wyjustowanie</w:t>
      </w:r>
    </w:p>
  </w:comment>
  <w:comment w:id="54" w:author="Marek Jaszuk" w:date="2022-05-03T23:11:00Z" w:initials="MJ">
    <w:p w14:paraId="752B3D69" w14:textId="7190ECAA" w:rsidR="00977F1A" w:rsidRDefault="00977F1A">
      <w:pPr>
        <w:pStyle w:val="CommentText"/>
      </w:pPr>
      <w:r>
        <w:rPr>
          <w:rStyle w:val="CommentReference"/>
        </w:rPr>
        <w:annotationRef/>
      </w:r>
      <w:r>
        <w:t>Oparty o</w:t>
      </w:r>
    </w:p>
  </w:comment>
  <w:comment w:id="55" w:author="Marek Jaszuk" w:date="2022-05-03T23:15:00Z" w:initials="MJ">
    <w:p w14:paraId="7E9B7F1D" w14:textId="1F440F2D" w:rsidR="00756E44" w:rsidRDefault="00756E44">
      <w:pPr>
        <w:pStyle w:val="CommentText"/>
      </w:pPr>
      <w:r>
        <w:rPr>
          <w:rStyle w:val="CommentReference"/>
        </w:rPr>
        <w:annotationRef/>
      </w:r>
      <w:r>
        <w:t>Zdanie ma dwa orzeczenia. Może być tylko jedno</w:t>
      </w:r>
    </w:p>
  </w:comment>
  <w:comment w:id="56" w:author="Yurii Shchehliuk" w:date="2022-05-04T11:29:00Z" w:initials="YS">
    <w:p w14:paraId="1BF9CE5D" w14:textId="352C0755" w:rsidR="00904DA3" w:rsidRDefault="00904DA3">
      <w:pPr>
        <w:pStyle w:val="CommentText"/>
      </w:pPr>
      <w:r>
        <w:rPr>
          <w:rStyle w:val="CommentReference"/>
        </w:rPr>
        <w:annotationRef/>
      </w:r>
      <w:r>
        <w:t>Czy streszczenie takiego rozmiaru będzie wystarczające?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8EC55E3" w15:done="1"/>
  <w15:commentEx w15:paraId="03F147C5" w15:done="1"/>
  <w15:commentEx w15:paraId="100584B5" w15:done="0"/>
  <w15:commentEx w15:paraId="1106EEB8" w15:done="1"/>
  <w15:commentEx w15:paraId="1A390222" w15:done="1"/>
  <w15:commentEx w15:paraId="6924A07F" w15:done="1"/>
  <w15:commentEx w15:paraId="1C206B9F" w15:done="1"/>
  <w15:commentEx w15:paraId="752B3D69" w15:done="1"/>
  <w15:commentEx w15:paraId="7E9B7F1D" w15:done="1"/>
  <w15:commentEx w15:paraId="1BF9CE5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C3659" w16cex:dateUtc="2022-05-03T21:16:00Z"/>
  <w16cex:commentExtensible w16cex:durableId="26087E26" w16cex:dateUtc="2022-04-18T22:17:00Z"/>
  <w16cex:commentExtensible w16cex:durableId="2617A64D" w16cex:dateUtc="2022-04-30T10:13:00Z"/>
  <w16cex:commentExtensible w16cex:durableId="261C361E" w16cex:dateUtc="2022-05-03T21:15:00Z"/>
  <w16cex:commentExtensible w16cex:durableId="261CE0E2" w16cex:dateUtc="2022-05-03T21:11:00Z"/>
  <w16cex:commentExtensible w16cex:durableId="261C35AD" w16cex:dateUtc="2022-05-03T21:13:00Z"/>
  <w16cex:commentExtensible w16cex:durableId="261C3557" w16cex:dateUtc="2022-05-03T21:12:00Z"/>
  <w16cex:commentExtensible w16cex:durableId="261C3513" w16cex:dateUtc="2022-05-03T21:11:00Z"/>
  <w16cex:commentExtensible w16cex:durableId="261C35FF" w16cex:dateUtc="2022-05-03T21:15:00Z"/>
  <w16cex:commentExtensible w16cex:durableId="261CE229" w16cex:dateUtc="2022-05-04T09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EC55E3" w16cid:durableId="261C3659"/>
  <w16cid:commentId w16cid:paraId="03F147C5" w16cid:durableId="26087E26"/>
  <w16cid:commentId w16cid:paraId="100584B5" w16cid:durableId="2617A64D"/>
  <w16cid:commentId w16cid:paraId="1106EEB8" w16cid:durableId="261C361E"/>
  <w16cid:commentId w16cid:paraId="1A390222" w16cid:durableId="261CE0E2"/>
  <w16cid:commentId w16cid:paraId="6924A07F" w16cid:durableId="261C35AD"/>
  <w16cid:commentId w16cid:paraId="1C206B9F" w16cid:durableId="261C3557"/>
  <w16cid:commentId w16cid:paraId="752B3D69" w16cid:durableId="261C3513"/>
  <w16cid:commentId w16cid:paraId="7E9B7F1D" w16cid:durableId="261C35FF"/>
  <w16cid:commentId w16cid:paraId="1BF9CE5D" w16cid:durableId="261CE22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921FD" w14:textId="77777777" w:rsidR="009D56A9" w:rsidRDefault="009D56A9" w:rsidP="00DD2EE9">
      <w:r>
        <w:separator/>
      </w:r>
    </w:p>
  </w:endnote>
  <w:endnote w:type="continuationSeparator" w:id="0">
    <w:p w14:paraId="63F24AF3" w14:textId="77777777" w:rsidR="009D56A9" w:rsidRDefault="009D56A9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6138D" w14:textId="77777777" w:rsidR="009D56A9" w:rsidRDefault="009D56A9" w:rsidP="00DD2EE9">
      <w:r>
        <w:separator/>
      </w:r>
    </w:p>
  </w:footnote>
  <w:footnote w:type="continuationSeparator" w:id="0">
    <w:p w14:paraId="65616C8D" w14:textId="77777777" w:rsidR="009D56A9" w:rsidRDefault="009D56A9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mirrorMargins/>
  <w:proofState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81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30563"/>
    <w:rsid w:val="0003059A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5856"/>
    <w:rsid w:val="00096410"/>
    <w:rsid w:val="000969B3"/>
    <w:rsid w:val="00096B93"/>
    <w:rsid w:val="00097C11"/>
    <w:rsid w:val="000A0814"/>
    <w:rsid w:val="000A2158"/>
    <w:rsid w:val="000A2EC4"/>
    <w:rsid w:val="000A3A01"/>
    <w:rsid w:val="000A3EAC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289A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9CD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1F3B"/>
    <w:rsid w:val="001120BA"/>
    <w:rsid w:val="0011287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56596"/>
    <w:rsid w:val="001605D3"/>
    <w:rsid w:val="00160B8A"/>
    <w:rsid w:val="001628EC"/>
    <w:rsid w:val="00163509"/>
    <w:rsid w:val="00163CED"/>
    <w:rsid w:val="00164230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B95"/>
    <w:rsid w:val="00173627"/>
    <w:rsid w:val="00173B4D"/>
    <w:rsid w:val="0017419C"/>
    <w:rsid w:val="001751B4"/>
    <w:rsid w:val="001752AA"/>
    <w:rsid w:val="0017588D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3A00"/>
    <w:rsid w:val="0018505E"/>
    <w:rsid w:val="00191A16"/>
    <w:rsid w:val="00192799"/>
    <w:rsid w:val="00194019"/>
    <w:rsid w:val="001960DB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1F4457"/>
    <w:rsid w:val="00200681"/>
    <w:rsid w:val="002028F0"/>
    <w:rsid w:val="00202ABB"/>
    <w:rsid w:val="00204140"/>
    <w:rsid w:val="0020498E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DAA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033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39E0"/>
    <w:rsid w:val="00305636"/>
    <w:rsid w:val="00306C59"/>
    <w:rsid w:val="003114C7"/>
    <w:rsid w:val="00311E77"/>
    <w:rsid w:val="00311FFB"/>
    <w:rsid w:val="00312AA1"/>
    <w:rsid w:val="00313E67"/>
    <w:rsid w:val="00315146"/>
    <w:rsid w:val="00315599"/>
    <w:rsid w:val="003176E9"/>
    <w:rsid w:val="00317E9E"/>
    <w:rsid w:val="00320190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0DA8"/>
    <w:rsid w:val="00351158"/>
    <w:rsid w:val="003514BB"/>
    <w:rsid w:val="00353FB6"/>
    <w:rsid w:val="0035508A"/>
    <w:rsid w:val="003569F6"/>
    <w:rsid w:val="00356E84"/>
    <w:rsid w:val="003610D7"/>
    <w:rsid w:val="00361CBF"/>
    <w:rsid w:val="0036238F"/>
    <w:rsid w:val="00363CB2"/>
    <w:rsid w:val="003646CB"/>
    <w:rsid w:val="00364CAC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5B0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957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32A8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4C42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6F7"/>
    <w:rsid w:val="005347DC"/>
    <w:rsid w:val="005357A4"/>
    <w:rsid w:val="00535E8C"/>
    <w:rsid w:val="00536422"/>
    <w:rsid w:val="00536713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A1D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2C3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8EF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0AE"/>
    <w:rsid w:val="005E5108"/>
    <w:rsid w:val="005E5F22"/>
    <w:rsid w:val="005E7276"/>
    <w:rsid w:val="005E7A67"/>
    <w:rsid w:val="005F43FC"/>
    <w:rsid w:val="005F4CF3"/>
    <w:rsid w:val="005F6172"/>
    <w:rsid w:val="005F6526"/>
    <w:rsid w:val="00600722"/>
    <w:rsid w:val="00600905"/>
    <w:rsid w:val="00601191"/>
    <w:rsid w:val="00601324"/>
    <w:rsid w:val="00601780"/>
    <w:rsid w:val="0060386A"/>
    <w:rsid w:val="00606AEA"/>
    <w:rsid w:val="00612FD9"/>
    <w:rsid w:val="0061376B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3637F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458"/>
    <w:rsid w:val="00661A1C"/>
    <w:rsid w:val="00661FDA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529"/>
    <w:rsid w:val="006A1D2E"/>
    <w:rsid w:val="006A2ECA"/>
    <w:rsid w:val="006A4401"/>
    <w:rsid w:val="006A5D11"/>
    <w:rsid w:val="006B1BAC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47B9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4E71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616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146A"/>
    <w:rsid w:val="007528C0"/>
    <w:rsid w:val="00753349"/>
    <w:rsid w:val="0075339A"/>
    <w:rsid w:val="007537C3"/>
    <w:rsid w:val="00753C0A"/>
    <w:rsid w:val="00756A2A"/>
    <w:rsid w:val="00756E44"/>
    <w:rsid w:val="007570D7"/>
    <w:rsid w:val="00757A7B"/>
    <w:rsid w:val="00763534"/>
    <w:rsid w:val="00765E39"/>
    <w:rsid w:val="00766A2B"/>
    <w:rsid w:val="00767CDF"/>
    <w:rsid w:val="0077213B"/>
    <w:rsid w:val="0077240C"/>
    <w:rsid w:val="00773CB1"/>
    <w:rsid w:val="00774021"/>
    <w:rsid w:val="007741F6"/>
    <w:rsid w:val="00774C4A"/>
    <w:rsid w:val="007764CE"/>
    <w:rsid w:val="00777DCE"/>
    <w:rsid w:val="00780D39"/>
    <w:rsid w:val="00780E3A"/>
    <w:rsid w:val="007824C9"/>
    <w:rsid w:val="00782D61"/>
    <w:rsid w:val="00783F11"/>
    <w:rsid w:val="00784A36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E7917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071A5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2BA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56658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B71EE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2E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8F7695"/>
    <w:rsid w:val="00900F22"/>
    <w:rsid w:val="00902851"/>
    <w:rsid w:val="00902865"/>
    <w:rsid w:val="00903998"/>
    <w:rsid w:val="00904DA3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65"/>
    <w:rsid w:val="00937D80"/>
    <w:rsid w:val="009403C4"/>
    <w:rsid w:val="0094073D"/>
    <w:rsid w:val="00941DE6"/>
    <w:rsid w:val="00943268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65A33"/>
    <w:rsid w:val="009707CB"/>
    <w:rsid w:val="00970932"/>
    <w:rsid w:val="00971F39"/>
    <w:rsid w:val="00972F40"/>
    <w:rsid w:val="009733E4"/>
    <w:rsid w:val="0097395B"/>
    <w:rsid w:val="00973D0E"/>
    <w:rsid w:val="00974DA7"/>
    <w:rsid w:val="00975EAC"/>
    <w:rsid w:val="009768DA"/>
    <w:rsid w:val="009772FB"/>
    <w:rsid w:val="00977F1A"/>
    <w:rsid w:val="00982052"/>
    <w:rsid w:val="009822C6"/>
    <w:rsid w:val="009854E0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35B1"/>
    <w:rsid w:val="009A44D3"/>
    <w:rsid w:val="009A5344"/>
    <w:rsid w:val="009A683F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B7BAE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C6C08"/>
    <w:rsid w:val="009D13EC"/>
    <w:rsid w:val="009D142C"/>
    <w:rsid w:val="009D2133"/>
    <w:rsid w:val="009D4008"/>
    <w:rsid w:val="009D56A9"/>
    <w:rsid w:val="009D61C6"/>
    <w:rsid w:val="009D683D"/>
    <w:rsid w:val="009D6AE1"/>
    <w:rsid w:val="009D6B91"/>
    <w:rsid w:val="009D735E"/>
    <w:rsid w:val="009E0AD9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279F2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1FA5"/>
    <w:rsid w:val="00A541F7"/>
    <w:rsid w:val="00A544F9"/>
    <w:rsid w:val="00A54A93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74FBC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11C3"/>
    <w:rsid w:val="00AA2E70"/>
    <w:rsid w:val="00AA525B"/>
    <w:rsid w:val="00AA5C6B"/>
    <w:rsid w:val="00AA7097"/>
    <w:rsid w:val="00AA7C30"/>
    <w:rsid w:val="00AA7C35"/>
    <w:rsid w:val="00AB15E7"/>
    <w:rsid w:val="00AB1BD3"/>
    <w:rsid w:val="00AB1E4F"/>
    <w:rsid w:val="00AB431E"/>
    <w:rsid w:val="00AB4D63"/>
    <w:rsid w:val="00AB6362"/>
    <w:rsid w:val="00AB650B"/>
    <w:rsid w:val="00AB69BA"/>
    <w:rsid w:val="00AC02EF"/>
    <w:rsid w:val="00AC2229"/>
    <w:rsid w:val="00AC485F"/>
    <w:rsid w:val="00AC4A0C"/>
    <w:rsid w:val="00AC55D8"/>
    <w:rsid w:val="00AC6CA5"/>
    <w:rsid w:val="00AD047A"/>
    <w:rsid w:val="00AD125E"/>
    <w:rsid w:val="00AD1270"/>
    <w:rsid w:val="00AD2922"/>
    <w:rsid w:val="00AD3D10"/>
    <w:rsid w:val="00AE0F93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DAF"/>
    <w:rsid w:val="00AF407A"/>
    <w:rsid w:val="00AF4609"/>
    <w:rsid w:val="00AF4C8E"/>
    <w:rsid w:val="00AF69A8"/>
    <w:rsid w:val="00B03D78"/>
    <w:rsid w:val="00B03EED"/>
    <w:rsid w:val="00B0472F"/>
    <w:rsid w:val="00B06AE0"/>
    <w:rsid w:val="00B06FEE"/>
    <w:rsid w:val="00B073A8"/>
    <w:rsid w:val="00B074A7"/>
    <w:rsid w:val="00B07703"/>
    <w:rsid w:val="00B07738"/>
    <w:rsid w:val="00B11EDD"/>
    <w:rsid w:val="00B12B67"/>
    <w:rsid w:val="00B13249"/>
    <w:rsid w:val="00B13530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263B6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C0F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55C8"/>
    <w:rsid w:val="00B86094"/>
    <w:rsid w:val="00B86EEF"/>
    <w:rsid w:val="00B87F6D"/>
    <w:rsid w:val="00B91273"/>
    <w:rsid w:val="00B92208"/>
    <w:rsid w:val="00B927EE"/>
    <w:rsid w:val="00B93745"/>
    <w:rsid w:val="00B937B4"/>
    <w:rsid w:val="00B94E63"/>
    <w:rsid w:val="00B9582D"/>
    <w:rsid w:val="00B96CC2"/>
    <w:rsid w:val="00B972D1"/>
    <w:rsid w:val="00B97A75"/>
    <w:rsid w:val="00BA0C36"/>
    <w:rsid w:val="00BA13FF"/>
    <w:rsid w:val="00BA1B23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1FD1"/>
    <w:rsid w:val="00C0335C"/>
    <w:rsid w:val="00C03B51"/>
    <w:rsid w:val="00C04739"/>
    <w:rsid w:val="00C04939"/>
    <w:rsid w:val="00C05790"/>
    <w:rsid w:val="00C0598B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17C27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243"/>
    <w:rsid w:val="00C5332D"/>
    <w:rsid w:val="00C549DC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5D48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DCA"/>
    <w:rsid w:val="00C92F7B"/>
    <w:rsid w:val="00C9367A"/>
    <w:rsid w:val="00C960BD"/>
    <w:rsid w:val="00C97EE1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2F4"/>
    <w:rsid w:val="00CC1E85"/>
    <w:rsid w:val="00CC254E"/>
    <w:rsid w:val="00CC375D"/>
    <w:rsid w:val="00CC46CD"/>
    <w:rsid w:val="00CC4EC5"/>
    <w:rsid w:val="00CC52AA"/>
    <w:rsid w:val="00CC5B4F"/>
    <w:rsid w:val="00CC5F5D"/>
    <w:rsid w:val="00CC7E24"/>
    <w:rsid w:val="00CD0E91"/>
    <w:rsid w:val="00CD1162"/>
    <w:rsid w:val="00CD1378"/>
    <w:rsid w:val="00CD242F"/>
    <w:rsid w:val="00CD2F1F"/>
    <w:rsid w:val="00CD326E"/>
    <w:rsid w:val="00CD32B8"/>
    <w:rsid w:val="00CD3798"/>
    <w:rsid w:val="00CD5600"/>
    <w:rsid w:val="00CD7D1B"/>
    <w:rsid w:val="00CE1141"/>
    <w:rsid w:val="00CE3856"/>
    <w:rsid w:val="00CE3875"/>
    <w:rsid w:val="00CE3940"/>
    <w:rsid w:val="00CE3B7D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17D33"/>
    <w:rsid w:val="00D20D59"/>
    <w:rsid w:val="00D21174"/>
    <w:rsid w:val="00D2247D"/>
    <w:rsid w:val="00D247FC"/>
    <w:rsid w:val="00D24C4B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0A19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57B9B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1FC"/>
    <w:rsid w:val="00E36B51"/>
    <w:rsid w:val="00E377A3"/>
    <w:rsid w:val="00E37BB4"/>
    <w:rsid w:val="00E37D5F"/>
    <w:rsid w:val="00E407FF"/>
    <w:rsid w:val="00E40951"/>
    <w:rsid w:val="00E46362"/>
    <w:rsid w:val="00E46CD4"/>
    <w:rsid w:val="00E46ED7"/>
    <w:rsid w:val="00E47EEB"/>
    <w:rsid w:val="00E5079B"/>
    <w:rsid w:val="00E514CA"/>
    <w:rsid w:val="00E5154E"/>
    <w:rsid w:val="00E53E59"/>
    <w:rsid w:val="00E543BE"/>
    <w:rsid w:val="00E56589"/>
    <w:rsid w:val="00E6288C"/>
    <w:rsid w:val="00E635EB"/>
    <w:rsid w:val="00E63E40"/>
    <w:rsid w:val="00E646BF"/>
    <w:rsid w:val="00E6650B"/>
    <w:rsid w:val="00E67D7E"/>
    <w:rsid w:val="00E67FF6"/>
    <w:rsid w:val="00E70B66"/>
    <w:rsid w:val="00E70E0B"/>
    <w:rsid w:val="00E71AD6"/>
    <w:rsid w:val="00E7228C"/>
    <w:rsid w:val="00E74A51"/>
    <w:rsid w:val="00E76C46"/>
    <w:rsid w:val="00E770A7"/>
    <w:rsid w:val="00E80E37"/>
    <w:rsid w:val="00E81C9F"/>
    <w:rsid w:val="00E82C05"/>
    <w:rsid w:val="00E8391E"/>
    <w:rsid w:val="00E84051"/>
    <w:rsid w:val="00E843A5"/>
    <w:rsid w:val="00E8502C"/>
    <w:rsid w:val="00E8605E"/>
    <w:rsid w:val="00E87203"/>
    <w:rsid w:val="00E872BE"/>
    <w:rsid w:val="00E90086"/>
    <w:rsid w:val="00E91F00"/>
    <w:rsid w:val="00E943CC"/>
    <w:rsid w:val="00E9664E"/>
    <w:rsid w:val="00E972F9"/>
    <w:rsid w:val="00E97B18"/>
    <w:rsid w:val="00E97DD7"/>
    <w:rsid w:val="00EA0817"/>
    <w:rsid w:val="00EA244F"/>
    <w:rsid w:val="00EA4564"/>
    <w:rsid w:val="00EA4F53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80FAC"/>
    <w:rsid w:val="00F81E7D"/>
    <w:rsid w:val="00F82084"/>
    <w:rsid w:val="00F828F2"/>
    <w:rsid w:val="00F83715"/>
    <w:rsid w:val="00F84AFC"/>
    <w:rsid w:val="00F8570E"/>
    <w:rsid w:val="00F8734F"/>
    <w:rsid w:val="00F873C9"/>
    <w:rsid w:val="00F9062B"/>
    <w:rsid w:val="00F9112C"/>
    <w:rsid w:val="00F92C9C"/>
    <w:rsid w:val="00F9372B"/>
    <w:rsid w:val="00F9389E"/>
    <w:rsid w:val="00F95034"/>
    <w:rsid w:val="00F95C43"/>
    <w:rsid w:val="00F9605D"/>
    <w:rsid w:val="00F97408"/>
    <w:rsid w:val="00F978BE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C68"/>
    <w:rsid w:val="00FB4F15"/>
    <w:rsid w:val="00FB5747"/>
    <w:rsid w:val="00FB5B57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212"/>
    <w:rsid w:val="00FE4419"/>
    <w:rsid w:val="00FE460A"/>
    <w:rsid w:val="00FE46D4"/>
    <w:rsid w:val="00FE5843"/>
    <w:rsid w:val="00FF073E"/>
    <w:rsid w:val="00FF0B2C"/>
    <w:rsid w:val="00FF1877"/>
    <w:rsid w:val="00FF1A20"/>
    <w:rsid w:val="00FF31DC"/>
    <w:rsid w:val="00FF47AF"/>
    <w:rsid w:val="00FF4D6E"/>
    <w:rsid w:val="00FF69B3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www.nexgendesign.com/xamarin-trouble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medium.com/xorum-io/cross-platform-mobile-apps-development-in-2021-xamarin-vs-react-native-vs-flutter-vs-kotlin-ca8ea1f5a3e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appstoreapps.com/app/subway/" TargetMode="External"/><Relationship Id="rId29" Type="http://schemas.openxmlformats.org/officeDocument/2006/relationships/image" Target="media/image13.png"/><Relationship Id="rId11" Type="http://schemas.microsoft.com/office/2016/09/relationships/commentsIds" Target="commentsId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www.statista.com/statistics/268251/number-of-apps-in-the-itunes-app-store-since-2008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s://play.google.com/store/apps/details?id=com.mcdonalds.app&amp;hl=en_IN&amp;gl=US" TargetMode="External"/><Relationship Id="rId22" Type="http://schemas.openxmlformats.org/officeDocument/2006/relationships/hyperlink" Target="https://stackify.com/net-ecosystem-demystified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4.png"/><Relationship Id="rId25" Type="http://schemas.openxmlformats.org/officeDocument/2006/relationships/hyperlink" Target="https://medium.com/the-software-architecture-chronicles/ddd-hexagonal-onion-clean-cqrs-how-i-put-it-all-together-f2590c0aa7f6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hyperlink" Target="https://gs.statcounter.com/os-market-sha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yperlink" Target="https://refactoring.guru/design-patterns" TargetMode="External"/><Relationship Id="rId10" Type="http://schemas.microsoft.com/office/2011/relationships/commentsExtended" Target="commentsExtended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www.outerboxdesign.com/web-design-articles/mobile-ecommerce-statistics" TargetMode="External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41</Pages>
  <Words>9057</Words>
  <Characters>51629</Characters>
  <Application>Microsoft Office Word</Application>
  <DocSecurity>0</DocSecurity>
  <Lines>430</Lines>
  <Paragraphs>121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121</cp:revision>
  <dcterms:created xsi:type="dcterms:W3CDTF">2022-04-28T12:12:00Z</dcterms:created>
  <dcterms:modified xsi:type="dcterms:W3CDTF">2022-05-04T09:37:00Z</dcterms:modified>
</cp:coreProperties>
</file>